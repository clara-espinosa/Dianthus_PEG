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6A61CC6"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Intraspecific variability in water-stress thresholds for seed germination shows a functional response to soil microclimate</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Authors list</w:t>
      </w:r>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3407A9" w:rsidRDefault="00EE2B1C" w:rsidP="00EE2B1C">
      <w:pPr>
        <w:spacing w:after="0" w:line="360" w:lineRule="auto"/>
        <w:textAlignment w:val="baseline"/>
        <w:rPr>
          <w:rFonts w:eastAsia="Times New Roman" w:cstheme="minorHAnsi"/>
          <w:color w:val="000000"/>
          <w:lang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Oviedo-CSIC-Princ. Asturias), 33600 Mieres, Spain. </w:t>
      </w:r>
    </w:p>
    <w:p w14:paraId="2AB92EBC" w14:textId="078C1DFB" w:rsidR="00D02CEC" w:rsidRPr="003407A9" w:rsidRDefault="007934BC" w:rsidP="00EE2B1C">
      <w:pPr>
        <w:spacing w:after="0" w:line="360" w:lineRule="auto"/>
        <w:rPr>
          <w:rFonts w:eastAsia="Times New Roman" w:cstheme="minorHAnsi"/>
        </w:rPr>
      </w:pPr>
      <w:r w:rsidRPr="003407A9">
        <w:rPr>
          <w:rFonts w:eastAsia="Times New Roman" w:cstheme="minorHAnsi"/>
        </w:rPr>
        <w:t xml:space="preserve">University of </w:t>
      </w:r>
      <w:r w:rsidR="00131116" w:rsidRPr="003407A9">
        <w:rPr>
          <w:rFonts w:eastAsia="Times New Roman" w:cstheme="minorHAnsi"/>
        </w:rPr>
        <w:t>Pisa</w:t>
      </w:r>
      <w:r w:rsidR="0093394D">
        <w:rPr>
          <w:rFonts w:eastAsia="Times New Roman" w:cstheme="minorHAnsi"/>
        </w:rPr>
        <w:t xml:space="preserve">, </w:t>
      </w:r>
      <w:r w:rsidR="007544A2">
        <w:rPr>
          <w:rFonts w:eastAsia="Times New Roman" w:cstheme="minorHAnsi"/>
        </w:rPr>
        <w:t>56126</w:t>
      </w:r>
      <w:r w:rsidR="00B443A2">
        <w:rPr>
          <w:rFonts w:eastAsia="Times New Roman" w:cstheme="minorHAnsi"/>
        </w:rPr>
        <w:t xml:space="preserve"> Pisa</w:t>
      </w:r>
      <w:r w:rsidR="007544A2">
        <w:rPr>
          <w:rFonts w:eastAsia="Times New Roman" w:cstheme="minorHAnsi"/>
        </w:rPr>
        <w:t xml:space="preserve">, </w:t>
      </w:r>
      <w:r w:rsidR="0093394D">
        <w:rPr>
          <w:rFonts w:eastAsia="Times New Roman" w:cstheme="minorHAnsi"/>
        </w:rPr>
        <w:t>Italy.</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b/>
          <w:bCs/>
          <w:sz w:val="22"/>
          <w:szCs w:val="22"/>
          <w:lang w:val="es-CO" w:eastAsia="ca-ES"/>
        </w:rPr>
        <w:t>Correspondence author</w:t>
      </w:r>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317A21" w:rsidRDefault="00F24945" w:rsidP="00EE2B1C">
      <w:pPr>
        <w:spacing w:line="360" w:lineRule="auto"/>
        <w:jc w:val="both"/>
        <w:rPr>
          <w:b/>
          <w:bCs/>
          <w:lang w:val="es-ES"/>
        </w:rPr>
      </w:pPr>
      <w:r w:rsidRPr="00317A21">
        <w:rPr>
          <w:b/>
          <w:bCs/>
          <w:lang w:val="es-ES"/>
        </w:rPr>
        <w:t>Acknowledgements</w:t>
      </w:r>
    </w:p>
    <w:p w14:paraId="549E024A" w14:textId="01F78018" w:rsidR="00E97096" w:rsidRPr="003407A9" w:rsidRDefault="00E97096" w:rsidP="00EE2B1C">
      <w:pPr>
        <w:spacing w:line="360" w:lineRule="auto"/>
        <w:jc w:val="both"/>
      </w:pPr>
      <w:r w:rsidRPr="003407A9">
        <w:t xml:space="preserve">Maria </w:t>
      </w:r>
      <w:r w:rsidR="00A81C91" w:rsidRPr="003407A9">
        <w:t xml:space="preserve">Pérez Vallejo </w:t>
      </w:r>
      <w:r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p>
    <w:p w14:paraId="2B75FDCF" w14:textId="4DC05A69" w:rsidR="00FC3071" w:rsidRPr="00E9466D" w:rsidRDefault="006F4C73" w:rsidP="00EE2B1C">
      <w:pPr>
        <w:spacing w:line="360" w:lineRule="auto"/>
        <w:rPr>
          <w:lang w:val="es-ES" w:eastAsia="ca-ES"/>
        </w:rPr>
      </w:pPr>
      <w:r w:rsidRPr="003407A9">
        <w:rPr>
          <w:lang w:eastAsia="ca-ES"/>
        </w:rPr>
        <w:t>This research was funded by the Spanish Research Agency (AEI/10.13039/501100011033).</w:t>
      </w:r>
      <w:r w:rsidR="009D2490" w:rsidRPr="003407A9">
        <w:rPr>
          <w:lang w:eastAsia="ca-ES"/>
        </w:rPr>
        <w:t xml:space="preserve"> </w:t>
      </w:r>
      <w:r w:rsidRPr="003407A9">
        <w:rPr>
          <w:lang w:eastAsia="ca-ES"/>
        </w:rPr>
        <w:t xml:space="preserve">SEEDALP: Seed ecological spectrum of alpine plant communities (MCI-20-PID2019-108636GA-I00). </w:t>
      </w:r>
      <w:r w:rsidR="009D2490" w:rsidRPr="003407A9">
        <w:rPr>
          <w:lang w:eastAsia="ca-ES"/>
        </w:rPr>
        <w:t xml:space="preserve"> </w:t>
      </w:r>
      <w:r w:rsidRPr="00317A21">
        <w:rPr>
          <w:lang w:val="es-CO"/>
        </w:rPr>
        <w:t xml:space="preserve">MCI-21-PRE2020-092874: Ayudas para Contratos Predoctorales para la Formación de Doctores </w:t>
      </w:r>
      <w:r w:rsidR="00E9466D">
        <w:rPr>
          <w:lang w:val="es-CO"/>
        </w:rPr>
        <w:t>–</w:t>
      </w:r>
      <w:r w:rsidRPr="00317A21">
        <w:rPr>
          <w:lang w:val="es-CO"/>
        </w:rPr>
        <w:t xml:space="preserve"> F</w:t>
      </w:r>
      <w:r w:rsidR="00E9466D">
        <w:rPr>
          <w:lang w:val="es-CO"/>
        </w:rPr>
        <w:t>ormación personal investigador</w:t>
      </w:r>
      <w:r w:rsidRPr="00317A21">
        <w:rPr>
          <w:lang w:val="es-CO"/>
        </w:rPr>
        <w:t xml:space="preserve"> - FPI - del Ministerio de Ciencia e Innovación</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3407A9" w:rsidRDefault="00F24945" w:rsidP="00EE2B1C">
      <w:pPr>
        <w:spacing w:line="360" w:lineRule="auto"/>
        <w:jc w:val="both"/>
        <w:rPr>
          <w:b/>
          <w:bCs/>
        </w:rPr>
      </w:pPr>
      <w:r w:rsidRPr="003407A9">
        <w:rPr>
          <w:b/>
          <w:bCs/>
        </w:rPr>
        <w:t>Author contributions</w:t>
      </w:r>
    </w:p>
    <w:p w14:paraId="58EC1C7B" w14:textId="397A9108" w:rsidR="00E97096" w:rsidRPr="003407A9" w:rsidRDefault="007D08E1" w:rsidP="00EE2B1C">
      <w:pPr>
        <w:spacing w:line="360" w:lineRule="auto"/>
        <w:jc w:val="both"/>
      </w:pPr>
      <w:r w:rsidRPr="003407A9">
        <w:t>EFP</w:t>
      </w:r>
      <w:r w:rsidR="00E51014" w:rsidRPr="003407A9">
        <w:t>, BJA</w:t>
      </w:r>
      <w:r w:rsidRPr="003407A9">
        <w:t xml:space="preserve"> and CE conceived </w:t>
      </w:r>
      <w:r w:rsidR="0005063B" w:rsidRPr="003407A9">
        <w:t>the</w:t>
      </w:r>
      <w:r w:rsidRPr="003407A9">
        <w:t xml:space="preserve"> idea and designed </w:t>
      </w:r>
      <w:r w:rsidR="0005063B" w:rsidRPr="003407A9">
        <w:t xml:space="preserve">the </w:t>
      </w:r>
      <w:r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commentRangeStart w:id="1"/>
      <w:r w:rsidR="00E64758" w:rsidRPr="003407A9">
        <w:t>(350 words max)</w:t>
      </w:r>
      <w:commentRangeEnd w:id="1"/>
      <w:r w:rsidR="006F1AD5" w:rsidRPr="003407A9">
        <w:rPr>
          <w:rStyle w:val="Refdecomentario"/>
        </w:rPr>
        <w:commentReference w:id="1"/>
      </w:r>
      <w:r w:rsidR="00C26A02" w:rsidRPr="003407A9">
        <w:t xml:space="preserve"> </w:t>
      </w:r>
    </w:p>
    <w:p w14:paraId="20836E10" w14:textId="52807B19" w:rsidR="00526365" w:rsidRPr="003407A9" w:rsidRDefault="00FA508B" w:rsidP="002D07AE">
      <w:pPr>
        <w:spacing w:line="360" w:lineRule="auto"/>
        <w:jc w:val="both"/>
      </w:pPr>
      <w:r w:rsidRPr="003407A9">
        <w:t xml:space="preserve">1. </w:t>
      </w:r>
      <w:r w:rsidR="00464D56" w:rsidRPr="003407A9">
        <w:t>Intraspecific variability</w:t>
      </w:r>
      <w:r w:rsidR="0081459B" w:rsidRPr="003407A9">
        <w:t xml:space="preserve"> plays a </w:t>
      </w:r>
      <w:r w:rsidR="00D335F0">
        <w:t>crucial</w:t>
      </w:r>
      <w:r w:rsidR="0081459B" w:rsidRPr="003407A9">
        <w:t xml:space="preserve">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 xml:space="preserve">nder </w:t>
      </w:r>
      <w:r w:rsidR="00DD37AA">
        <w:t xml:space="preserve">the </w:t>
      </w:r>
      <w:r w:rsidR="002413DE" w:rsidRPr="003407A9">
        <w:t>current global change</w:t>
      </w:r>
      <w:r w:rsidR="00526365" w:rsidRPr="003407A9">
        <w:t>,</w:t>
      </w:r>
      <w:r w:rsidR="002413DE" w:rsidRPr="003407A9">
        <w:t xml:space="preserve"> </w:t>
      </w:r>
      <w:r w:rsidR="00D335F0">
        <w:t>being a key figure</w:t>
      </w:r>
      <w:r w:rsidR="00526365" w:rsidRPr="003407A9">
        <w:t xml:space="preserve"> in plant adaptation</w:t>
      </w:r>
      <w:r w:rsidR="00F5499B" w:rsidRPr="003407A9">
        <w:t xml:space="preserve"> and regeneration.</w:t>
      </w:r>
      <w:r w:rsidR="00965923" w:rsidRPr="003407A9">
        <w:t xml:space="preserve"> </w:t>
      </w:r>
      <w:r w:rsidR="007F4C31">
        <w:t xml:space="preserve">Despite </w:t>
      </w:r>
      <w:r w:rsidR="007F4C31" w:rsidRPr="003407A9">
        <w:t>microtopography might buffer some detrimental effects</w:t>
      </w:r>
      <w:r w:rsidR="009F448B">
        <w:t xml:space="preserve"> in the alpine habitats, th</w:t>
      </w:r>
      <w:r w:rsidR="00622957">
        <w:t>es</w:t>
      </w:r>
      <w:r w:rsidR="00563CF8">
        <w:t>e</w:t>
      </w:r>
      <w:r w:rsidR="009F448B">
        <w:t xml:space="preserve"> </w:t>
      </w:r>
      <w:r w:rsidR="00965923" w:rsidRPr="003407A9">
        <w:t xml:space="preserve">are </w:t>
      </w:r>
      <w:r w:rsidR="00D4336D" w:rsidRPr="003407A9">
        <w:t xml:space="preserve">suggested to be highly </w:t>
      </w:r>
      <w:r w:rsidR="00026B5A" w:rsidRPr="003407A9">
        <w:t xml:space="preserve">vulnerable </w:t>
      </w:r>
      <w:r w:rsidR="00B31C4B">
        <w:t>as</w:t>
      </w:r>
      <w:r w:rsidR="00B31C4B" w:rsidRPr="003407A9">
        <w:t xml:space="preserve"> </w:t>
      </w:r>
      <w:r w:rsidR="00622957">
        <w:t xml:space="preserve">the </w:t>
      </w:r>
      <w:r w:rsidR="00B31C4B">
        <w:t xml:space="preserve">warming </w:t>
      </w:r>
      <w:r w:rsidR="00DD37AA">
        <w:t xml:space="preserve">rate </w:t>
      </w:r>
      <w:r w:rsidR="00B31C4B">
        <w:t>increases</w:t>
      </w:r>
      <w:r w:rsidR="00D4336D" w:rsidRPr="003407A9">
        <w:t>.</w:t>
      </w:r>
      <w:r w:rsidR="00F5499B" w:rsidRPr="003407A9">
        <w:t xml:space="preserve"> </w:t>
      </w:r>
      <w:r w:rsidR="00622957">
        <w:t xml:space="preserve">Whilst in these </w:t>
      </w:r>
      <w:r w:rsidR="00643DCA" w:rsidRPr="003407A9">
        <w:t>habitats,</w:t>
      </w:r>
      <w:r w:rsidR="00F5499B" w:rsidRPr="003407A9">
        <w:t xml:space="preserve"> </w:t>
      </w:r>
      <w:r w:rsidR="00B92E3D" w:rsidRPr="003407A9">
        <w:t>warming effects</w:t>
      </w:r>
      <w:r w:rsidR="00002F49" w:rsidRPr="003407A9">
        <w:t xml:space="preserve"> on germination</w:t>
      </w:r>
      <w:r w:rsidR="00B92E3D" w:rsidRPr="003407A9">
        <w:t xml:space="preserve"> have been </w:t>
      </w:r>
      <w:r w:rsidR="00EC237A" w:rsidRPr="003407A9">
        <w:t>better studied, responses to water stress</w:t>
      </w:r>
      <w:r w:rsidR="00342CEF" w:rsidRPr="003407A9">
        <w:t xml:space="preserve">, </w:t>
      </w:r>
      <w:r w:rsidR="00BA3B89">
        <w:t xml:space="preserve">such as </w:t>
      </w:r>
      <w:r w:rsidR="00342CEF" w:rsidRPr="003407A9">
        <w:t>the mi</w:t>
      </w:r>
      <w:r w:rsidR="00CC79BA" w:rsidRPr="003407A9">
        <w:t>nimum</w:t>
      </w:r>
      <w:r w:rsidR="0011274E" w:rsidRPr="003407A9">
        <w:t xml:space="preserve"> water availability threshold for germination (</w:t>
      </w:r>
      <w:r w:rsidR="00DB07C0" w:rsidRPr="003407A9">
        <w:t>i.e. bas</w:t>
      </w:r>
      <w:r w:rsidR="00093189">
        <w:t>e</w:t>
      </w:r>
      <w:r w:rsidR="00DB07C0" w:rsidRPr="003407A9">
        <w:t xml:space="preserve"> water potential)</w:t>
      </w:r>
      <w:r w:rsidR="00E75081">
        <w:t xml:space="preserve"> </w:t>
      </w:r>
      <w:r w:rsidR="00EC237A" w:rsidRPr="003407A9">
        <w:t xml:space="preserve">still lack </w:t>
      </w:r>
      <w:r w:rsidR="00D4336D" w:rsidRPr="003407A9">
        <w:t>backbone</w:t>
      </w:r>
      <w:r w:rsidR="00EC237A" w:rsidRPr="003407A9">
        <w:t xml:space="preserve"> knowledge. </w:t>
      </w:r>
      <w:r w:rsidR="00B717F2" w:rsidRPr="003407A9">
        <w:t>Particularly, t</w:t>
      </w:r>
      <w:r w:rsidR="008C5EAF" w:rsidRPr="003407A9">
        <w:t xml:space="preserve">he </w:t>
      </w:r>
      <w:r w:rsidR="00FE505C" w:rsidRPr="003407A9">
        <w:t>extent</w:t>
      </w:r>
      <w:r w:rsidR="008C5EAF" w:rsidRPr="003407A9">
        <w:t xml:space="preserve"> and functionality of intraspecific variability of germination </w:t>
      </w:r>
      <w:r w:rsidR="00DB07C0" w:rsidRPr="003407A9">
        <w:t xml:space="preserve">base water potential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76122E1F" w:rsidR="0081459B" w:rsidRPr="003407A9" w:rsidRDefault="00FA508B" w:rsidP="002D07AE">
      <w:pPr>
        <w:spacing w:line="360" w:lineRule="auto"/>
        <w:jc w:val="both"/>
      </w:pPr>
      <w:r w:rsidRPr="003407A9">
        <w:t>2.</w:t>
      </w:r>
      <w:r w:rsidR="008F5605" w:rsidRPr="003407A9">
        <w:t xml:space="preserve"> </w:t>
      </w:r>
      <w:r w:rsidR="00B717F2" w:rsidRPr="003407A9">
        <w:t xml:space="preserve">To address </w:t>
      </w:r>
      <w:r w:rsidR="00BE30E4" w:rsidRPr="003407A9">
        <w:t xml:space="preserve">this topic we used </w:t>
      </w:r>
      <w:r w:rsidR="00111458" w:rsidRPr="003407A9">
        <w:t xml:space="preserve">as </w:t>
      </w:r>
      <w:r w:rsidR="00A8148C" w:rsidRPr="003407A9">
        <w:t xml:space="preserve">model species </w:t>
      </w:r>
      <w:r w:rsidR="00BE30E4" w:rsidRPr="003407A9">
        <w:t xml:space="preserve">one </w:t>
      </w:r>
      <w:r w:rsidR="001B11D3" w:rsidRPr="003407A9">
        <w:t xml:space="preserve">endemic </w:t>
      </w:r>
      <w:r w:rsidR="00BE30E4" w:rsidRPr="003407A9">
        <w:t xml:space="preserve">wild carnation from </w:t>
      </w:r>
      <w:r w:rsidR="009B3DC5">
        <w:t xml:space="preserve">the </w:t>
      </w:r>
      <w:r w:rsidR="002F3EA7" w:rsidRPr="003407A9">
        <w:t>northwestern Iberian Peninsula</w:t>
      </w:r>
      <w:r w:rsidR="00AD270C">
        <w:t xml:space="preserve">, </w:t>
      </w:r>
      <w:r w:rsidR="002F3EA7" w:rsidRPr="003407A9">
        <w:t xml:space="preserve">characteristic </w:t>
      </w:r>
      <w:r w:rsidR="00AD270C">
        <w:t>of</w:t>
      </w:r>
      <w:r w:rsidR="00A17B52" w:rsidRPr="003407A9">
        <w:t xml:space="preserve"> </w:t>
      </w:r>
      <w:r w:rsidR="00C83015" w:rsidRPr="003407A9">
        <w:t>drought-limited</w:t>
      </w:r>
      <w:r w:rsidR="00BE30E4" w:rsidRPr="003407A9">
        <w:t xml:space="preserve"> Mediterranean</w:t>
      </w:r>
      <w:r w:rsidR="00FA02AD" w:rsidRPr="003407A9">
        <w:t xml:space="preserve"> </w:t>
      </w:r>
      <w:r w:rsidR="00BE30E4" w:rsidRPr="003407A9">
        <w:t>alpine grasslan</w:t>
      </w:r>
      <w:r w:rsidR="00C83015" w:rsidRPr="003407A9">
        <w:t>d</w:t>
      </w:r>
      <w:r w:rsidR="00AD270C">
        <w:t>s</w:t>
      </w:r>
      <w:r w:rsidR="00C83015" w:rsidRPr="003407A9">
        <w:t xml:space="preserve">. </w:t>
      </w:r>
      <w:r w:rsidR="003A3B62" w:rsidRPr="003407A9">
        <w:t>W</w:t>
      </w:r>
      <w:r w:rsidR="00C73887" w:rsidRPr="003407A9">
        <w:t>e sampled 18 subpopulations</w:t>
      </w:r>
      <w:r w:rsidR="003A3B62" w:rsidRPr="003407A9">
        <w:t xml:space="preserve"> at the microscale level</w:t>
      </w:r>
      <w:r w:rsidR="00E91E1F" w:rsidRPr="003407A9">
        <w:t xml:space="preserve"> with contrasting</w:t>
      </w:r>
      <w:r w:rsidR="009B5118" w:rsidRPr="003407A9">
        <w:t xml:space="preserve"> field-measured environmental conditions.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analysed them with GLMM</w:t>
      </w:r>
      <w:r w:rsidR="003A3B62" w:rsidRPr="003407A9">
        <w:t>.</w:t>
      </w:r>
      <w:r w:rsidR="00A668CC" w:rsidRPr="003407A9">
        <w:t xml:space="preserve"> To </w:t>
      </w:r>
      <w:r w:rsidR="00103488" w:rsidRPr="003407A9">
        <w:t xml:space="preserve">apply these </w:t>
      </w:r>
      <w:r w:rsidR="00F36AC9" w:rsidRPr="003407A9">
        <w:t>models,</w:t>
      </w:r>
      <w:r w:rsidR="00103488" w:rsidRPr="003407A9">
        <w:t xml:space="preserve"> we needed</w:t>
      </w:r>
      <w:r w:rsidR="00A668CC" w:rsidRPr="003407A9">
        <w:t xml:space="preserve"> </w:t>
      </w:r>
      <w:r w:rsidR="00F36AC9" w:rsidRPr="003407A9">
        <w:t>non-dormant</w:t>
      </w:r>
      <w:r w:rsidR="00A668CC" w:rsidRPr="003407A9">
        <w:t xml:space="preserve"> </w:t>
      </w:r>
      <w:r w:rsidR="00103488" w:rsidRPr="003407A9">
        <w:t>seeds</w:t>
      </w:r>
      <w:r w:rsidR="00F36AC9" w:rsidRPr="003407A9">
        <w:t xml:space="preserve"> </w:t>
      </w:r>
      <w:r w:rsidR="00103488" w:rsidRPr="003407A9">
        <w:t xml:space="preserve">thus we </w:t>
      </w:r>
      <w:r w:rsidR="001B11D3" w:rsidRPr="003407A9">
        <w:t>duplicated</w:t>
      </w:r>
      <w:r w:rsidR="006276C1" w:rsidRPr="003407A9">
        <w:t xml:space="preserve"> the experiment with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base water potential. </w:t>
      </w:r>
    </w:p>
    <w:p w14:paraId="4EC6CFF0" w14:textId="310E0F96"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1906D4">
        <w:t>. S</w:t>
      </w:r>
      <w:r w:rsidR="00D60204" w:rsidRPr="003407A9">
        <w:t>eeds from warmer and drier subpopulations had lower base water potential (</w:t>
      </w:r>
      <w:r w:rsidR="00E22923" w:rsidRPr="003407A9">
        <w:t>i.e. more water stress tolerant</w:t>
      </w:r>
      <w:r w:rsidR="00E22923" w:rsidRPr="000E1312">
        <w:t xml:space="preserve">). </w:t>
      </w:r>
      <w:r w:rsidR="00893597" w:rsidRPr="003407A9">
        <w:t>Interestingly, with</w:t>
      </w:r>
      <w:r w:rsidR="00110892">
        <w:t xml:space="preserve"> </w:t>
      </w:r>
      <w:r w:rsidR="00CC57A0">
        <w:t xml:space="preserve">only </w:t>
      </w:r>
      <w:r w:rsidR="00110892">
        <w:t>a</w:t>
      </w:r>
      <w:r w:rsidR="00990DE9" w:rsidRPr="003407A9">
        <w:t xml:space="preserve"> month difference</w:t>
      </w:r>
      <w:r w:rsidR="00800BB3">
        <w:t xml:space="preserve"> </w:t>
      </w:r>
      <w:r w:rsidR="00110892">
        <w:t>between germination</w:t>
      </w:r>
      <w:r w:rsidR="00CC57A0">
        <w:t xml:space="preserve"> trials</w:t>
      </w:r>
      <w:r w:rsidR="00B869AD" w:rsidRPr="003407A9">
        <w:t xml:space="preserve">, seeds </w:t>
      </w:r>
      <w:r w:rsidR="005509A6" w:rsidRPr="003407A9">
        <w:t xml:space="preserve">drastically changed their </w:t>
      </w:r>
      <w:r w:rsidR="006B2FEC">
        <w:t>germination responses</w:t>
      </w:r>
      <w:r w:rsidR="006B2FEC" w:rsidRPr="003407A9">
        <w:t xml:space="preserve"> </w:t>
      </w:r>
      <w:r w:rsidR="005509A6" w:rsidRPr="003407A9">
        <w:t>showing opposite</w:t>
      </w:r>
      <w:r w:rsidR="00697E63">
        <w:t xml:space="preserve"> patterns</w:t>
      </w:r>
      <w:r w:rsidR="005509A6" w:rsidRPr="003407A9">
        <w:t xml:space="preserve"> </w:t>
      </w:r>
      <w:r w:rsidR="00697E63">
        <w:t xml:space="preserve">according to the </w:t>
      </w:r>
      <w:r w:rsidR="001B7C33">
        <w:t>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w:t>
      </w:r>
      <w:r w:rsidR="002C4F7D">
        <w:t>.</w:t>
      </w:r>
    </w:p>
    <w:p w14:paraId="2B5ABCD6" w14:textId="682DE2CF"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5065D8">
        <w:t>g</w:t>
      </w:r>
      <w:r w:rsidR="00F42FB2" w:rsidRPr="00A1132B">
        <w:t>ermination responses to water stress exhibit functional intraspecific variability across microgradients of water availability</w:t>
      </w:r>
      <w:r w:rsidR="0024451B">
        <w:t>, s</w:t>
      </w:r>
      <w:r w:rsidR="00BF3484">
        <w:t>uggesting either</w:t>
      </w:r>
      <w:r w:rsidR="00DB196C">
        <w:t xml:space="preserve"> </w:t>
      </w:r>
      <w:r w:rsidR="00BF3484">
        <w:t>a potential local adaptation or a wide phenot</w:t>
      </w:r>
      <w:r w:rsidR="00DB196C">
        <w:t>ypic plasticity even at the microscale</w:t>
      </w:r>
      <w:r w:rsidR="00AA7580">
        <w:t xml:space="preserve">. </w:t>
      </w:r>
      <w:r w:rsidR="00534FDC" w:rsidRPr="00A1132B">
        <w:t>Such findings indicate</w:t>
      </w:r>
      <w:r w:rsidR="008C4724">
        <w:t xml:space="preserve"> </w:t>
      </w:r>
      <w:r w:rsidR="0054059F">
        <w:t xml:space="preserve">a potential capacity </w:t>
      </w:r>
      <w:r w:rsidR="001662B9">
        <w:t>for</w:t>
      </w:r>
      <w:r w:rsidR="0054059F">
        <w:t xml:space="preserve"> adaptation to </w:t>
      </w:r>
      <w:r w:rsidR="00534FDC">
        <w:t>both</w:t>
      </w:r>
      <w:r w:rsidR="00273F18">
        <w:t xml:space="preserve"> </w:t>
      </w:r>
      <w:r w:rsidR="0054059F">
        <w:t xml:space="preserve">current and future climate scenarios.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8C4724">
        <w:t xml:space="preserve"> but o</w:t>
      </w:r>
      <w:r w:rsidR="00247BF4">
        <w:t>ur</w:t>
      </w:r>
      <w:r w:rsidR="006E0B1F">
        <w:t xml:space="preserve"> understanding needs to </w:t>
      </w:r>
      <w:r w:rsidR="00BC5E84">
        <w:t>be expanded</w:t>
      </w:r>
      <w:r w:rsidR="00951E3A">
        <w:t xml:space="preserve"> to include water limitation studies across the whole seed regeneration niche</w:t>
      </w:r>
      <w:r w:rsidR="008C4724">
        <w:t>.</w:t>
      </w:r>
      <w:r w:rsidR="00BC5E84">
        <w:t xml:space="preserve"> </w:t>
      </w:r>
    </w:p>
    <w:p w14:paraId="3BC37B98" w14:textId="7646E1A2" w:rsidR="00D02CEC" w:rsidRPr="003407A9" w:rsidRDefault="00D02CEC" w:rsidP="002D07AE">
      <w:pPr>
        <w:spacing w:line="360" w:lineRule="auto"/>
        <w:jc w:val="both"/>
        <w:rPr>
          <w:b/>
          <w:bCs/>
        </w:rPr>
      </w:pPr>
      <w:r w:rsidRPr="003407A9">
        <w:rPr>
          <w:b/>
          <w:bCs/>
        </w:rPr>
        <w:t>Key words</w:t>
      </w:r>
    </w:p>
    <w:p w14:paraId="46735FD8" w14:textId="1DD7A09B" w:rsidR="00D02CEC" w:rsidRPr="003407A9" w:rsidRDefault="00D02CEC" w:rsidP="002D07AE">
      <w:pPr>
        <w:spacing w:line="360" w:lineRule="auto"/>
        <w:jc w:val="both"/>
      </w:pPr>
      <w:r w:rsidRPr="003407A9">
        <w:lastRenderedPageBreak/>
        <w:t>Alpine; Mediterranean; Microclimatic; Intraspecific variation;</w:t>
      </w:r>
      <w:r w:rsidR="00F274CB" w:rsidRPr="003407A9">
        <w:t xml:space="preserve"> Seed germination</w:t>
      </w:r>
      <w:r w:rsidR="00D47B71">
        <w:t>; Plant regeneration</w:t>
      </w:r>
    </w:p>
    <w:p w14:paraId="19D6249F" w14:textId="283FC1BA" w:rsidR="00F24945" w:rsidRPr="00CD6741" w:rsidRDefault="00C26A02">
      <w:r w:rsidRPr="003407A9">
        <w:t>Optional translated abstract (Spanish)</w:t>
      </w:r>
      <w:ins w:id="2" w:author="Diana María Cruz Tejada" w:date="2024-02-01T15:41:00Z">
        <w:r w:rsidR="00C05169">
          <w:t xml:space="preserve"> </w:t>
        </w:r>
      </w:ins>
      <w:r w:rsidR="00F24945" w:rsidRPr="006817D4">
        <w:rPr>
          <w:lang w:val="es-E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7AA81803" w:rsidR="00871690" w:rsidRPr="003407A9" w:rsidRDefault="004B5AE3" w:rsidP="00B73FDA">
      <w:pPr>
        <w:autoSpaceDE w:val="0"/>
        <w:autoSpaceDN w:val="0"/>
        <w:adjustRightInd w:val="0"/>
        <w:spacing w:after="0" w:line="360" w:lineRule="auto"/>
        <w:ind w:firstLine="709"/>
        <w:jc w:val="both"/>
      </w:pPr>
      <w:r w:rsidRPr="003407A9">
        <w:t>Intraspecific variability</w:t>
      </w:r>
      <w:r w:rsidR="00C83B98" w:rsidRPr="003407A9">
        <w:t xml:space="preserve"> </w:t>
      </w:r>
      <w:r w:rsidR="00002A8C" w:rsidRPr="003407A9">
        <w:t xml:space="preserve">can be defined as the differences (genotypic and phenotypic) </w:t>
      </w:r>
      <w:r w:rsidR="009B3A1B" w:rsidRPr="003407A9">
        <w:t xml:space="preserve">exhibited between </w:t>
      </w:r>
      <w:r w:rsidR="00F77F4A" w:rsidRPr="003407A9">
        <w:t>individuals and populations from 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variability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r w:rsidR="00E24B3A">
        <w:t xml:space="preserve"> </w:t>
      </w:r>
      <w:r w:rsidR="00E24B3A" w:rsidRPr="003407A9">
        <w:t>adaptive evolution</w:t>
      </w:r>
      <w:r w:rsidR="0038203D" w:rsidRPr="003407A9">
        <w:t xml:space="preserve"> </w:t>
      </w:r>
      <w:r w:rsidR="00BD30A7">
        <w:t xml:space="preserve">(i.e. </w:t>
      </w:r>
      <w:r w:rsidR="00793460" w:rsidRPr="003407A9">
        <w:t>local adaptation</w:t>
      </w:r>
      <w:r w:rsidR="00BD30A7">
        <w:t>)</w:t>
      </w:r>
      <w:r w:rsidR="00793460" w:rsidRPr="003407A9">
        <w:t xml:space="preserve">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r w:rsidR="00BD30A7">
        <w:t>i</w:t>
      </w:r>
      <w:r w:rsidR="00E32D77" w:rsidRPr="003407A9">
        <w:t>.</w:t>
      </w:r>
      <w:r w:rsidR="00BD30A7">
        <w:t>e</w:t>
      </w:r>
      <w:r w:rsidR="00E32D77" w:rsidRPr="003407A9">
        <w:t>. acclimatisation)</w:t>
      </w:r>
      <w:r w:rsidR="00793460" w:rsidRPr="003407A9">
        <w:t xml:space="preserve"> </w:t>
      </w:r>
      <w:r w:rsidR="009C26E6" w:rsidRPr="003407A9">
        <w:fldChar w:fldCharType="begin" w:fldLock="1"/>
      </w:r>
      <w:r w:rsidR="006A043B">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DE5076">
        <w:rPr>
          <w:noProof/>
          <w:lang w:val="es-CO"/>
        </w:rPr>
        <w:t>(Nicotra et al. 2010; Reed et al. 2011; Fernández-Pascual &amp; Jiménez-Alfaro 2014)</w:t>
      </w:r>
      <w:r w:rsidR="009C26E6" w:rsidRPr="003407A9">
        <w:fldChar w:fldCharType="end"/>
      </w:r>
      <w:r w:rsidR="00E32D77" w:rsidRPr="00DE5076">
        <w:rPr>
          <w:lang w:val="es-CO"/>
        </w:rPr>
        <w:t>.</w:t>
      </w:r>
      <w:r w:rsidR="00A44BFB" w:rsidRPr="00DE5076">
        <w:rPr>
          <w:lang w:val="es-CO"/>
        </w:rPr>
        <w:t xml:space="preserve"> </w:t>
      </w:r>
      <w:r w:rsidR="00C3084F" w:rsidRPr="003407A9">
        <w:t>Adaptive evolution</w:t>
      </w:r>
      <w:r w:rsidR="00FF21B2">
        <w:t xml:space="preserve">, </w:t>
      </w:r>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 xml:space="preserve">of genotypic </w:t>
      </w:r>
      <w:r w:rsidR="00231BB2" w:rsidRPr="003407A9">
        <w:t>changes</w:t>
      </w:r>
      <w:r w:rsidR="00231BB2">
        <w:t xml:space="preserve">, </w:t>
      </w:r>
      <w:r w:rsidR="00231BB2" w:rsidRPr="003407A9">
        <w:t>broadens</w:t>
      </w:r>
      <w:r w:rsidR="00FF21B2">
        <w:t xml:space="preserve"> a</w:t>
      </w:r>
      <w:r w:rsidR="00DE455D" w:rsidRPr="003407A9">
        <w:t xml:space="preserve"> </w:t>
      </w:r>
      <w:r w:rsidR="00C0103A" w:rsidRPr="003407A9">
        <w:t>species’ potential niche</w:t>
      </w:r>
      <w:r w:rsidR="00D0168A">
        <w:t xml:space="preserve">. However, </w:t>
      </w:r>
      <w:r w:rsidR="00C3084F" w:rsidRPr="003407A9">
        <w:t xml:space="preserve">locally adapted </w:t>
      </w:r>
      <w:r w:rsidR="00793460" w:rsidRPr="003407A9">
        <w:t>population</w:t>
      </w:r>
      <w:r w:rsidR="00D0168A">
        <w:t>s</w:t>
      </w:r>
      <w:r w:rsidR="00793460" w:rsidRPr="003407A9">
        <w:t xml:space="preserve"> </w:t>
      </w:r>
      <w:r w:rsidR="00D0168A">
        <w:t xml:space="preserve">face limitations </w:t>
      </w:r>
      <w:r w:rsidR="00C26866">
        <w:t>in survival conditions</w:t>
      </w:r>
      <w:r w:rsidR="00045824">
        <w:t xml:space="preserve">, rendering them more susceptible to local threats when dispersal and gene flow are restricted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2A4326">
        <w:t xml:space="preserve">, </w:t>
      </w:r>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7A3D70" w:rsidRPr="003407A9">
        <w:t xml:space="preserve">fast </w:t>
      </w:r>
      <w:r w:rsidR="001754C6" w:rsidRPr="003407A9">
        <w:t xml:space="preserve">plant responses to new conditions </w:t>
      </w:r>
      <w:r w:rsidR="00223746" w:rsidRPr="003407A9">
        <w:fldChar w:fldCharType="begin" w:fldLock="1"/>
      </w:r>
      <w:r w:rsidR="006A043B">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686F6A36" w:rsidR="008968CF" w:rsidRPr="003407A9" w:rsidRDefault="00BF01B5" w:rsidP="00A026B7">
      <w:pPr>
        <w:autoSpaceDE w:val="0"/>
        <w:autoSpaceDN w:val="0"/>
        <w:adjustRightInd w:val="0"/>
        <w:spacing w:after="0" w:line="360" w:lineRule="auto"/>
        <w:ind w:firstLine="709"/>
        <w:jc w:val="both"/>
      </w:pPr>
      <w:r>
        <w:t>E</w:t>
      </w:r>
      <w:r w:rsidR="0016001C" w:rsidRPr="003407A9">
        <w:t xml:space="preserve">nvironmental changes </w:t>
      </w:r>
      <w:r w:rsidR="004E0A4F">
        <w:t>determine</w:t>
      </w:r>
      <w:r w:rsidR="0016001C" w:rsidRPr="003407A9">
        <w:t xml:space="preserve"> challenges to successful plant </w:t>
      </w:r>
      <w:r w:rsidR="00653DB5" w:rsidRPr="003407A9">
        <w:t>regeneration</w:t>
      </w:r>
      <w:r w:rsidR="00407C07" w:rsidRPr="003407A9">
        <w:t xml:space="preserve"> from seeds</w:t>
      </w:r>
      <w:r w:rsidR="004A5331" w:rsidRPr="003407A9">
        <w:t>, a key life history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Seed germination is an 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responses to </w:t>
      </w:r>
      <w:r w:rsidR="00125EEA" w:rsidRPr="003407A9">
        <w:t>moisture and temperature will be key for the</w:t>
      </w:r>
      <w:r w:rsidR="008A2F95" w:rsidRPr="003407A9">
        <w:t xml:space="preserve"> </w:t>
      </w:r>
      <w:r w:rsidR="00125EEA" w:rsidRPr="003407A9">
        <w:t xml:space="preserve">adaption or acclimatization of plant regeneration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B61AA3">
        <w:t xml:space="preserve">Moreover, </w:t>
      </w:r>
      <w:r w:rsidR="004421A5">
        <w:t xml:space="preserve">current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 based on </w:t>
      </w:r>
      <w:r w:rsidR="00E6389C">
        <w:t xml:space="preserve">species specific </w:t>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and </w:t>
      </w:r>
      <w:r w:rsidR="00AB2145">
        <w:t xml:space="preserve">mainly from </w:t>
      </w:r>
      <w:r w:rsidR="00E6389C">
        <w:t>arid ecosystems</w:t>
      </w:r>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AB2145">
        <w:rPr>
          <w:lang w:val="es-CO"/>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AB2145">
        <w:rPr>
          <w:noProof/>
          <w:lang w:val="es-CO"/>
        </w:rPr>
        <w:t>(Yi et al. 2019; Gelviz-Gelvez et al. 2020)</w:t>
      </w:r>
      <w:r w:rsidR="0042467D" w:rsidRPr="0088256E">
        <w:fldChar w:fldCharType="end"/>
      </w:r>
      <w:r w:rsidR="00F47696" w:rsidRPr="00AB2145">
        <w:rPr>
          <w:lang w:val="es-CO"/>
        </w:rPr>
        <w:t xml:space="preserve"> </w:t>
      </w:r>
      <w:r w:rsidR="00F47696" w:rsidRPr="00BE1551">
        <w:rPr>
          <w:lang w:val="es-CO"/>
        </w:rPr>
        <w:t xml:space="preserve"> </w:t>
      </w:r>
      <w:r w:rsidR="00F47696" w:rsidRPr="00BE1551">
        <w:t xml:space="preserve">It is largely unknown </w:t>
      </w:r>
      <w:r w:rsidR="00F66DD8" w:rsidRPr="00BE1551">
        <w:t xml:space="preserve">whether there is </w:t>
      </w:r>
      <w:r w:rsidR="00BE1551" w:rsidRPr="00BE1551">
        <w:t xml:space="preserve">a </w:t>
      </w:r>
      <w:r w:rsidR="00F66DD8" w:rsidRPr="00BE1551">
        <w:t>significant intra-specific variability in germination responses to water stress</w:t>
      </w:r>
      <w:r w:rsidR="009F7455">
        <w:t xml:space="preserve"> as recently suggested by</w:t>
      </w:r>
      <w:r w:rsidR="0088256E" w:rsidRPr="00BE1551">
        <w:rPr>
          <w:lang w:val="es-CO"/>
        </w:rPr>
        <w:t xml:space="preserve"> </w:t>
      </w:r>
      <w:r w:rsidR="0088256E" w:rsidRPr="00F66DD8">
        <w:fldChar w:fldCharType="begin" w:fldLock="1"/>
      </w:r>
      <w:r w:rsidR="00F56DC5">
        <w:rPr>
          <w:lang w:val="es-CO"/>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r w:rsidR="0088256E">
        <w:t xml:space="preserve"> </w:t>
      </w:r>
      <w:r w:rsidR="00F66DD8" w:rsidRPr="00F66DD8">
        <w:t>and whether this variability show functional significance along local gradients</w:t>
      </w:r>
      <w:r w:rsidR="00231E9A">
        <w:t xml:space="preserve"> </w:t>
      </w:r>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r w:rsidR="00231E9A">
        <w:t>.</w:t>
      </w:r>
      <w:r w:rsidR="0042467D" w:rsidRPr="00F66DD8">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A80841" w:rsidRPr="003407A9">
        <w:t xml:space="preserve"> </w:t>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 xml:space="preserve">(Allen et al. </w:t>
      </w:r>
      <w:r w:rsidR="006A043B" w:rsidRPr="006A043B">
        <w:rPr>
          <w:noProof/>
        </w:rPr>
        <w:lastRenderedPageBreak/>
        <w:t>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seed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test the sources and mechanisms of variation among individuals (i.e. intraspecific variability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368A2E6B" w14:textId="7748AE94" w:rsidR="00EE5407" w:rsidRPr="003407A9" w:rsidRDefault="006D4A62" w:rsidP="00AE1B59">
      <w:pPr>
        <w:spacing w:line="360" w:lineRule="auto"/>
        <w:ind w:firstLine="709"/>
        <w:jc w:val="both"/>
      </w:pPr>
      <w:r w:rsidRPr="003407A9">
        <w:t>Global warming</w:t>
      </w:r>
      <w:r w:rsidRPr="003407A9" w:rsidDel="009B1090">
        <w:t xml:space="preserve"> </w:t>
      </w:r>
      <w:r w:rsidR="00236298" w:rsidRPr="003407A9">
        <w:t xml:space="preserve">is a major challenge for worldwide </w:t>
      </w:r>
      <w:r w:rsidR="00AD70BD" w:rsidRPr="003407A9">
        <w:t xml:space="preserve">alpine </w:t>
      </w:r>
      <w:r w:rsidR="00236298" w:rsidRPr="003407A9">
        <w:t>ecosystems</w:t>
      </w:r>
      <w:r w:rsidR="005A4AAD" w:rsidRPr="003407A9">
        <w:t>.</w:t>
      </w:r>
      <w:r w:rsidR="0015216C" w:rsidRPr="003407A9">
        <w:t xml:space="preserve"> </w:t>
      </w:r>
      <w:r w:rsidR="005A4AAD" w:rsidRPr="003407A9">
        <w:t xml:space="preserve">International </w:t>
      </w:r>
      <w:r w:rsidR="00382DF7" w:rsidRPr="003407A9">
        <w:t>records show higher temperature</w:t>
      </w:r>
      <w:r w:rsidR="005A4AAD" w:rsidRPr="003407A9">
        <w:t xml:space="preserve"> increases </w:t>
      </w:r>
      <w:r w:rsidR="00816DBE" w:rsidRPr="003407A9">
        <w:fldChar w:fldCharType="begin" w:fldLock="1"/>
      </w:r>
      <w:r w:rsidR="00231BB2">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Report","type":"report"},"uris":["http://www.mendeley.com/documents/?uuid=50dca0d2-d677-4133-b921-d5c2319d91a8"]},{"id":"ITEM-2","itemData":{"DOI":"10.1007/s00382-022-06303-3","ISBN":"0123456789","ISSN":"14320894","abstract":"A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Dynamics","id":"ITEM-2","issue":"1-2","issued":{"date-parts":[["2023"]]},"page":"65-86","publisher":"Springer Berlin Heidelberg","title":"21st Century alpine climate change","type":"article-journal","volume":"60"},"uris":["http://www.mendeley.com/documents/?uuid=22eeafc6-c767-4198-aeb9-1ed301a5df0a"]}],"mendeley":{"formattedCitation":"(IPCC 2014; Kotlarski et al. 2023)","plainTextFormattedCitation":"(IPCC 2014; Kotlarski et al. 2023)","previouslyFormattedCitation":"(IPCC 2014)"},"properties":{"noteIndex":0},"schema":"https://github.com/citation-style-language/schema/raw/master/csl-citation.json"}</w:instrText>
      </w:r>
      <w:r w:rsidR="00816DBE" w:rsidRPr="003407A9">
        <w:fldChar w:fldCharType="separate"/>
      </w:r>
      <w:r w:rsidR="00231BB2" w:rsidRPr="00231BB2">
        <w:rPr>
          <w:noProof/>
        </w:rPr>
        <w:t>(IPCC 2014; Kotlarski et al. 2023)</w:t>
      </w:r>
      <w:r w:rsidR="00816DBE" w:rsidRPr="003407A9">
        <w:fldChar w:fldCharType="end"/>
      </w:r>
      <w:r w:rsidR="005A4AAD" w:rsidRPr="003407A9">
        <w:t xml:space="preserve"> </w:t>
      </w:r>
      <w:r w:rsidR="00956530" w:rsidRPr="003407A9">
        <w:t xml:space="preserve">and associated changes in summit plant communities </w:t>
      </w:r>
      <w:r w:rsidR="009F62E4" w:rsidRPr="003407A9">
        <w:fldChar w:fldCharType="begin" w:fldLock="1"/>
      </w:r>
      <w:r w:rsidR="00816DBE" w:rsidRPr="003407A9">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rsidRPr="003407A9">
        <w:fldChar w:fldCharType="separate"/>
      </w:r>
      <w:r w:rsidR="009F62E4" w:rsidRPr="003407A9">
        <w:rPr>
          <w:noProof/>
        </w:rPr>
        <w:t>(Nicklas et al. 2021)</w:t>
      </w:r>
      <w:r w:rsidR="009F62E4" w:rsidRPr="003407A9">
        <w:fldChar w:fldCharType="end"/>
      </w:r>
      <w:r w:rsidR="0091497E" w:rsidRPr="003407A9">
        <w:t>.</w:t>
      </w:r>
      <w:r w:rsidR="00841CF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allows 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4C5097" w:rsidRPr="003407A9">
        <w:t>Thus</w:t>
      </w:r>
      <w:r w:rsidR="009F0D96">
        <w:t>,</w:t>
      </w:r>
      <w:r w:rsidR="004C5097" w:rsidRPr="003407A9">
        <w:t xml:space="preserve"> microclimatic variability </w:t>
      </w:r>
      <w:r w:rsidR="00DE7326" w:rsidRPr="003407A9">
        <w:t xml:space="preserve">has been seen to partially buffer </w:t>
      </w:r>
      <w:r w:rsidR="00E71523" w:rsidRPr="003407A9">
        <w:t>climate warming</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DC0E7B" w:rsidRPr="003407A9">
        <w:t xml:space="preserve"> </w:t>
      </w:r>
      <w:r w:rsidR="006F4FA0" w:rsidRPr="003407A9">
        <w:t xml:space="preserve">through </w:t>
      </w:r>
      <w:r w:rsidR="00174922" w:rsidRPr="003407A9">
        <w:t xml:space="preserve">communities </w:t>
      </w:r>
      <w:r w:rsidR="00C8491D" w:rsidRPr="003407A9">
        <w:t xml:space="preserve">shifting </w:t>
      </w:r>
      <w:r w:rsidR="00174922" w:rsidRPr="003407A9">
        <w:t>distributions</w:t>
      </w:r>
      <w:r w:rsidR="00C8491D" w:rsidRPr="003407A9">
        <w:t xml:space="preserve"> (</w:t>
      </w:r>
      <w:r w:rsidR="005F79C0" w:rsidRPr="003407A9">
        <w:rPr>
          <w:highlight w:val="yellow"/>
        </w:rPr>
        <w:t>Jiménez-alfaro et al. 2024,</w:t>
      </w:r>
      <w:r w:rsidR="0091497E" w:rsidRPr="003407A9">
        <w:rPr>
          <w:highlight w:val="yellow"/>
        </w:rPr>
        <w:t xml:space="preserve"> JVA</w:t>
      </w:r>
      <w:r w:rsidR="00C8491D" w:rsidRPr="003407A9">
        <w:t>)</w:t>
      </w:r>
      <w:r w:rsidR="00DC4CF9" w:rsidRPr="003407A9">
        <w:rPr>
          <w:rFonts w:eastAsia="Times New Roman" w:cstheme="minorHAnsi"/>
          <w:color w:val="000000"/>
          <w:lang w:eastAsia="ca-ES"/>
        </w:rPr>
        <w:t>.</w:t>
      </w:r>
      <w:r w:rsidR="00DC4CF9" w:rsidRPr="003407A9">
        <w:t xml:space="preserve"> </w:t>
      </w:r>
      <w:r w:rsidR="00F47EFE" w:rsidRPr="003407A9">
        <w:t>Nevertheless,</w:t>
      </w:r>
      <w:r w:rsidR="00E07D4C" w:rsidRPr="003407A9">
        <w:t xml:space="preserve"> </w:t>
      </w:r>
      <w:r w:rsidR="0057023F" w:rsidRPr="003407A9">
        <w:t xml:space="preserve">there is still a need to assess </w:t>
      </w:r>
      <w:r w:rsidR="00C8491D" w:rsidRPr="003407A9">
        <w:t xml:space="preserve">the effects of unpredictable precipitation and earlier </w:t>
      </w:r>
      <w:r w:rsidR="00382DF7" w:rsidRPr="003407A9">
        <w:t>snowmelt, which</w:t>
      </w:r>
      <w:r w:rsidR="00C8491D" w:rsidRPr="003407A9">
        <w:t xml:space="preserve"> could result in water stress during summer</w:t>
      </w:r>
      <w:r w:rsidR="007B08EC" w:rsidRPr="003407A9">
        <w:t xml:space="preserve">. </w:t>
      </w:r>
      <w:r w:rsidR="00790D09" w:rsidRPr="003407A9">
        <w:t xml:space="preserve">Alpine </w:t>
      </w:r>
      <w:r w:rsidR="00845034" w:rsidRPr="003407A9">
        <w:t xml:space="preserve">plant regeneration </w:t>
      </w:r>
      <w:r w:rsidR="004728FD" w:rsidRPr="003407A9">
        <w:t>studies</w:t>
      </w:r>
      <w:r w:rsidR="00A36C09" w:rsidRPr="003407A9">
        <w:t xml:space="preserve">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3407A9">
        <w:rPr>
          <w:noProof/>
        </w:rPr>
        <w:t>(e.g. Mondoni et al. 2012; Hoyle et al. 2015; Fernández-Pascual et al. 2021)</w:t>
      </w:r>
      <w:r w:rsidR="00C73947" w:rsidRPr="003407A9">
        <w:fldChar w:fldCharType="end"/>
      </w:r>
      <w:r w:rsidR="0079421B" w:rsidRPr="003407A9">
        <w:t>,</w:t>
      </w:r>
      <w:r w:rsidR="00702735" w:rsidRPr="003407A9">
        <w:t xml:space="preserve"> </w:t>
      </w:r>
      <w:r w:rsidR="00666045" w:rsidRPr="003407A9">
        <w:t xml:space="preserve">as </w:t>
      </w:r>
      <w:r w:rsidR="0079421B" w:rsidRPr="003407A9">
        <w:t xml:space="preserve">if </w:t>
      </w:r>
      <w:r w:rsidR="00316C21" w:rsidRPr="003407A9">
        <w:t xml:space="preserve">moisture </w:t>
      </w:r>
      <w:r w:rsidR="0079421B" w:rsidRPr="003407A9">
        <w:t xml:space="preserve">was </w:t>
      </w:r>
      <w:r w:rsidR="00316C21" w:rsidRPr="003407A9">
        <w:t xml:space="preserve">not </w:t>
      </w:r>
      <w:r w:rsidR="003B3A5B" w:rsidRPr="003407A9">
        <w:t xml:space="preserve">a </w:t>
      </w:r>
      <w:r w:rsidR="00316C21" w:rsidRPr="003407A9">
        <w:t>limiting</w:t>
      </w:r>
      <w:r w:rsidR="004E053E" w:rsidRPr="003407A9">
        <w:t xml:space="preserve"> </w:t>
      </w:r>
      <w:r w:rsidR="003B3A5B" w:rsidRPr="003407A9">
        <w:t xml:space="preserve">factor </w:t>
      </w:r>
      <w:r w:rsidR="00790D09" w:rsidRPr="003407A9">
        <w:t>in</w:t>
      </w:r>
      <w:r w:rsidR="0079421B" w:rsidRPr="003407A9">
        <w:t xml:space="preserve"> </w:t>
      </w:r>
      <w:r w:rsidR="00FC5BD4">
        <w:t>most</w:t>
      </w:r>
      <w:r w:rsidR="007005D0">
        <w:t xml:space="preserve"> </w:t>
      </w:r>
      <w:r w:rsidR="00790D09" w:rsidRPr="003407A9">
        <w:t xml:space="preserve">temperate </w:t>
      </w:r>
      <w:r w:rsidR="0079421B" w:rsidRPr="003407A9">
        <w:t xml:space="preserve">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48168F" w:rsidRPr="003407A9">
        <w:t>.</w:t>
      </w:r>
      <w:r w:rsidR="00CF3967" w:rsidRPr="003407A9">
        <w:t xml:space="preserve"> </w:t>
      </w:r>
      <w:r w:rsidR="00382DF7" w:rsidRPr="003407A9">
        <w:t>However,</w:t>
      </w:r>
      <w:r w:rsidR="002B51AF" w:rsidRPr="003407A9">
        <w:t xml:space="preserve"> </w:t>
      </w:r>
      <w:r w:rsidR="00551550" w:rsidRPr="003407A9">
        <w:t>recent</w:t>
      </w:r>
      <w:r w:rsidR="002B51AF" w:rsidRPr="003407A9">
        <w:t xml:space="preserve"> research </w:t>
      </w:r>
      <w:r w:rsidR="00280A6F" w:rsidRPr="003407A9">
        <w:t xml:space="preserve">has shown </w:t>
      </w:r>
      <w:r w:rsidR="002B51AF" w:rsidRPr="003407A9">
        <w:t xml:space="preserve">that germination is </w:t>
      </w:r>
      <w:r w:rsidR="00807ADB" w:rsidRPr="003407A9">
        <w:t>specifically triggered by high soil moisture</w:t>
      </w:r>
      <w:r w:rsidR="00543647" w:rsidRPr="003407A9">
        <w:t xml:space="preserve"> </w:t>
      </w:r>
      <w:r w:rsidR="00280A6F" w:rsidRPr="003407A9">
        <w:t xml:space="preserve">in alpine habitats of the Caucasus </w:t>
      </w:r>
      <w:r w:rsidR="008C731B" w:rsidRPr="003407A9">
        <w:fldChar w:fldCharType="begin" w:fldLock="1"/>
      </w:r>
      <w:r w:rsidR="00AD5980" w:rsidRPr="003407A9">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407A9">
        <w:fldChar w:fldCharType="separate"/>
      </w:r>
      <w:r w:rsidR="008C731B" w:rsidRPr="003407A9">
        <w:rPr>
          <w:noProof/>
        </w:rPr>
        <w:t>(Rosbakh et al. 2022)</w:t>
      </w:r>
      <w:r w:rsidR="008C731B" w:rsidRPr="003407A9">
        <w:fldChar w:fldCharType="end"/>
      </w:r>
      <w:r w:rsidR="00666045" w:rsidRPr="003407A9">
        <w:t>.</w:t>
      </w:r>
      <w:r w:rsidR="00316C21" w:rsidRPr="003407A9">
        <w:t xml:space="preserve"> </w:t>
      </w:r>
      <w:r w:rsidR="0089473F" w:rsidRPr="003407A9">
        <w:t>W</w:t>
      </w:r>
      <w:r w:rsidR="00394A21" w:rsidRPr="003407A9">
        <w:t xml:space="preserve">ater stress </w:t>
      </w:r>
      <w:r w:rsidR="0089473F" w:rsidRPr="003407A9">
        <w:t>should be especially relevant in</w:t>
      </w:r>
      <w:r w:rsidR="003961D7" w:rsidRPr="003407A9">
        <w:t xml:space="preserve"> the Mediterranean </w:t>
      </w:r>
      <w:r w:rsidR="0089473F" w:rsidRPr="003407A9">
        <w:t xml:space="preserve">high </w:t>
      </w:r>
      <w:r w:rsidR="003961D7" w:rsidRPr="003407A9">
        <w:t>mountains</w:t>
      </w:r>
      <w:r w:rsidR="00DE3183" w:rsidRPr="003407A9">
        <w:t>,</w:t>
      </w:r>
      <w:r w:rsidR="003961D7" w:rsidRPr="003407A9">
        <w:t xml:space="preserve"> </w:t>
      </w:r>
      <w:r w:rsidR="00F85E55" w:rsidRPr="003407A9">
        <w:t xml:space="preserve">alpine areas </w:t>
      </w:r>
      <w:r w:rsidR="00884217" w:rsidRPr="003407A9">
        <w:t xml:space="preserve">with </w:t>
      </w:r>
      <w:r w:rsidR="00985262" w:rsidRPr="003407A9">
        <w:t>a two-month drought period in summer</w:t>
      </w:r>
      <w:r w:rsidR="00110061" w:rsidRPr="003407A9">
        <w:t xml:space="preserve"> </w:t>
      </w:r>
      <w:r w:rsidR="00110061" w:rsidRPr="003407A9">
        <w:fldChar w:fldCharType="begin" w:fldLock="1"/>
      </w:r>
      <w:r w:rsidR="00110061"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rsidRPr="003407A9">
        <w:fldChar w:fldCharType="separate"/>
      </w:r>
      <w:r w:rsidR="00110061" w:rsidRPr="003407A9">
        <w:rPr>
          <w:noProof/>
        </w:rPr>
        <w:t>(Sumner &amp; Venn 2021)</w:t>
      </w:r>
      <w:r w:rsidR="00110061" w:rsidRPr="003407A9">
        <w:fldChar w:fldCharType="end"/>
      </w:r>
      <w:r w:rsidR="00110061" w:rsidRPr="003407A9">
        <w:t xml:space="preserve"> </w:t>
      </w:r>
      <w:r w:rsidR="00780B84" w:rsidRPr="003407A9">
        <w:t>where Mediterranean germination syndromes have been described</w:t>
      </w:r>
      <w:r w:rsidR="005F79C0" w:rsidRPr="003407A9">
        <w:t xml:space="preserve"> </w:t>
      </w:r>
      <w:r w:rsidR="005F79C0" w:rsidRPr="003407A9">
        <w:fldChar w:fldCharType="begin" w:fldLock="1"/>
      </w:r>
      <w:r w:rsidR="00580C97">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5F79C0" w:rsidRPr="003407A9">
        <w:fldChar w:fldCharType="separate"/>
      </w:r>
      <w:r w:rsidR="00CC606E" w:rsidRPr="00CC606E">
        <w:rPr>
          <w:noProof/>
        </w:rPr>
        <w:t>(Giménez-Benavides et al. 2005; Giménez-Benavides et al. 2018; Mattana et al. 2022)</w:t>
      </w:r>
      <w:r w:rsidR="005F79C0" w:rsidRPr="003407A9">
        <w:fldChar w:fldCharType="end"/>
      </w:r>
      <w:r w:rsidR="00985262" w:rsidRPr="003407A9">
        <w:t xml:space="preserve"> Another limitation of </w:t>
      </w:r>
      <w:r w:rsidR="00EE5407" w:rsidRPr="003407A9">
        <w:t>alpine germination</w:t>
      </w:r>
      <w:r w:rsidR="00985262" w:rsidRPr="003407A9">
        <w:t xml:space="preserve"> studies is that </w:t>
      </w:r>
      <w:r w:rsidR="00382DF7" w:rsidRPr="003407A9">
        <w:t xml:space="preserve">they </w:t>
      </w:r>
      <w:r w:rsidR="00985262" w:rsidRPr="003407A9">
        <w:t>are mostly</w:t>
      </w:r>
      <w:r w:rsidR="00EE5407" w:rsidRPr="003407A9">
        <w:t xml:space="preserve"> focused on population and community levels </w:t>
      </w:r>
      <w:r w:rsidR="002B2A44" w:rsidRPr="003407A9">
        <w:fldChar w:fldCharType="begin" w:fldLock="1"/>
      </w:r>
      <w:r w:rsidR="002B2A44" w:rsidRPr="003407A9">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3407A9">
        <w:fldChar w:fldCharType="separate"/>
      </w:r>
      <w:r w:rsidR="002B2A44" w:rsidRPr="003407A9">
        <w:rPr>
          <w:noProof/>
        </w:rPr>
        <w:t>(e.g. Cavieres &amp; Arroyo 2000; Shimono &amp; Kudo 2005; Wagner &amp; Simons 2009)</w:t>
      </w:r>
      <w:r w:rsidR="002B2A44" w:rsidRPr="003407A9">
        <w:fldChar w:fldCharType="end"/>
      </w:r>
      <w:r w:rsidR="005D7982" w:rsidRPr="003407A9">
        <w:t>, with</w:t>
      </w:r>
      <w:r w:rsidR="002B2A44" w:rsidRPr="003407A9">
        <w:t xml:space="preserve"> </w:t>
      </w:r>
      <w:r w:rsidR="00EE5407" w:rsidRPr="003407A9">
        <w:t xml:space="preserve">few </w:t>
      </w:r>
      <w:r w:rsidR="00382DF7" w:rsidRPr="003407A9">
        <w:t xml:space="preserve">studies </w:t>
      </w:r>
      <w:r w:rsidR="001E5050" w:rsidRPr="003407A9">
        <w:t>at subpopulation level</w:t>
      </w:r>
      <w:r w:rsidR="00EE5407" w:rsidRPr="003407A9">
        <w:t xml:space="preserve"> </w:t>
      </w:r>
      <w:r w:rsidR="002B2A44" w:rsidRPr="003407A9">
        <w:fldChar w:fldCharType="begin" w:fldLock="1"/>
      </w:r>
      <w:r w:rsidR="00AD5980" w:rsidRPr="003407A9">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rsidRPr="003407A9">
        <w:fldChar w:fldCharType="separate"/>
      </w:r>
      <w:r w:rsidR="002B2A44" w:rsidRPr="003407A9">
        <w:rPr>
          <w:noProof/>
        </w:rPr>
        <w:t>(Gya et al. 2023)</w:t>
      </w:r>
      <w:r w:rsidR="002B2A44" w:rsidRPr="003407A9">
        <w:fldChar w:fldCharType="end"/>
      </w:r>
      <w:r w:rsidR="00884217" w:rsidRPr="003407A9">
        <w:t xml:space="preserve"> and even </w:t>
      </w:r>
      <w:r w:rsidR="0099019B" w:rsidRPr="003407A9">
        <w:t>less</w:t>
      </w:r>
      <w:r w:rsidR="00884217" w:rsidRPr="003407A9">
        <w:t xml:space="preserve"> </w:t>
      </w:r>
      <w:r w:rsidR="00C356C4" w:rsidRPr="003407A9">
        <w:t xml:space="preserve">considering </w:t>
      </w:r>
      <w:r w:rsidR="00884217" w:rsidRPr="003407A9">
        <w:t>the</w:t>
      </w:r>
      <w:r w:rsidR="00283FDE" w:rsidRPr="003407A9">
        <w:t xml:space="preserve"> mosaic of microclimatic conditions at </w:t>
      </w:r>
      <w:r w:rsidR="00382DF7" w:rsidRPr="003407A9">
        <w:t xml:space="preserve">fine </w:t>
      </w:r>
      <w:r w:rsidR="00283FDE" w:rsidRPr="003407A9">
        <w:t>scale</w:t>
      </w:r>
      <w:r w:rsidR="00382DF7" w:rsidRPr="003407A9">
        <w:t>s</w:t>
      </w:r>
      <w:r w:rsidR="00283FDE" w:rsidRPr="003407A9">
        <w:t xml:space="preserve"> </w:t>
      </w:r>
      <w:r w:rsidR="0091497E" w:rsidRPr="003407A9">
        <w:fldChar w:fldCharType="begin" w:fldLock="1"/>
      </w:r>
      <w:r w:rsidR="002B2A44"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rsidRPr="003407A9">
        <w:fldChar w:fldCharType="separate"/>
      </w:r>
      <w:r w:rsidR="0091497E" w:rsidRPr="003407A9">
        <w:rPr>
          <w:noProof/>
        </w:rPr>
        <w:t>(Scherrer &amp; Körner 2011)</w:t>
      </w:r>
      <w:r w:rsidR="0091497E" w:rsidRPr="003407A9">
        <w:fldChar w:fldCharType="end"/>
      </w:r>
      <w:r w:rsidR="0091497E" w:rsidRPr="003407A9">
        <w:t>.</w:t>
      </w:r>
      <w:r w:rsidR="00AC7EC6">
        <w:t xml:space="preserve"> Filling these research gaps </w:t>
      </w:r>
      <w:r w:rsidR="00AE1B59">
        <w:t xml:space="preserve">can help us understand how germination will respond to future climate change scenarios in alpine habitats where precipitation is expected to become more unpredictable </w:t>
      </w:r>
      <w:r w:rsidR="00AE1B59">
        <w:fldChar w:fldCharType="begin" w:fldLock="1"/>
      </w:r>
      <w:r w:rsidR="00AE1B5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AE1B59">
        <w:fldChar w:fldCharType="separate"/>
      </w:r>
      <w:r w:rsidR="00AE1B59" w:rsidRPr="00862FA3">
        <w:rPr>
          <w:noProof/>
        </w:rPr>
        <w:t>(IPCC 2014)</w:t>
      </w:r>
      <w:r w:rsidR="00AE1B59">
        <w:fldChar w:fldCharType="end"/>
      </w:r>
      <w:r w:rsidR="00AE1B59">
        <w:t>.</w:t>
      </w:r>
    </w:p>
    <w:p w14:paraId="0685E7D0" w14:textId="7211AB0A" w:rsidR="000D09E5" w:rsidRPr="003407A9" w:rsidRDefault="009A4338" w:rsidP="0080631C">
      <w:pPr>
        <w:spacing w:line="360" w:lineRule="auto"/>
        <w:ind w:firstLine="709"/>
        <w:jc w:val="both"/>
      </w:pPr>
      <w:r w:rsidRPr="003407A9">
        <w:t>This article</w:t>
      </w:r>
      <w:r w:rsidR="00022206" w:rsidRPr="003407A9">
        <w:t xml:space="preserve"> tackl</w:t>
      </w:r>
      <w:r w:rsidR="00283FDE" w:rsidRPr="003407A9">
        <w:t>e</w:t>
      </w:r>
      <w:r w:rsidRPr="003407A9">
        <w:t>s the</w:t>
      </w:r>
      <w:r w:rsidR="00022206" w:rsidRPr="003407A9">
        <w:t xml:space="preserve"> understudied topic</w:t>
      </w:r>
      <w:r w:rsidRPr="003407A9">
        <w:t xml:space="preserve"> of intraspecific variability on germination responses to water stress</w:t>
      </w:r>
      <w:r w:rsidR="00C63A3A" w:rsidRPr="003407A9">
        <w:t xml:space="preserve">. It does so by focusing on microscale </w:t>
      </w:r>
      <w:r w:rsidR="00F905E8" w:rsidRPr="003407A9">
        <w:t xml:space="preserve">(c. 10 m) </w:t>
      </w:r>
      <w:r w:rsidR="00C63A3A" w:rsidRPr="003407A9">
        <w:t>variations in germination and water availability</w:t>
      </w:r>
      <w:r w:rsidR="003D5D8F" w:rsidRPr="003407A9">
        <w:t xml:space="preserve"> in </w:t>
      </w:r>
      <w:r w:rsidR="00634302" w:rsidRPr="003407A9">
        <w:t>drought</w:t>
      </w:r>
      <w:r w:rsidR="009B1B12" w:rsidRPr="003407A9">
        <w:t xml:space="preserve">-limited </w:t>
      </w:r>
      <w:r w:rsidR="003D5D8F" w:rsidRPr="003407A9">
        <w:t xml:space="preserve">Mediterranean </w:t>
      </w:r>
      <w:r w:rsidR="00634302" w:rsidRPr="003407A9">
        <w:t xml:space="preserve">alpine grasslands of </w:t>
      </w:r>
      <w:r w:rsidR="00921067" w:rsidRPr="003407A9">
        <w:t xml:space="preserve">the </w:t>
      </w:r>
      <w:r w:rsidR="00634302" w:rsidRPr="003407A9">
        <w:t xml:space="preserve">Iberian </w:t>
      </w:r>
      <w:r w:rsidR="00921067" w:rsidRPr="003407A9">
        <w:t>Peninsula</w:t>
      </w:r>
      <w:r w:rsidR="009B1B12" w:rsidRPr="003407A9">
        <w:t>.</w:t>
      </w:r>
      <w:r w:rsidR="0082657C" w:rsidRPr="003407A9">
        <w:t xml:space="preserve"> </w:t>
      </w:r>
      <w:r w:rsidR="00F364E5" w:rsidRPr="003407A9">
        <w:t>Using as a study system the</w:t>
      </w:r>
      <w:r w:rsidR="009B1B12" w:rsidRPr="003407A9">
        <w:t xml:space="preserve"> wild carnation </w:t>
      </w:r>
      <w:r w:rsidR="009B1B12" w:rsidRPr="003407A9">
        <w:rPr>
          <w:i/>
        </w:rPr>
        <w:t xml:space="preserve">Dianthus langeanus </w:t>
      </w:r>
      <w:r w:rsidR="009B1B12" w:rsidRPr="003407A9">
        <w:rPr>
          <w:iCs/>
        </w:rPr>
        <w:t>Wilk. (Caryophyllaceae)</w:t>
      </w:r>
      <w:r w:rsidR="00F364E5" w:rsidRPr="003407A9">
        <w:t xml:space="preserve">, we test the </w:t>
      </w:r>
      <w:r w:rsidR="00FC2903">
        <w:t xml:space="preserve">primary </w:t>
      </w:r>
      <w:r w:rsidR="00F364E5" w:rsidRPr="003407A9">
        <w:t xml:space="preserve">hypothesis </w:t>
      </w:r>
      <w:r w:rsidR="00BB5C2F" w:rsidRPr="003407A9">
        <w:t xml:space="preserve">that </w:t>
      </w:r>
      <w:r w:rsidR="00A244A6" w:rsidRPr="003407A9">
        <w:t>germination responses to water stress will show functional intraspecific variability along local water availability gradients.</w:t>
      </w:r>
      <w:r w:rsidR="0080631C" w:rsidRPr="003407A9">
        <w:t xml:space="preserve"> </w:t>
      </w:r>
      <w:r w:rsidR="00CD274E">
        <w:t xml:space="preserve">We expect </w:t>
      </w:r>
      <w:r w:rsidR="00CD274E">
        <w:lastRenderedPageBreak/>
        <w:t>lower base water potential</w:t>
      </w:r>
      <w:r w:rsidR="00D715AD">
        <w:t>s</w:t>
      </w:r>
      <w:r w:rsidR="00CD274E">
        <w:t xml:space="preserve"> for seed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p>
    <w:p w14:paraId="594D1F50" w14:textId="15E10922" w:rsidR="0031128E" w:rsidRPr="003407A9" w:rsidRDefault="000D09E5" w:rsidP="0084299C">
      <w:pPr>
        <w:spacing w:line="360" w:lineRule="auto"/>
        <w:ind w:firstLine="709"/>
        <w:jc w:val="both"/>
      </w:pPr>
      <w:r w:rsidRPr="003407A9">
        <w:t>However, t</w:t>
      </w:r>
      <w:r w:rsidR="005C6170" w:rsidRPr="003407A9">
        <w:t>o calculate</w:t>
      </w:r>
      <w:r w:rsidR="0082657C" w:rsidRPr="003407A9">
        <w:t xml:space="preserve"> the base water potential using</w:t>
      </w:r>
      <w:r w:rsidR="005C6170" w:rsidRPr="003407A9">
        <w:t xml:space="preserve"> hydrotime models</w:t>
      </w:r>
      <w:r w:rsidR="002A03A8">
        <w:t xml:space="preserve"> and secure comparable seed dormancy states</w:t>
      </w:r>
      <w:r w:rsidR="00580C97">
        <w:t xml:space="preserve"> </w:t>
      </w:r>
      <w:r w:rsidR="00580C97">
        <w:fldChar w:fldCharType="begin" w:fldLock="1"/>
      </w:r>
      <w:r w:rsidR="00966CB3">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580C97">
        <w:fldChar w:fldCharType="separate"/>
      </w:r>
      <w:r w:rsidR="00580C97" w:rsidRPr="00580C97">
        <w:rPr>
          <w:noProof/>
        </w:rPr>
        <w:t>(Bradford 2002)</w:t>
      </w:r>
      <w:r w:rsidR="00580C97">
        <w:fldChar w:fldCharType="end"/>
      </w:r>
      <w:r w:rsidR="00341078">
        <w:t>, we need</w:t>
      </w:r>
      <w:r w:rsidR="005C6170" w:rsidRPr="003407A9">
        <w:t xml:space="preserve"> </w:t>
      </w:r>
      <w:r w:rsidR="007E08D2" w:rsidRPr="003407A9">
        <w:t>non-dormant</w:t>
      </w:r>
      <w:r w:rsidR="005C6170" w:rsidRPr="003407A9">
        <w:t xml:space="preserve"> </w:t>
      </w:r>
      <w:r w:rsidR="00921C76" w:rsidRPr="003407A9">
        <w:t>see</w:t>
      </w:r>
      <w:r w:rsidR="005C6170" w:rsidRPr="003407A9">
        <w:t>ds</w:t>
      </w:r>
      <w:r w:rsidR="00ED3489" w:rsidRPr="003407A9">
        <w:t xml:space="preserve"> </w:t>
      </w:r>
      <w:r w:rsidR="00D575AB" w:rsidRPr="003407A9">
        <w:t>but</w:t>
      </w:r>
      <w:r w:rsidR="005C6170" w:rsidRPr="003407A9">
        <w:t xml:space="preserve"> </w:t>
      </w:r>
      <w:r w:rsidR="00AD5FE4" w:rsidRPr="003407A9">
        <w:t>n</w:t>
      </w:r>
      <w:r w:rsidR="00037D72" w:rsidRPr="003407A9">
        <w:t xml:space="preserve">o previous studies </w:t>
      </w:r>
      <w:r w:rsidR="00037D72" w:rsidRPr="003407A9">
        <w:t>(to our knowledge)</w:t>
      </w:r>
      <w:r w:rsidR="00037D72" w:rsidRPr="003407A9">
        <w:t xml:space="preserve"> </w:t>
      </w:r>
      <w:r w:rsidR="00D575AB" w:rsidRPr="003407A9">
        <w:t>h</w:t>
      </w:r>
      <w:r w:rsidR="00AD5FE4" w:rsidRPr="003407A9">
        <w:t xml:space="preserve">ave </w:t>
      </w:r>
      <w:r w:rsidR="00D575AB" w:rsidRPr="003407A9">
        <w:t xml:space="preserve">measured seed </w:t>
      </w:r>
      <w:r w:rsidR="00AD5FE4" w:rsidRPr="003407A9">
        <w:t>dormancy</w:t>
      </w:r>
      <w:r w:rsidR="00F2482B" w:rsidRPr="003407A9">
        <w:t xml:space="preserve"> </w:t>
      </w:r>
      <w:r w:rsidR="00AD5FE4" w:rsidRPr="003407A9">
        <w:t xml:space="preserve">alleviation </w:t>
      </w:r>
      <w:r w:rsidR="007E08D2" w:rsidRPr="003407A9">
        <w:t xml:space="preserve">in </w:t>
      </w:r>
      <w:r w:rsidR="009B1B12" w:rsidRPr="003407A9">
        <w:t xml:space="preserve">our </w:t>
      </w:r>
      <w:r w:rsidR="000E0FDD" w:rsidRPr="003407A9">
        <w:t xml:space="preserve">study </w:t>
      </w:r>
      <w:r w:rsidR="009B1B12" w:rsidRPr="003407A9">
        <w:t>species</w:t>
      </w:r>
      <w:r w:rsidR="00AD5FE4" w:rsidRPr="003407A9">
        <w:t>.</w:t>
      </w:r>
      <w:r w:rsidR="007E08D2" w:rsidRPr="003407A9">
        <w:t xml:space="preserve"> </w:t>
      </w:r>
      <w:r w:rsidR="00D715AD">
        <w:t xml:space="preserve">According to previous information of the germination of Mediterranean species </w:t>
      </w:r>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Pr="003407A9">
        <w:t xml:space="preserve">, fresh seeds of </w:t>
      </w:r>
      <w:r w:rsidRPr="003407A9">
        <w:rPr>
          <w:i/>
          <w:iCs/>
        </w:rPr>
        <w:t>D. langeanus</w:t>
      </w:r>
      <w:r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FC2903">
        <w:t>hypothesis</w:t>
      </w:r>
      <w:r w:rsidR="00651508" w:rsidRPr="003407A9">
        <w:t xml:space="preserve">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p>
    <w:p w14:paraId="290BC502" w14:textId="15263ED2" w:rsidR="00662737" w:rsidRPr="003407A9" w:rsidRDefault="00D715AD" w:rsidP="0084299C">
      <w:pPr>
        <w:spacing w:line="360" w:lineRule="auto"/>
        <w:ind w:firstLine="709"/>
        <w:jc w:val="both"/>
      </w:pPr>
      <w:r>
        <w:t xml:space="preserve">Additionally, </w:t>
      </w:r>
      <w:r w:rsidR="00003EB4">
        <w:t>to further explore the germination responses of this species w</w:t>
      </w:r>
      <w:r w:rsidR="003251DB">
        <w:t>e</w:t>
      </w:r>
      <w:r w:rsidR="008C2CF9">
        <w:t xml:space="preserve"> </w:t>
      </w:r>
      <w:r w:rsidR="00003EB4">
        <w:t>accounted to the seed mass,</w:t>
      </w:r>
      <w:r w:rsidR="008C2CF9">
        <w:t xml:space="preserve"> </w:t>
      </w:r>
      <w:r w:rsidR="003251DB">
        <w:t>a</w:t>
      </w:r>
      <w:r w:rsidR="00604239">
        <w:t xml:space="preserve">nother relevant seed trait that </w:t>
      </w:r>
      <w:r w:rsidR="00C93520">
        <w:t>has been proven to modulate germination responses</w:t>
      </w:r>
      <w:r w:rsidR="00003EB4">
        <w:t xml:space="preserve">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DB4FD9">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r w:rsidR="00003EB4" w:rsidRPr="00DB4FD9">
        <w:t>Despite the contrad</w:t>
      </w:r>
      <w:r w:rsidR="00DB4FD9">
        <w:t>i</w:t>
      </w:r>
      <w:r w:rsidR="00003EB4" w:rsidRPr="00DB4FD9">
        <w:t xml:space="preserve">ctory </w:t>
      </w:r>
      <w:r w:rsidR="00003EB4">
        <w:t xml:space="preserve">evidence that seed mass has shown in response to drought </w:t>
      </w:r>
      <w:r w:rsidR="002A0AE6">
        <w:t xml:space="preserve">both </w:t>
      </w:r>
      <w:r w:rsidR="00003EB4">
        <w:t xml:space="preserve">positive responses for smallest seeds </w:t>
      </w:r>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r w:rsidR="00003EB4">
        <w:t xml:space="preserve"> and </w:t>
      </w:r>
      <w:r w:rsidR="002A0AE6">
        <w:t xml:space="preserve">also </w:t>
      </w:r>
      <w:r w:rsidR="00003EB4">
        <w:t xml:space="preserve">positive responses to 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r w:rsidR="00003EB4">
        <w:t xml:space="preserve">, </w:t>
      </w:r>
      <w:r w:rsidR="00003EB4" w:rsidRPr="00DB4FD9">
        <w:t xml:space="preserve"> </w:t>
      </w:r>
      <w:r w:rsidR="0025517E">
        <w:t xml:space="preserve">for our tertiary hypothesis </w:t>
      </w:r>
      <w:r w:rsidR="00DB06CE">
        <w:t>we expect</w:t>
      </w:r>
      <w:r w:rsidR="009B6660">
        <w:t xml:space="preserve"> </w:t>
      </w:r>
      <w:r w:rsidR="00DB06CE">
        <w:t>that seed mass modulate</w:t>
      </w:r>
      <w:r w:rsidR="00003EB4">
        <w:t>s</w:t>
      </w:r>
      <w:r w:rsidR="00DB06CE">
        <w:t xml:space="preserve"> the responses in alpine habitats</w:t>
      </w:r>
      <w:r w:rsidR="00003EB4">
        <w:t>.</w:t>
      </w:r>
      <w:r w:rsidR="00C81864">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40308586"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3" w:name="_Hlk153186664"/>
      <w:r w:rsidR="00A5205A" w:rsidRPr="003407A9">
        <w:rPr>
          <w:i/>
          <w:iCs/>
        </w:rPr>
        <w:t>D. langeanus</w:t>
      </w:r>
      <w:bookmarkEnd w:id="3"/>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A86C98">
        <w:t xml:space="preserve"> (</w:t>
      </w:r>
      <w:r w:rsidR="00246BC6">
        <w:t>own data, not published</w:t>
      </w:r>
      <w:r w:rsidR="00A86C98">
        <w:t>)</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009F06D6" w:rsidRPr="009F06D6">
        <w:rPr>
          <w:highlight w:val="yellow"/>
        </w:rPr>
        <w:t>move along paper</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 xml:space="preserve">southern </w:t>
      </w:r>
      <w:r w:rsidR="00B73D22" w:rsidRPr="003407A9">
        <w:t>ranges</w:t>
      </w:r>
      <w:r w:rsidR="004C631E" w:rsidRPr="003407A9">
        <w:t xml:space="preserve"> of the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m a.s.l (</w:t>
      </w:r>
      <w:r w:rsidR="005E2483" w:rsidRPr="003407A9">
        <w:rPr>
          <w:rFonts w:cstheme="minorHAnsi"/>
          <w:highlight w:val="yellow"/>
        </w:rPr>
        <w:t xml:space="preserve">ref </w:t>
      </w:r>
      <w:r w:rsidR="006068A2" w:rsidRPr="003407A9">
        <w:rPr>
          <w:rFonts w:cstheme="minorHAnsi"/>
          <w:highlight w:val="yellow"/>
        </w:rPr>
        <w:t xml:space="preserve">TFM </w:t>
      </w:r>
      <w:r w:rsidR="005E2483" w:rsidRPr="003407A9">
        <w:rPr>
          <w:rFonts w:cstheme="minorHAnsi"/>
          <w:highlight w:val="yellow"/>
        </w:rPr>
        <w:t>Jorge</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lastRenderedPageBreak/>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34D65676"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496E9C" w:rsidRPr="003407A9">
        <w:t>sites</w:t>
      </w:r>
    </w:p>
    <w:p w14:paraId="7043CD19" w14:textId="50DC2406"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was 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 xml:space="preserve">(3m radius) </w:t>
      </w:r>
      <w:r w:rsidR="00467E54" w:rsidRPr="003407A9">
        <w:t>where</w:t>
      </w:r>
      <w:r w:rsidR="00582C98" w:rsidRPr="003407A9">
        <w:t xml:space="preserve"> we did a floristic </w:t>
      </w:r>
      <w:r w:rsidR="00EE29CC" w:rsidRPr="003407A9">
        <w:t xml:space="preserve">relevé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temperature and water potential (</w:t>
      </w:r>
      <w:r w:rsidR="005A3C56" w:rsidRPr="003407A9">
        <w:t xml:space="preserve">datalogger </w:t>
      </w:r>
      <w:r w:rsidR="00467E54" w:rsidRPr="003407A9">
        <w:t>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15 bars (</w:t>
      </w:r>
      <w:r w:rsidR="000D2460" w:rsidRPr="003407A9">
        <w:rPr>
          <w:rFonts w:eastAsiaTheme="majorEastAsia"/>
        </w:rPr>
        <w:t>permanent 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B147FA" w:rsidRPr="003407A9">
        <w:t xml:space="preserve">and </w:t>
      </w:r>
      <w:r w:rsidR="00AF68E0" w:rsidRPr="003407A9">
        <w:t>is currently ongoing</w:t>
      </w:r>
      <w:r w:rsidR="00467E54" w:rsidRPr="003407A9">
        <w:t xml:space="preserve">. </w:t>
      </w:r>
      <w:r w:rsidR="00A03390" w:rsidRPr="003407A9">
        <w:t xml:space="preserve">To measure the spatial microenvironmental gradients we </w:t>
      </w:r>
      <w:r w:rsidR="00467E54" w:rsidRPr="003407A9">
        <w:t>then 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Here, </w:t>
      </w:r>
      <w:r w:rsidR="00582C98" w:rsidRPr="003407A9">
        <w:t xml:space="preserve">we also did floristic </w:t>
      </w:r>
      <w:r w:rsidR="002143B7" w:rsidRPr="003407A9">
        <w:t xml:space="preserve">relevés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44C5799F"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8C2B99" w:rsidRPr="003407A9">
        <w:t xml:space="preserve"> </w:t>
      </w:r>
      <w:r w:rsidR="00C01928" w:rsidRPr="003407A9">
        <w:rPr>
          <w:i/>
          <w:iCs/>
        </w:rPr>
        <w:t>D. langeanus</w:t>
      </w:r>
      <w:r w:rsidR="00C01928" w:rsidRPr="003407A9">
        <w:t xml:space="preserve"> </w:t>
      </w:r>
      <w:r w:rsidR="0098123D" w:rsidRPr="003407A9">
        <w:t>communit</w:t>
      </w:r>
      <w:r w:rsidR="00C01928" w:rsidRPr="003407A9">
        <w:t>ies</w:t>
      </w:r>
      <w:r w:rsidR="0098123D" w:rsidRPr="003407A9">
        <w:t xml:space="preserve"> 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681CCD70" w:rsidR="0057537C" w:rsidRPr="003407A9" w:rsidRDefault="00B37166" w:rsidP="002D07AE">
      <w:pPr>
        <w:spacing w:line="360" w:lineRule="auto"/>
        <w:ind w:firstLine="709"/>
        <w:jc w:val="both"/>
        <w:rPr>
          <w:rFonts w:cstheme="minorHAnsi"/>
        </w:rPr>
      </w:pPr>
      <w:r w:rsidRPr="003407A9">
        <w:t xml:space="preserve">Soil </w:t>
      </w:r>
      <w:r w:rsidR="0039142E" w:rsidRPr="003407A9">
        <w:t xml:space="preserve">climate </w:t>
      </w:r>
      <w:r w:rsidRPr="003407A9">
        <w:t>was</w:t>
      </w:r>
      <w:r w:rsidR="00AD7CEA" w:rsidRPr="003407A9">
        <w:t xml:space="preserve"> typically Mediterranean,</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commentRangeStart w:id="4"/>
      <w:r w:rsidR="00AD7CEA" w:rsidRPr="003407A9">
        <w:rPr>
          <w:rFonts w:cstheme="minorHAnsi"/>
          <w:highlight w:val="yellow"/>
        </w:rPr>
        <w:t>ADD days with water stress in the growing season</w:t>
      </w:r>
      <w:r w:rsidR="002C5196" w:rsidRPr="003407A9">
        <w:rPr>
          <w:rFonts w:cstheme="minorHAnsi"/>
          <w:highlight w:val="yellow"/>
        </w:rPr>
        <w:t xml:space="preserve"> and mean of days with snow (high variations according to </w:t>
      </w:r>
      <w:r w:rsidR="00DB3EE2" w:rsidRPr="003407A9">
        <w:rPr>
          <w:rFonts w:cstheme="minorHAnsi"/>
          <w:highlight w:val="yellow"/>
        </w:rPr>
        <w:t>orientation of slope)</w:t>
      </w:r>
      <w:r w:rsidR="0039142E" w:rsidRPr="003407A9">
        <w:rPr>
          <w:rFonts w:cstheme="minorHAnsi"/>
        </w:rPr>
        <w:t xml:space="preserve">. </w:t>
      </w:r>
      <w:commentRangeEnd w:id="4"/>
      <w:r w:rsidR="001708BE">
        <w:rPr>
          <w:rStyle w:val="Refdecomentario"/>
        </w:rPr>
        <w:commentReference w:id="4"/>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71B5E0DC"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Pr="003407A9">
        <w:t xml:space="preserve">. For comparison,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lastRenderedPageBreak/>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 xml:space="preserve"> </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 </w:t>
      </w:r>
    </w:p>
    <w:p w14:paraId="39B8C8E2" w14:textId="77777777" w:rsidR="00597F14" w:rsidRPr="003407A9" w:rsidRDefault="00597F14" w:rsidP="00597F14">
      <w:pPr>
        <w:spacing w:line="360" w:lineRule="auto"/>
        <w:ind w:firstLine="709"/>
        <w:jc w:val="both"/>
        <w:rPr>
          <w:noProof/>
          <w:lang w:eastAsia="ca-ES"/>
        </w:rPr>
      </w:pPr>
      <w:r w:rsidRPr="003407A9">
        <w:t>Since we only had water stress measurements for the central plots, we had to confirm the expectation that warmer microsites were also drier. To do this, we took our GDD measures and plotted them against the cumulative water potentials values at the subpopulation level, when available. We used Microlog SP3 data collected for our four summits in 2022 and 2023 to test if, as expected, there was a positive relationship between GDD and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 xml:space="preserve">=0.69, Fig. 3B) i.e. warmer years are also drier years. </w:t>
      </w:r>
    </w:p>
    <w:p w14:paraId="6B8C4798" w14:textId="26BF6E41"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 xml:space="preserve">GDD was highly correlated with bio1, bio2 and bio7 (&gt; </w:t>
      </w:r>
      <w:r w:rsidR="00954E4C" w:rsidRPr="003407A9">
        <w:t>70</w:t>
      </w:r>
      <w:r w:rsidR="00284374" w:rsidRPr="003407A9">
        <w:t>%</w:t>
      </w:r>
      <w:r w:rsidR="008E5830" w:rsidRPr="003407A9">
        <w:t xml:space="preserve">, details in </w:t>
      </w:r>
      <w:r w:rsidR="008E5830" w:rsidRPr="003407A9">
        <w:rPr>
          <w:highlight w:val="yellow"/>
        </w:rPr>
        <w:t>Supplementary xxx</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5A7D4A11"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FD76E4" w:rsidRPr="003407A9">
        <w:t xml:space="preserve">In each </w:t>
      </w:r>
      <w:r w:rsidR="00DA19FF" w:rsidRPr="003407A9">
        <w:t>subpopulation</w:t>
      </w:r>
      <w:r w:rsidR="00FD76E4" w:rsidRPr="003407A9">
        <w:t xml:space="preserve">, </w:t>
      </w:r>
      <w:r w:rsidR="00526D54" w:rsidRPr="003407A9">
        <w:t xml:space="preserve">within a 2m radius from the datalogger, </w:t>
      </w:r>
      <w:r w:rsidR="00FD76E4" w:rsidRPr="003407A9">
        <w:t>w</w:t>
      </w:r>
      <w:r w:rsidR="00F703E4" w:rsidRPr="003407A9">
        <w:t>e sampled</w:t>
      </w:r>
      <w:r w:rsidR="00165571" w:rsidRPr="003407A9">
        <w:t xml:space="preserve"> at least 20 randomly selected </w:t>
      </w:r>
      <w:r w:rsidR="00FD76E4" w:rsidRPr="003407A9">
        <w:t xml:space="preserve">mother plants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lastRenderedPageBreak/>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Pr="003407A9"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4C17A5E5"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functionally significant</w:t>
      </w:r>
      <w:r w:rsidR="00103812" w:rsidRPr="003407A9">
        <w:t xml:space="preserve"> 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l</w:t>
      </w:r>
      <w:r w:rsidR="000C3D3B" w:rsidRPr="003407A9">
        <w:t xml:space="preserve">ight level of physiological dormancy and </w:t>
      </w:r>
      <w:r w:rsidR="00070AF5" w:rsidRPr="003407A9">
        <w:t>that they could require</w:t>
      </w:r>
      <w:r w:rsidR="000B3B1D" w:rsidRPr="003407A9">
        <w:t xml:space="preserve"> dry after-ripening to release this dormancy</w:t>
      </w:r>
      <w:r w:rsidR="005F751E" w:rsidRPr="003407A9">
        <w:t>, as mentioned above</w:t>
      </w:r>
      <w:r w:rsidR="000B3B1D" w:rsidRPr="003407A9">
        <w:t>. Since we wanted to calculate hydro-time models, and these models require</w:t>
      </w:r>
      <w:r w:rsidR="004E0359" w:rsidRPr="003407A9">
        <w:t xml:space="preserve"> working with non-dormant </w:t>
      </w:r>
      <w:r w:rsidR="00D25BB2" w:rsidRPr="003407A9">
        <w:t>see</w:t>
      </w:r>
      <w:r w:rsidR="004E0359" w:rsidRPr="003407A9">
        <w:t>d lots, we repeat</w:t>
      </w:r>
      <w:r w:rsidR="001576D5">
        <w:t>ed</w:t>
      </w:r>
      <w:r w:rsidR="004E0359" w:rsidRPr="003407A9">
        <w:t xml:space="preserve"> the experiments with two </w:t>
      </w:r>
      <w:r w:rsidR="00D25BB2" w:rsidRPr="003407A9">
        <w:t>see</w:t>
      </w:r>
      <w:r w:rsidR="004E0359" w:rsidRPr="003407A9">
        <w:t xml:space="preserve">d storage treatments: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D8569C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CA101D" w:rsidRPr="003407A9">
        <w:rPr>
          <w:rFonts w:cstheme="minorHAnsi"/>
        </w:rPr>
        <w:t xml:space="preserve"> </w:t>
      </w:r>
      <w:r w:rsidR="00CA101D" w:rsidRPr="003407A9">
        <w:rPr>
          <w:highlight w:val="yellow"/>
        </w:rPr>
        <w:t>(</w:t>
      </w:r>
      <w:r w:rsidR="00766978" w:rsidRPr="003407A9">
        <w:rPr>
          <w:highlight w:val="yellow"/>
        </w:rPr>
        <w:t>ref</w:t>
      </w:r>
      <w:r w:rsidR="00CA101D" w:rsidRPr="003407A9">
        <w:rPr>
          <w:highlight w:val="yellow"/>
        </w:rPr>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w:t>
      </w:r>
      <w:r w:rsidR="00B01C5C" w:rsidRPr="003407A9">
        <w:lastRenderedPageBreak/>
        <w:t>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43FA8F39"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field, when germination has been </w:t>
      </w:r>
      <w:r w:rsidR="0091428D" w:rsidRPr="003407A9">
        <w:rPr>
          <w:rFonts w:cstheme="minorHAnsi"/>
        </w:rPr>
        <w:t xml:space="preserve">described </w:t>
      </w:r>
      <w:r w:rsidR="00716D42" w:rsidRPr="003407A9">
        <w:rPr>
          <w:rFonts w:cstheme="minorHAnsi"/>
        </w:rPr>
        <w:t>to happen (</w:t>
      </w:r>
      <w:r w:rsidR="00716D42" w:rsidRPr="003407A9">
        <w:rPr>
          <w:rFonts w:cstheme="minorHAnsi"/>
          <w:highlight w:val="yellow"/>
        </w:rPr>
        <w:t>paper move-along</w:t>
      </w:r>
      <w:r w:rsidR="00144D30" w:rsidRPr="003407A9">
        <w:rPr>
          <w:rFonts w:cstheme="minorHAnsi"/>
        </w:rPr>
        <w:t>)</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77777777" w:rsidR="00C2188C" w:rsidRPr="003407A9" w:rsidRDefault="00C2188C" w:rsidP="00C2188C">
      <w:pPr>
        <w:spacing w:line="360" w:lineRule="auto"/>
        <w:ind w:firstLine="709"/>
        <w:jc w:val="both"/>
        <w:rPr>
          <w:rFonts w:cstheme="minorHAnsi"/>
        </w:rPr>
      </w:pPr>
      <w:r w:rsidRPr="003407A9">
        <w:rPr>
          <w:rFonts w:cstheme="minorHAnsi"/>
        </w:rPr>
        <w:t>To test our primary prediction, if base water potential varied as a function of subpopulation microclimate, we</w:t>
      </w:r>
      <w:r w:rsidRPr="003407A9" w:rsidDel="006A1614">
        <w:rPr>
          <w:rFonts w:cstheme="minorHAnsi"/>
        </w:rPr>
        <w:t xml:space="preserve"> </w:t>
      </w:r>
      <w:r w:rsidRPr="003407A9">
        <w:rPr>
          <w:rFonts w:cstheme="minorHAnsi"/>
        </w:rPr>
        <w:t>calculated the water potential germination thresholds of each subpopulation by fitting hydrotime models with seedr package. For each subpopulation, the model returned the base water potential (ψ</w:t>
      </w:r>
      <w:r w:rsidRPr="003407A9">
        <w:rPr>
          <w:rFonts w:cstheme="minorHAnsi"/>
          <w:vertAlign w:val="subscript"/>
        </w:rPr>
        <w:t>b</w:t>
      </w:r>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 Model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base water </w:t>
      </w:r>
      <w:r w:rsidRPr="003407A9">
        <w:rPr>
          <w:rFonts w:cstheme="minorHAnsi"/>
        </w:rPr>
        <w:lastRenderedPageBreak/>
        <w:t>potential varied according to GDD in fresh and after ripened seeds. Model specification: ψ</w:t>
      </w:r>
      <w:r w:rsidRPr="003407A9">
        <w:rPr>
          <w:rFonts w:cstheme="minorHAnsi"/>
          <w:vertAlign w:val="subscript"/>
        </w:rPr>
        <w:t>b</w:t>
      </w:r>
      <w:r w:rsidRPr="003407A9">
        <w:rPr>
          <w:rFonts w:cstheme="minorHAnsi"/>
        </w:rPr>
        <w:t xml:space="preserve"> ~ GDD + (1|summit), family = Gaussian.</w:t>
      </w:r>
    </w:p>
    <w:p w14:paraId="23EC93FD" w14:textId="6AC79A61"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636A4A" w:rsidRPr="003407A9">
        <w:rPr>
          <w:rFonts w:cstheme="minorHAnsi"/>
        </w:rPr>
        <w:t xml:space="preserve">if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993CC8" w:rsidRPr="003407A9">
        <w:rPr>
          <w:rFonts w:cstheme="minorHAnsi"/>
        </w:rPr>
        <w:t>. Final 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2B4D4F" w:rsidRPr="003407A9">
        <w:rPr>
          <w:rFonts w:cstheme="minorHAnsi"/>
        </w:rPr>
        <w:t>.</w:t>
      </w:r>
      <w:r w:rsidR="009034F4" w:rsidRPr="003407A9">
        <w:rPr>
          <w:rFonts w:cstheme="minorHAnsi"/>
        </w:rPr>
        <w:t xml:space="preserve"> </w:t>
      </w:r>
      <w:r w:rsidR="002B4D4F" w:rsidRPr="003407A9">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test our last expectation and have a more complete picture</w:t>
      </w:r>
      <w:r w:rsidR="00D4225A" w:rsidRPr="003407A9">
        <w:rPr>
          <w:rFonts w:cstheme="minorHAnsi"/>
        </w:rPr>
        <w:t>, 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r w:rsidR="00866305" w:rsidRPr="003407A9">
        <w:rPr>
          <w:rFonts w:cstheme="minorHAnsi"/>
        </w:rPr>
        <w:t>ψ</w:t>
      </w:r>
      <w:r w:rsidR="00866305" w:rsidRPr="003407A9">
        <w:rPr>
          <w:rFonts w:cstheme="minorHAnsi"/>
          <w:vertAlign w:val="subscript"/>
        </w:rPr>
        <w:t>b</w:t>
      </w:r>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p>
    <w:p w14:paraId="6AC9B9A2" w14:textId="0EC615AD" w:rsidR="00AF329C" w:rsidRPr="003407A9" w:rsidRDefault="0042434E" w:rsidP="002D07AE">
      <w:pPr>
        <w:pStyle w:val="Ttulo2"/>
        <w:spacing w:line="360" w:lineRule="auto"/>
        <w:jc w:val="both"/>
      </w:pPr>
      <w:r w:rsidRPr="003407A9">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11220688" w:rsidR="006C6FD2" w:rsidRPr="003407A9" w:rsidRDefault="006C6FD2" w:rsidP="006C6FD2">
      <w:pPr>
        <w:spacing w:line="360" w:lineRule="auto"/>
        <w:ind w:firstLine="709"/>
        <w:jc w:val="both"/>
      </w:pPr>
      <w:r w:rsidRPr="003407A9">
        <w:t xml:space="preserve">We used Bradford’s hydrotime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for the 12 subpopulations in the fresh treatment and the 12 populations in 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r w:rsidRPr="003407A9">
        <w:rPr>
          <w:rFonts w:cstheme="minorHAnsi"/>
        </w:rPr>
        <w:t>ψ</w:t>
      </w:r>
      <w:r w:rsidRPr="003407A9">
        <w:rPr>
          <w:rFonts w:cstheme="minorHAnsi"/>
          <w:vertAlign w:val="subscript"/>
        </w:rPr>
        <w:t>b</w:t>
      </w:r>
      <w:r w:rsidRPr="003407A9">
        <w:t xml:space="preserve"> in subpopulations with higher GDD (Fig. 4, right panel).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E8FF9E8"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lastRenderedPageBreak/>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 xml:space="preserve">factors and significant interaction, </w:t>
      </w:r>
      <w:r w:rsidR="00086133" w:rsidRPr="003407A9">
        <w:rPr>
          <w:highlight w:val="yellow"/>
        </w:rPr>
        <w:t>S</w:t>
      </w:r>
      <w:r w:rsidR="00AE2CA0" w:rsidRPr="003407A9">
        <w:rPr>
          <w:highlight w:val="yellow"/>
        </w:rPr>
        <w:t>upplementary table xx</w:t>
      </w:r>
      <w:r w:rsidR="00AE2CA0" w:rsidRPr="003407A9">
        <w:t>)</w:t>
      </w:r>
      <w:r w:rsidR="00E06E4A" w:rsidRPr="003407A9">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5123369D"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w:t>
      </w:r>
      <w:r w:rsidR="00FF0BE6">
        <w:t>and</w:t>
      </w:r>
      <w:r w:rsidR="00E576CC">
        <w:t xml:space="preserve"> after ripened </w:t>
      </w:r>
      <w:r w:rsidR="00123CDC">
        <w:t>storage</w:t>
      </w:r>
      <w:r w:rsidR="00123CDC">
        <w:t xml:space="preserve"> </w:t>
      </w:r>
      <w:r w:rsidR="00E576CC">
        <w:t>treatment.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1C622F47" w:rsidR="000C1D5E" w:rsidRPr="003407A9" w:rsidRDefault="00197142" w:rsidP="00C33D49">
      <w:pPr>
        <w:spacing w:line="360" w:lineRule="auto"/>
        <w:ind w:firstLine="709"/>
        <w:jc w:val="both"/>
      </w:pPr>
      <w:r w:rsidRPr="003407A9">
        <w:t xml:space="preserve">Our study </w:t>
      </w:r>
      <w:r w:rsidR="0021025F" w:rsidRPr="003407A9">
        <w:t xml:space="preserve">confirms our </w:t>
      </w:r>
      <w:r w:rsidR="00F710A5">
        <w:t xml:space="preserve">primary </w:t>
      </w:r>
      <w:r w:rsidR="0021025F" w:rsidRPr="003407A9">
        <w:t xml:space="preserve">prediction </w:t>
      </w:r>
      <w:r w:rsidRPr="003407A9">
        <w:t xml:space="preserve">that wild </w:t>
      </w:r>
      <w:r w:rsidR="0021025F" w:rsidRPr="003407A9">
        <w:t>sub</w:t>
      </w:r>
      <w:r w:rsidRPr="003407A9">
        <w:t xml:space="preserve">populations of </w:t>
      </w:r>
      <w:r w:rsidRPr="003407A9">
        <w:rPr>
          <w:i/>
        </w:rPr>
        <w:t>D. langeanus</w:t>
      </w:r>
      <w:r w:rsidR="00326D2D" w:rsidRPr="003407A9">
        <w:t xml:space="preserve"> </w:t>
      </w:r>
      <w:r w:rsidR="0021025F" w:rsidRPr="003407A9">
        <w:t xml:space="preserve">from warmer and drier subpopulations have lower base water potentials for germination, </w:t>
      </w:r>
      <w:r w:rsidR="00C24554">
        <w:t xml:space="preserve">indicating </w:t>
      </w:r>
      <w:r w:rsidR="0021025F" w:rsidRPr="003407A9">
        <w:t xml:space="preserve">that germination responses to water stress show functional intraspecific variability along local water availability </w:t>
      </w:r>
      <w:r w:rsidR="008252EC" w:rsidRPr="003407A9">
        <w:t>micro</w:t>
      </w:r>
      <w:r w:rsidR="0021025F" w:rsidRPr="003407A9">
        <w:t>gradients</w:t>
      </w:r>
      <w:r w:rsidR="008252EC" w:rsidRPr="003407A9">
        <w:t>.</w:t>
      </w:r>
      <w:r w:rsidRPr="003407A9">
        <w:t xml:space="preserve"> </w:t>
      </w:r>
      <w:r w:rsidR="001F6815" w:rsidRPr="003407A9">
        <w:t>The lower base water potential (i.e. ability to germinate with less water available) observed in subpopulations from warmer</w:t>
      </w:r>
      <w:r w:rsidR="004011FF" w:rsidRPr="003407A9">
        <w:t xml:space="preserve"> and drier</w:t>
      </w:r>
      <w:r w:rsidR="001F6815" w:rsidRPr="003407A9">
        <w:t xml:space="preserve"> microclimatic conditions suggests either a potential local adaptation or a wide phenotypic plasticity even at the microscale (i.e. some subpopulations were only 10 m apart).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subpopulation </w:t>
      </w:r>
      <w:r w:rsidR="00D02CEC" w:rsidRPr="003407A9">
        <w:t>variability</w:t>
      </w:r>
      <w:r w:rsidRPr="003407A9">
        <w:t xml:space="preserve"> 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shows functional significance along water stress gradient </w:t>
      </w:r>
      <w:r w:rsidR="00A15422" w:rsidRPr="003407A9">
        <w:t>supports</w:t>
      </w:r>
      <w:r w:rsidR="00390960" w:rsidRPr="003407A9">
        <w:t xml:space="preserve"> that the base water potential is a functional trait with</w:t>
      </w:r>
      <w:r w:rsidR="00A15422" w:rsidRPr="003407A9">
        <w:t xml:space="preserve"> important consequences for individual fitness</w:t>
      </w:r>
      <w:r w:rsidR="00A24584" w:rsidRPr="003407A9">
        <w:t xml:space="preserve"> </w:t>
      </w:r>
      <w:r w:rsidR="003C2CAC" w:rsidRPr="003407A9">
        <w:fldChar w:fldCharType="begin" w:fldLock="1"/>
      </w:r>
      <w:r w:rsidR="006A043B">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Let the Concept of Trait Be Functional","type":"article-journal","volume":"116"},"uris":["http://www.mendeley.com/documents/?uuid=ab7706a6-ab17-4063-9e72-3e14bb516cd5"]}],"mendeley":{"formattedCitation":"(Violle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rsidRPr="003407A9">
        <w:fldChar w:fldCharType="separate"/>
      </w:r>
      <w:r w:rsidR="003C2CAC" w:rsidRPr="003407A9">
        <w:rPr>
          <w:noProof/>
        </w:rPr>
        <w:t>(Violle et al. 2007)</w:t>
      </w:r>
      <w:r w:rsidR="003C2CAC" w:rsidRPr="003407A9">
        <w:fldChar w:fldCharType="end"/>
      </w:r>
      <w:r w:rsidR="004B6315" w:rsidRPr="003407A9">
        <w:t xml:space="preserve"> </w:t>
      </w:r>
      <w:r w:rsidR="00A15422" w:rsidRPr="003407A9">
        <w:t xml:space="preserve">and </w:t>
      </w:r>
      <w:r w:rsidR="00A32648" w:rsidRPr="003407A9">
        <w:t>species occurrence patterns at the local scale (</w:t>
      </w:r>
      <w:commentRangeStart w:id="5"/>
      <w:commentRangeStart w:id="6"/>
      <w:r w:rsidR="00A32648" w:rsidRPr="003407A9">
        <w:t>https://doi.org/10.1073/pnas.141544211</w:t>
      </w:r>
      <w:commentRangeEnd w:id="5"/>
      <w:r w:rsidR="00D834A7" w:rsidRPr="003407A9">
        <w:rPr>
          <w:rStyle w:val="Refdecomentario"/>
        </w:rPr>
        <w:commentReference w:id="5"/>
      </w:r>
      <w:commentRangeEnd w:id="6"/>
      <w:r w:rsidR="00C24554">
        <w:rPr>
          <w:rStyle w:val="Refdecomentario"/>
        </w:rPr>
        <w:commentReference w:id="6"/>
      </w:r>
      <w:r w:rsidR="00A32648" w:rsidRPr="003407A9">
        <w:t>).</w:t>
      </w:r>
    </w:p>
    <w:p w14:paraId="5A138657" w14:textId="179A4AA8"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AE1C7F" w:rsidRPr="003407A9">
        <w:t>our secondary hypothesis of</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that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 xml:space="preserve">timing </w:t>
      </w:r>
      <w:r w:rsidR="00D07C94" w:rsidRPr="003407A9">
        <w:t>in alpine water-limited environments</w:t>
      </w:r>
      <w:r w:rsidR="008512A3">
        <w:t xml:space="preserve"> </w:t>
      </w:r>
      <w:r w:rsidR="004679EA">
        <w:fldChar w:fldCharType="begin" w:fldLock="1"/>
      </w:r>
      <w:r w:rsidR="00EF470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4679EA">
        <w:fldChar w:fldCharType="separate"/>
      </w:r>
      <w:r w:rsidR="004679EA" w:rsidRPr="004679EA">
        <w:rPr>
          <w:noProof/>
        </w:rPr>
        <w:t>(Levine et al. 2011)</w:t>
      </w:r>
      <w:r w:rsidR="004679EA">
        <w:fldChar w:fldCharType="end"/>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786102" w:rsidRPr="003407A9">
        <w:t>(</w:t>
      </w:r>
      <w:r w:rsidR="00830767" w:rsidRPr="003407A9">
        <w:t>i.e. a condition in which physiological development is arrested in conditions that are otherwise favourable,</w:t>
      </w:r>
      <w:r w:rsidR="000F121D"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 xml:space="preserve">(Venable &amp; </w:t>
      </w:r>
      <w:r w:rsidR="005D73E9" w:rsidRPr="003407A9">
        <w:rPr>
          <w:noProof/>
        </w:rPr>
        <w:lastRenderedPageBreak/>
        <w:t>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8A1827" w:rsidRPr="003407A9">
        <w:t xml:space="preserve">This strategy has been observed in other habitats with high climate variability and 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246F544F" w:rsidR="00A27CD5" w:rsidRPr="003407A9" w:rsidRDefault="00A27CD5" w:rsidP="00A27CD5">
      <w:pPr>
        <w:spacing w:line="360" w:lineRule="auto"/>
        <w:ind w:firstLine="709"/>
        <w:jc w:val="both"/>
      </w:pPr>
      <w:r w:rsidRPr="003407A9">
        <w:t>We confirmed our tertiary hypothesis that seed mass would influence base water potential</w:t>
      </w:r>
      <w:r w:rsidR="00662737">
        <w:t>.</w:t>
      </w:r>
      <w:r w:rsidRPr="003407A9">
        <w:t xml:space="preserve"> Our 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08A8D51C" w14:textId="2691AEFF" w:rsidR="00C75CE1" w:rsidRPr="003407A9" w:rsidRDefault="0093575D" w:rsidP="000F2A06">
      <w:pPr>
        <w:spacing w:line="360" w:lineRule="auto"/>
        <w:ind w:firstLine="709"/>
        <w:jc w:val="both"/>
      </w:pPr>
      <w:r w:rsidRPr="003407A9">
        <w:t xml:space="preserve">The </w:t>
      </w:r>
      <w:r w:rsidR="004A6AD1" w:rsidRPr="003407A9">
        <w:t xml:space="preserve">functional significant 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0F2A06">
        <w:t>Results of the t</w:t>
      </w:r>
      <w:r w:rsidR="0039110E" w:rsidRPr="003407A9">
        <w:t xml:space="preserve">he base water potential for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 xml:space="preserve">other studies (e.g., temperate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257513" w:rsidRPr="003407A9">
        <w:t>T</w:t>
      </w:r>
      <w:r w:rsidR="008A220F" w:rsidRPr="003407A9">
        <w:t>h</w:t>
      </w:r>
      <w:r w:rsidR="00257513" w:rsidRPr="003407A9">
        <w:t>i</w:t>
      </w:r>
      <w:r w:rsidR="008A220F" w:rsidRPr="003407A9">
        <w:t>s</w:t>
      </w:r>
      <w:r w:rsidR="00257513" w:rsidRPr="003407A9">
        <w:t xml:space="preserve"> contrasts strongly with 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212658" w:rsidRPr="003407A9">
        <w:t xml:space="preserve">. </w:t>
      </w:r>
      <w:r w:rsidR="005242D9" w:rsidRPr="003407A9">
        <w:t xml:space="preserve">The 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0DD98D3F" w:rsidR="0099385C" w:rsidRPr="003407A9" w:rsidRDefault="00EB397E" w:rsidP="00E5327B">
      <w:pPr>
        <w:spacing w:line="360" w:lineRule="auto"/>
        <w:ind w:firstLine="709"/>
        <w:jc w:val="both"/>
      </w:pPr>
      <w:r w:rsidRPr="003407A9">
        <w:t>T</w:t>
      </w:r>
      <w:r w:rsidR="00876E14" w:rsidRPr="003407A9">
        <w:t xml:space="preserve">he intraspecific </w:t>
      </w:r>
      <w:r w:rsidRPr="003407A9">
        <w:t xml:space="preserve">variability </w:t>
      </w:r>
      <w:r w:rsidR="0037763F">
        <w:t xml:space="preserve">detected in </w:t>
      </w:r>
      <w:r w:rsidR="00876E14" w:rsidRPr="003407A9">
        <w:t>this study cannot be attributed</w:t>
      </w:r>
      <w:r w:rsidR="00DC6C09" w:rsidRPr="003407A9">
        <w:t xml:space="preserve"> solely</w:t>
      </w:r>
      <w:r w:rsidR="00876E14" w:rsidRPr="003407A9">
        <w:t xml:space="preserve"> to </w:t>
      </w:r>
      <w:r w:rsidRPr="003407A9">
        <w:t xml:space="preserve">either </w:t>
      </w:r>
      <w:r w:rsidR="00DC6C09" w:rsidRPr="003407A9">
        <w:t>local adaptation</w:t>
      </w:r>
      <w:r w:rsidRPr="003407A9">
        <w:t xml:space="preserve"> or phenotypic plasticity</w:t>
      </w:r>
      <w:r w:rsidR="00D25913" w:rsidRPr="003407A9">
        <w:t xml:space="preserve">. </w:t>
      </w:r>
      <w:r w:rsidR="00E05A95" w:rsidRPr="003407A9">
        <w:t xml:space="preserve">The persistence of 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 xml:space="preserve">(Kinnison &amp; Hairston </w:t>
      </w:r>
      <w:r w:rsidR="0005705C" w:rsidRPr="0005705C">
        <w:rPr>
          <w:noProof/>
        </w:rPr>
        <w:lastRenderedPageBreak/>
        <w:t>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r w:rsidR="0037763F">
        <w:t xml:space="preserve">it </w:t>
      </w:r>
      <w:r w:rsidR="00F73DCF" w:rsidRPr="003407A9">
        <w:t xml:space="preserve">is clear that subpopulation differences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122183A5" w:rsidR="00BC7FE7" w:rsidRPr="003407A9"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Pr="003407A9">
        <w:t>demonstrates intraspecific variability in germination water potential, supporting the functional significance of this trait, we must acknowledge some limitations to our</w:t>
      </w:r>
      <w:r w:rsidR="00835613" w:rsidRPr="003407A9">
        <w:t xml:space="preserve"> conclusions</w:t>
      </w:r>
      <w:r w:rsidR="006A2270" w:rsidRPr="003407A9">
        <w:t>.</w:t>
      </w:r>
      <w:r w:rsidR="006A130F" w:rsidRPr="003407A9">
        <w:t xml:space="preserve"> </w:t>
      </w:r>
      <w:r w:rsidR="0037763F">
        <w:t xml:space="preserve">1)our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assume that relative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thermicity</w:t>
      </w:r>
      <w:r w:rsidR="00B232F0" w:rsidRPr="003407A9">
        <w:t>-drought</w:t>
      </w:r>
      <w:r w:rsidR="00E54A69" w:rsidRPr="003407A9">
        <w:t xml:space="preserve"> gradient. </w:t>
      </w:r>
      <w:r w:rsidR="0037763F">
        <w:t xml:space="preserve">2) </w:t>
      </w:r>
      <w:r w:rsidR="0000029D">
        <w:t xml:space="preserve">it was not possible the seed collection </w:t>
      </w:r>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r w:rsidR="00A3715D" w:rsidRPr="003407A9">
        <w:t xml:space="preserve">. </w:t>
      </w:r>
      <w:r w:rsidR="0000029D">
        <w:t>3)</w:t>
      </w:r>
      <w:r w:rsidR="00BA2FA5" w:rsidRPr="003407A9">
        <w:t xml:space="preserve"> </w:t>
      </w:r>
      <w:commentRangeStart w:id="7"/>
      <w:commentRangeStart w:id="8"/>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7"/>
      <w:r w:rsidR="0000029D">
        <w:rPr>
          <w:rStyle w:val="Refdecomentario"/>
        </w:rPr>
        <w:commentReference w:id="7"/>
      </w:r>
      <w:commentRangeEnd w:id="8"/>
      <w:r w:rsidR="00436DFF">
        <w:rPr>
          <w:rStyle w:val="Refdecomentario"/>
        </w:rPr>
        <w:commentReference w:id="8"/>
      </w:r>
      <w:r w:rsidR="00012ECC" w:rsidRPr="003407A9">
        <w:t>.</w:t>
      </w:r>
      <w:r w:rsidR="00265928" w:rsidRPr="003407A9">
        <w:t xml:space="preserve"> </w:t>
      </w:r>
      <w:r w:rsidR="0000029D">
        <w:t>4)</w:t>
      </w:r>
      <w:r w:rsidR="005409C6" w:rsidRPr="003407A9">
        <w:t xml:space="preserve"> </w:t>
      </w:r>
      <w:commentRangeStart w:id="9"/>
      <w:commentRangeStart w:id="10"/>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9"/>
      <w:r w:rsidR="0000029D">
        <w:rPr>
          <w:rStyle w:val="Refdecomentario"/>
        </w:rPr>
        <w:commentReference w:id="9"/>
      </w:r>
      <w:commentRangeEnd w:id="10"/>
      <w:r w:rsidR="00FA4E3D">
        <w:rPr>
          <w:rStyle w:val="Refdecomentario"/>
        </w:rPr>
        <w:commentReference w:id="10"/>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Pr="003407A9" w:rsidRDefault="00673365" w:rsidP="00484418">
      <w:pPr>
        <w:spacing w:line="360" w:lineRule="auto"/>
        <w:ind w:firstLine="709"/>
        <w:jc w:val="both"/>
      </w:pPr>
      <w:r w:rsidRPr="003407A9">
        <w:t xml:space="preserve">Future </w:t>
      </w:r>
      <w:r w:rsidR="00557670" w:rsidRPr="003407A9">
        <w:t xml:space="preserve">research </w:t>
      </w:r>
      <w:r w:rsidR="00455073" w:rsidRPr="003407A9">
        <w:t>should extend our understanding of intraspecific variability in germination responses to water stress to other species and ecosystems, including different degrees of environmental water-limitation</w:t>
      </w:r>
      <w:r w:rsidR="00716C3D" w:rsidRPr="003407A9">
        <w:t xml:space="preserve">. </w:t>
      </w:r>
      <w:r w:rsidR="00587E63" w:rsidRPr="003407A9">
        <w:t>In addition, complementary studies with reciprocal sows and common garden experiments will help to disentangle the effects of phenological plasticity and local adaptation.</w:t>
      </w:r>
      <w:r w:rsidR="00484418" w:rsidRPr="003407A9">
        <w:t xml:space="preserve"> </w:t>
      </w:r>
      <w:r w:rsidR="00483B49" w:rsidRPr="003407A9">
        <w:t>Finally, our understanding needs to be expanded to include</w:t>
      </w:r>
      <w:r w:rsidR="00485456" w:rsidRPr="003407A9">
        <w:t xml:space="preserve"> the whole seed regeneration spectrum</w:t>
      </w:r>
      <w:r w:rsidR="006A130F" w:rsidRPr="003407A9">
        <w:t>,</w:t>
      </w:r>
      <w:r w:rsidR="002E2536" w:rsidRPr="003407A9">
        <w:t xml:space="preserve"> including soil seed persistence and seedling </w:t>
      </w:r>
      <w:r w:rsidR="00485456" w:rsidRPr="003407A9">
        <w:t xml:space="preserve">emergence </w:t>
      </w:r>
      <w:r w:rsidR="002E2536" w:rsidRPr="003407A9">
        <w:t xml:space="preserve">responses to </w:t>
      </w:r>
      <w:r w:rsidR="007E17BB" w:rsidRPr="003407A9">
        <w:t>microclimatic conditions</w:t>
      </w:r>
      <w:r w:rsidR="0004769D" w:rsidRPr="003407A9">
        <w:t xml:space="preserve"> under current and future scenarios</w:t>
      </w:r>
      <w:r w:rsidR="007E17BB" w:rsidRPr="003407A9">
        <w:t xml:space="preserve">. </w:t>
      </w:r>
    </w:p>
    <w:p w14:paraId="7DED688A" w14:textId="3403CC08" w:rsidR="00CA0E0D" w:rsidRPr="003407A9" w:rsidRDefault="0049360F" w:rsidP="002D07AE">
      <w:pPr>
        <w:pStyle w:val="Ttulo2"/>
        <w:spacing w:line="360" w:lineRule="auto"/>
        <w:jc w:val="both"/>
      </w:pPr>
      <w:r w:rsidRPr="003407A9">
        <w:t>5. References</w:t>
      </w:r>
    </w:p>
    <w:p w14:paraId="7DEC8550" w14:textId="640241FA" w:rsidR="00231BB2" w:rsidRPr="00231BB2" w:rsidRDefault="00EF08C7" w:rsidP="00231BB2">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231BB2" w:rsidRPr="00231BB2">
        <w:rPr>
          <w:rFonts w:ascii="Calibri" w:hAnsi="Calibri" w:cs="Calibri"/>
          <w:noProof/>
          <w:kern w:val="0"/>
        </w:rPr>
        <w:t xml:space="preserve">Albert, C.H., Thuiller, W., Yoccoz, N.G., Soudant, A., Boucher, F., Saccone, P., &amp; Lavorel, S. 2010. </w:t>
      </w:r>
      <w:r w:rsidR="00231BB2" w:rsidRPr="00231BB2">
        <w:rPr>
          <w:rFonts w:ascii="Calibri" w:hAnsi="Calibri" w:cs="Calibri"/>
          <w:noProof/>
          <w:kern w:val="0"/>
        </w:rPr>
        <w:lastRenderedPageBreak/>
        <w:t xml:space="preserve">Intraspecific functional variability: Extent, structure and sources of variation. </w:t>
      </w:r>
      <w:r w:rsidR="00231BB2" w:rsidRPr="00231BB2">
        <w:rPr>
          <w:rFonts w:ascii="Calibri" w:hAnsi="Calibri" w:cs="Calibri"/>
          <w:i/>
          <w:iCs/>
          <w:noProof/>
          <w:kern w:val="0"/>
        </w:rPr>
        <w:t>Journal of Ecology</w:t>
      </w:r>
      <w:r w:rsidR="00231BB2" w:rsidRPr="00231BB2">
        <w:rPr>
          <w:rFonts w:ascii="Calibri" w:hAnsi="Calibri" w:cs="Calibri"/>
          <w:noProof/>
          <w:kern w:val="0"/>
        </w:rPr>
        <w:t xml:space="preserve"> 98: 604–613.</w:t>
      </w:r>
    </w:p>
    <w:p w14:paraId="75C35BD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Allen, P.S., Meyer, S.E., &amp; Khan, M.A. 2000. Hydrothermal time as a tool in comparative germination studies. </w:t>
      </w:r>
      <w:r w:rsidRPr="00231BB2">
        <w:rPr>
          <w:rFonts w:ascii="Calibri" w:hAnsi="Calibri" w:cs="Calibri"/>
          <w:i/>
          <w:iCs/>
          <w:noProof/>
          <w:kern w:val="0"/>
        </w:rPr>
        <w:t>Seed biology: advances and applications. Proceedings of the Sixth International Workshop on Seeds, Merida, Mexico, 1999.</w:t>
      </w:r>
      <w:r w:rsidRPr="00231BB2">
        <w:rPr>
          <w:rFonts w:ascii="Calibri" w:hAnsi="Calibri" w:cs="Calibri"/>
          <w:noProof/>
          <w:kern w:val="0"/>
        </w:rPr>
        <w:t xml:space="preserve"> 401–410.</w:t>
      </w:r>
    </w:p>
    <w:p w14:paraId="62A6A0F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Atkins, K.E., &amp; Travis, J.M.J. 2010. Local adaptation and the evolution of species’ ranges under climate change. </w:t>
      </w:r>
      <w:r w:rsidRPr="00231BB2">
        <w:rPr>
          <w:rFonts w:ascii="Calibri" w:hAnsi="Calibri" w:cs="Calibri"/>
          <w:i/>
          <w:iCs/>
          <w:noProof/>
          <w:kern w:val="0"/>
        </w:rPr>
        <w:t>Journal of Theoretical Biology</w:t>
      </w:r>
      <w:r w:rsidRPr="00231BB2">
        <w:rPr>
          <w:rFonts w:ascii="Calibri" w:hAnsi="Calibri" w:cs="Calibri"/>
          <w:noProof/>
          <w:kern w:val="0"/>
        </w:rPr>
        <w:t xml:space="preserve"> 266: 449–457.</w:t>
      </w:r>
    </w:p>
    <w:p w14:paraId="2D7A128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(Eds.). 2022. </w:t>
      </w:r>
      <w:r w:rsidRPr="00231BB2">
        <w:rPr>
          <w:rFonts w:ascii="Calibri" w:hAnsi="Calibri" w:cs="Calibri"/>
          <w:i/>
          <w:iCs/>
          <w:noProof/>
          <w:kern w:val="0"/>
        </w:rPr>
        <w:t>Plant Regeneration from Seeds</w:t>
      </w:r>
      <w:r w:rsidRPr="00231BB2">
        <w:rPr>
          <w:rFonts w:ascii="Calibri" w:hAnsi="Calibri" w:cs="Calibri"/>
          <w:noProof/>
          <w:kern w:val="0"/>
        </w:rPr>
        <w:t>. Elsevier.</w:t>
      </w:r>
    </w:p>
    <w:p w14:paraId="3F26778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2014. </w:t>
      </w:r>
      <w:r w:rsidRPr="00231BB2">
        <w:rPr>
          <w:rFonts w:ascii="Calibri" w:hAnsi="Calibri" w:cs="Calibri"/>
          <w:i/>
          <w:iCs/>
          <w:noProof/>
          <w:kern w:val="0"/>
        </w:rPr>
        <w:t>Seeds. Ecology, Biogeography and Evolution of Dormancy and Germination</w:t>
      </w:r>
      <w:r w:rsidRPr="00231BB2">
        <w:rPr>
          <w:rFonts w:ascii="Calibri" w:hAnsi="Calibri" w:cs="Calibri"/>
          <w:noProof/>
          <w:kern w:val="0"/>
        </w:rPr>
        <w:t>. Academic Press, San Diego, CA, USA.</w:t>
      </w:r>
    </w:p>
    <w:p w14:paraId="41C33FE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231BB2">
        <w:rPr>
          <w:rFonts w:ascii="Calibri" w:hAnsi="Calibri" w:cs="Calibri"/>
          <w:i/>
          <w:iCs/>
          <w:noProof/>
          <w:kern w:val="0"/>
        </w:rPr>
        <w:t>PLoS ONE</w:t>
      </w:r>
      <w:r w:rsidRPr="00231BB2">
        <w:rPr>
          <w:rFonts w:ascii="Calibri" w:hAnsi="Calibri" w:cs="Calibri"/>
          <w:noProof/>
          <w:kern w:val="0"/>
        </w:rPr>
        <w:t xml:space="preserve"> 15: 1–19.</w:t>
      </w:r>
    </w:p>
    <w:p w14:paraId="7A76F83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Bewley, J., Bradford, K., Hilhorst, H., &amp; Nonogaki, H. 2013. Environmental regulation of dormancy and germination. In Bewley, J., Bradford, K., &amp; Hilhorst, H. (eds.), </w:t>
      </w:r>
      <w:r w:rsidRPr="00231BB2">
        <w:rPr>
          <w:rFonts w:ascii="Calibri" w:hAnsi="Calibri" w:cs="Calibri"/>
          <w:i/>
          <w:iCs/>
          <w:noProof/>
          <w:kern w:val="0"/>
        </w:rPr>
        <w:t>Seeds: physiology of development, germination and dormancy</w:t>
      </w:r>
      <w:r w:rsidRPr="00231BB2">
        <w:rPr>
          <w:rFonts w:ascii="Calibri" w:hAnsi="Calibri" w:cs="Calibri"/>
          <w:noProof/>
          <w:kern w:val="0"/>
        </w:rPr>
        <w:t>, Springer, New York.</w:t>
      </w:r>
    </w:p>
    <w:p w14:paraId="411DA03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Bond, W.J., Honig, M., &amp; Maze, K.E. 1999. Seed size and seedling emergence: An allometric relationship and some ecological implications. </w:t>
      </w:r>
      <w:r w:rsidRPr="00231BB2">
        <w:rPr>
          <w:rFonts w:ascii="Calibri" w:hAnsi="Calibri" w:cs="Calibri"/>
          <w:i/>
          <w:iCs/>
          <w:noProof/>
          <w:kern w:val="0"/>
        </w:rPr>
        <w:t>Oecologia</w:t>
      </w:r>
      <w:r w:rsidRPr="00231BB2">
        <w:rPr>
          <w:rFonts w:ascii="Calibri" w:hAnsi="Calibri" w:cs="Calibri"/>
          <w:noProof/>
          <w:kern w:val="0"/>
        </w:rPr>
        <w:t xml:space="preserve"> 120: 132–136.</w:t>
      </w:r>
    </w:p>
    <w:p w14:paraId="28981B0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Bradford, K.J. 2002. Applications of hydrothermal time to quantifying and modeling seed germination and dormancy. </w:t>
      </w:r>
      <w:r w:rsidRPr="00231BB2">
        <w:rPr>
          <w:rFonts w:ascii="Calibri" w:hAnsi="Calibri" w:cs="Calibri"/>
          <w:i/>
          <w:iCs/>
          <w:noProof/>
          <w:kern w:val="0"/>
        </w:rPr>
        <w:t>Weed Science</w:t>
      </w:r>
      <w:r w:rsidRPr="00231BB2">
        <w:rPr>
          <w:rFonts w:ascii="Calibri" w:hAnsi="Calibri" w:cs="Calibri"/>
          <w:noProof/>
          <w:kern w:val="0"/>
        </w:rPr>
        <w:t xml:space="preserve"> 50: 248–260.</w:t>
      </w:r>
    </w:p>
    <w:p w14:paraId="6E5276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231BB2">
        <w:rPr>
          <w:rFonts w:ascii="Calibri" w:hAnsi="Calibri" w:cs="Calibri"/>
          <w:i/>
          <w:iCs/>
          <w:noProof/>
          <w:kern w:val="0"/>
        </w:rPr>
        <w:t>The R Journal</w:t>
      </w:r>
      <w:r w:rsidRPr="00231BB2">
        <w:rPr>
          <w:rFonts w:ascii="Calibri" w:hAnsi="Calibri" w:cs="Calibri"/>
          <w:noProof/>
          <w:kern w:val="0"/>
        </w:rPr>
        <w:t xml:space="preserve"> 9: 378–400.</w:t>
      </w:r>
    </w:p>
    <w:p w14:paraId="6C9D94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231BB2">
        <w:rPr>
          <w:rFonts w:ascii="Calibri" w:hAnsi="Calibri" w:cs="Calibri"/>
          <w:i/>
          <w:iCs/>
          <w:noProof/>
          <w:kern w:val="0"/>
        </w:rPr>
        <w:t>Plant and Soil</w:t>
      </w:r>
      <w:r w:rsidRPr="00231BB2">
        <w:rPr>
          <w:rFonts w:ascii="Calibri" w:hAnsi="Calibri" w:cs="Calibri"/>
          <w:noProof/>
          <w:kern w:val="0"/>
        </w:rPr>
        <w:t xml:space="preserve"> 462: 175–188.</w:t>
      </w:r>
    </w:p>
    <w:p w14:paraId="746014E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231BB2">
        <w:rPr>
          <w:rFonts w:ascii="Calibri" w:hAnsi="Calibri" w:cs="Calibri"/>
          <w:i/>
          <w:iCs/>
          <w:noProof/>
          <w:kern w:val="0"/>
        </w:rPr>
        <w:t>Plant Ecology</w:t>
      </w:r>
      <w:r w:rsidRPr="00231BB2">
        <w:rPr>
          <w:rFonts w:ascii="Calibri" w:hAnsi="Calibri" w:cs="Calibri"/>
          <w:noProof/>
          <w:kern w:val="0"/>
        </w:rPr>
        <w:t xml:space="preserve"> 149: 1–8.</w:t>
      </w:r>
    </w:p>
    <w:p w14:paraId="250F316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Chevin, L.M., Lande, R., &amp; Mace, G.M. 2010. Adaptation, plasticity, and extinction in a changing </w:t>
      </w:r>
      <w:r w:rsidRPr="00231BB2">
        <w:rPr>
          <w:rFonts w:ascii="Calibri" w:hAnsi="Calibri" w:cs="Calibri"/>
          <w:noProof/>
          <w:kern w:val="0"/>
        </w:rPr>
        <w:lastRenderedPageBreak/>
        <w:t xml:space="preserve">environment: Towards a predictive theory. </w:t>
      </w:r>
      <w:r w:rsidRPr="00231BB2">
        <w:rPr>
          <w:rFonts w:ascii="Calibri" w:hAnsi="Calibri" w:cs="Calibri"/>
          <w:i/>
          <w:iCs/>
          <w:noProof/>
          <w:kern w:val="0"/>
        </w:rPr>
        <w:t>PLoS Biology</w:t>
      </w:r>
      <w:r w:rsidRPr="00231BB2">
        <w:rPr>
          <w:rFonts w:ascii="Calibri" w:hAnsi="Calibri" w:cs="Calibri"/>
          <w:noProof/>
          <w:kern w:val="0"/>
        </w:rPr>
        <w:t xml:space="preserve"> 8:.</w:t>
      </w:r>
    </w:p>
    <w:p w14:paraId="52E6C82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Cochrane, A., Yates, C.J., Hoyle, G.L., &amp; Nicotra, A.B. 2015. Will among-population variation in seed traits improve the chance of species persistence under climate change? </w:t>
      </w:r>
      <w:r w:rsidRPr="00231BB2">
        <w:rPr>
          <w:rFonts w:ascii="Calibri" w:hAnsi="Calibri" w:cs="Calibri"/>
          <w:i/>
          <w:iCs/>
          <w:noProof/>
          <w:kern w:val="0"/>
        </w:rPr>
        <w:t>Global Ecology and Biogeography</w:t>
      </w:r>
      <w:r w:rsidRPr="00231BB2">
        <w:rPr>
          <w:rFonts w:ascii="Calibri" w:hAnsi="Calibri" w:cs="Calibri"/>
          <w:noProof/>
          <w:kern w:val="0"/>
        </w:rPr>
        <w:t xml:space="preserve"> 24: 12–24.</w:t>
      </w:r>
    </w:p>
    <w:p w14:paraId="7A9A7A6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Donohue, K., Burghardt, L.T., Runcie, D., Bradford, K.J., &amp; Schmitt, J. 2015. Applying developmental threshold models to evolutionary ecology. </w:t>
      </w:r>
      <w:r w:rsidRPr="00231BB2">
        <w:rPr>
          <w:rFonts w:ascii="Calibri" w:hAnsi="Calibri" w:cs="Calibri"/>
          <w:i/>
          <w:iCs/>
          <w:noProof/>
          <w:kern w:val="0"/>
        </w:rPr>
        <w:t>Trends in Ecology and Evolution</w:t>
      </w:r>
      <w:r w:rsidRPr="00231BB2">
        <w:rPr>
          <w:rFonts w:ascii="Calibri" w:hAnsi="Calibri" w:cs="Calibri"/>
          <w:noProof/>
          <w:kern w:val="0"/>
        </w:rPr>
        <w:t xml:space="preserve"> 30: 66–77.</w:t>
      </w:r>
    </w:p>
    <w:p w14:paraId="1356BEA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M.E.K., &amp; Dennehy, J.J. 2014. Germ Banking : Bet ‐ Hedging and Variable Release from Egg and Seed Dormancy. </w:t>
      </w:r>
      <w:r w:rsidRPr="00231BB2">
        <w:rPr>
          <w:rFonts w:ascii="Calibri" w:hAnsi="Calibri" w:cs="Calibri"/>
          <w:i/>
          <w:iCs/>
          <w:noProof/>
          <w:kern w:val="0"/>
        </w:rPr>
        <w:t>The Quarterly Review of Biology</w:t>
      </w:r>
      <w:r w:rsidRPr="00231BB2">
        <w:rPr>
          <w:rFonts w:ascii="Calibri" w:hAnsi="Calibri" w:cs="Calibri"/>
          <w:noProof/>
          <w:kern w:val="0"/>
        </w:rPr>
        <w:t xml:space="preserve"> 80: 431–451.</w:t>
      </w:r>
    </w:p>
    <w:p w14:paraId="01DBC7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C.E., &amp; Etherington, J.R. 1991. The effect of soil water potential on seedling growth of some British plants. </w:t>
      </w:r>
      <w:r w:rsidRPr="00231BB2">
        <w:rPr>
          <w:rFonts w:ascii="Calibri" w:hAnsi="Calibri" w:cs="Calibri"/>
          <w:i/>
          <w:iCs/>
          <w:noProof/>
          <w:kern w:val="0"/>
        </w:rPr>
        <w:t>New Phytologist</w:t>
      </w:r>
      <w:r w:rsidRPr="00231BB2">
        <w:rPr>
          <w:rFonts w:ascii="Calibri" w:hAnsi="Calibri" w:cs="Calibri"/>
          <w:noProof/>
          <w:kern w:val="0"/>
        </w:rPr>
        <w:t xml:space="preserve"> 118: 571–579.</w:t>
      </w:r>
    </w:p>
    <w:p w14:paraId="678849F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231BB2">
        <w:rPr>
          <w:rFonts w:ascii="Calibri" w:hAnsi="Calibri" w:cs="Calibri"/>
          <w:i/>
          <w:iCs/>
          <w:noProof/>
          <w:kern w:val="0"/>
        </w:rPr>
        <w:t>New Phytologist</w:t>
      </w:r>
      <w:r w:rsidRPr="00231BB2">
        <w:rPr>
          <w:rFonts w:ascii="Calibri" w:hAnsi="Calibri" w:cs="Calibri"/>
          <w:noProof/>
          <w:kern w:val="0"/>
        </w:rPr>
        <w:t xml:space="preserve"> 229: 3573–3586.</w:t>
      </w:r>
    </w:p>
    <w:p w14:paraId="728A1D7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&amp; González-Rodríguez, G. 2020. seedr: Hydro and Thermal Time Germination Models in R. </w:t>
      </w:r>
    </w:p>
    <w:p w14:paraId="379A1AF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&amp; Jiménez-Alfaro, B. 2014. Phenotypic plasticity in seed germination relates differentially to overwintering and flowering temperatures. </w:t>
      </w:r>
      <w:r w:rsidRPr="00231BB2">
        <w:rPr>
          <w:rFonts w:ascii="Calibri" w:hAnsi="Calibri" w:cs="Calibri"/>
          <w:i/>
          <w:iCs/>
          <w:noProof/>
          <w:kern w:val="0"/>
        </w:rPr>
        <w:t>Seed Science Research</w:t>
      </w:r>
      <w:r w:rsidRPr="00231BB2">
        <w:rPr>
          <w:rFonts w:ascii="Calibri" w:hAnsi="Calibri" w:cs="Calibri"/>
          <w:noProof/>
          <w:kern w:val="0"/>
        </w:rPr>
        <w:t xml:space="preserve"> 24: 273–280.</w:t>
      </w:r>
    </w:p>
    <w:p w14:paraId="2E08D4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Jiménez-Alfaro, B., Caujapé-Castells, J., Jaén-Molina, R., &amp; Díaz, T.E. 2013. A local dormancy cline is related to the seed maturation environment, population genetic composition and climate. </w:t>
      </w:r>
      <w:r w:rsidRPr="00231BB2">
        <w:rPr>
          <w:rFonts w:ascii="Calibri" w:hAnsi="Calibri" w:cs="Calibri"/>
          <w:i/>
          <w:iCs/>
          <w:noProof/>
          <w:kern w:val="0"/>
        </w:rPr>
        <w:t>Annals of Botany</w:t>
      </w:r>
      <w:r w:rsidRPr="00231BB2">
        <w:rPr>
          <w:rFonts w:ascii="Calibri" w:hAnsi="Calibri" w:cs="Calibri"/>
          <w:noProof/>
          <w:kern w:val="0"/>
        </w:rPr>
        <w:t xml:space="preserve"> 112: 937–945.</w:t>
      </w:r>
    </w:p>
    <w:p w14:paraId="23D439C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Mattana, E., &amp; Pritchard, H.W. 2019. Seeds of future past: climate change and the thermal memory of plant reproductive traits. </w:t>
      </w:r>
      <w:r w:rsidRPr="00231BB2">
        <w:rPr>
          <w:rFonts w:ascii="Calibri" w:hAnsi="Calibri" w:cs="Calibri"/>
          <w:i/>
          <w:iCs/>
          <w:noProof/>
          <w:kern w:val="0"/>
        </w:rPr>
        <w:t>Biological Reviews</w:t>
      </w:r>
      <w:r w:rsidRPr="00231BB2">
        <w:rPr>
          <w:rFonts w:ascii="Calibri" w:hAnsi="Calibri" w:cs="Calibri"/>
          <w:noProof/>
          <w:kern w:val="0"/>
        </w:rPr>
        <w:t xml:space="preserve"> 94: 439–456.</w:t>
      </w:r>
    </w:p>
    <w:p w14:paraId="1FBA73D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Frischie, S., Fernández-Pascual, E., Ramirez, C.G., Toorop, P., González, M.H., &amp; Jiménez-Alfaro, B. 2018. Hydrothermal thresholds for seed germination in winter annual forbs from old-field Mediterranean landscapes. </w:t>
      </w:r>
      <w:r w:rsidRPr="00231BB2">
        <w:rPr>
          <w:rFonts w:ascii="Calibri" w:hAnsi="Calibri" w:cs="Calibri"/>
          <w:i/>
          <w:iCs/>
          <w:noProof/>
          <w:kern w:val="0"/>
        </w:rPr>
        <w:t>Plant Biology</w:t>
      </w:r>
      <w:r w:rsidRPr="00231BB2">
        <w:rPr>
          <w:rFonts w:ascii="Calibri" w:hAnsi="Calibri" w:cs="Calibri"/>
          <w:noProof/>
          <w:kern w:val="0"/>
        </w:rPr>
        <w:t xml:space="preserve"> 21: 449–457.</w:t>
      </w:r>
    </w:p>
    <w:p w14:paraId="4EFA0CE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Gelviz-Gelvez, S.M., Pavón, N.P., Flores, J., Barragán, F., &amp; Paz, H. 2020. Germination of seven </w:t>
      </w:r>
      <w:r w:rsidRPr="00231BB2">
        <w:rPr>
          <w:rFonts w:ascii="Calibri" w:hAnsi="Calibri" w:cs="Calibri"/>
          <w:noProof/>
          <w:kern w:val="0"/>
        </w:rPr>
        <w:lastRenderedPageBreak/>
        <w:t xml:space="preserve">species of shrubs in semiarid central Mexico: Effect of drought and seed size. </w:t>
      </w:r>
      <w:r w:rsidRPr="00231BB2">
        <w:rPr>
          <w:rFonts w:ascii="Calibri" w:hAnsi="Calibri" w:cs="Calibri"/>
          <w:i/>
          <w:iCs/>
          <w:noProof/>
          <w:kern w:val="0"/>
        </w:rPr>
        <w:t>Botanical Sciences</w:t>
      </w:r>
      <w:r w:rsidRPr="00231BB2">
        <w:rPr>
          <w:rFonts w:ascii="Calibri" w:hAnsi="Calibri" w:cs="Calibri"/>
          <w:noProof/>
          <w:kern w:val="0"/>
        </w:rPr>
        <w:t xml:space="preserve"> 98: 464–472.</w:t>
      </w:r>
    </w:p>
    <w:p w14:paraId="69CE4D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231BB2">
        <w:rPr>
          <w:rFonts w:ascii="Calibri" w:hAnsi="Calibri" w:cs="Calibri"/>
          <w:i/>
          <w:iCs/>
          <w:noProof/>
          <w:kern w:val="0"/>
        </w:rPr>
        <w:t>Plant Biology</w:t>
      </w:r>
      <w:r w:rsidRPr="00231BB2">
        <w:rPr>
          <w:rFonts w:ascii="Calibri" w:hAnsi="Calibri" w:cs="Calibri"/>
          <w:noProof/>
          <w:kern w:val="0"/>
        </w:rPr>
        <w:t xml:space="preserve"> 20: 50–62.</w:t>
      </w:r>
    </w:p>
    <w:p w14:paraId="2A8938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231BB2">
        <w:rPr>
          <w:rFonts w:ascii="Calibri" w:hAnsi="Calibri" w:cs="Calibri"/>
          <w:i/>
          <w:iCs/>
          <w:noProof/>
          <w:kern w:val="0"/>
        </w:rPr>
        <w:t>Annals of Botany</w:t>
      </w:r>
      <w:r w:rsidRPr="00231BB2">
        <w:rPr>
          <w:rFonts w:ascii="Calibri" w:hAnsi="Calibri" w:cs="Calibri"/>
          <w:noProof/>
          <w:kern w:val="0"/>
        </w:rPr>
        <w:t xml:space="preserve"> 99: 723–734.</w:t>
      </w:r>
    </w:p>
    <w:p w14:paraId="6D4D703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231BB2">
        <w:rPr>
          <w:rFonts w:ascii="Calibri" w:hAnsi="Calibri" w:cs="Calibri"/>
          <w:i/>
          <w:iCs/>
          <w:noProof/>
          <w:kern w:val="0"/>
        </w:rPr>
        <w:t>Ecological Research</w:t>
      </w:r>
      <w:r w:rsidRPr="00231BB2">
        <w:rPr>
          <w:rFonts w:ascii="Calibri" w:hAnsi="Calibri" w:cs="Calibri"/>
          <w:noProof/>
          <w:kern w:val="0"/>
        </w:rPr>
        <w:t xml:space="preserve"> 20: 433–444.</w:t>
      </w:r>
    </w:p>
    <w:p w14:paraId="4ED5F87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231BB2">
        <w:rPr>
          <w:rFonts w:ascii="Calibri" w:hAnsi="Calibri" w:cs="Calibri"/>
          <w:i/>
          <w:iCs/>
          <w:noProof/>
          <w:kern w:val="0"/>
        </w:rPr>
        <w:t>Arctic, Antarctic, and Alpine Research</w:t>
      </w:r>
      <w:r w:rsidRPr="00231BB2">
        <w:rPr>
          <w:rFonts w:ascii="Calibri" w:hAnsi="Calibri" w:cs="Calibri"/>
          <w:noProof/>
          <w:kern w:val="0"/>
        </w:rPr>
        <w:t xml:space="preserve"> 44: 288–295.</w:t>
      </w:r>
    </w:p>
    <w:p w14:paraId="01AADAC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Gremer, J.R., &amp; Venable, D.L. 2014. Bet hedging in desert winter annual plants: Optimal germination strategies in a variable environment. </w:t>
      </w:r>
      <w:r w:rsidRPr="00231BB2">
        <w:rPr>
          <w:rFonts w:ascii="Calibri" w:hAnsi="Calibri" w:cs="Calibri"/>
          <w:i/>
          <w:iCs/>
          <w:noProof/>
          <w:kern w:val="0"/>
        </w:rPr>
        <w:t>Ecology Letters</w:t>
      </w:r>
      <w:r w:rsidRPr="00231BB2">
        <w:rPr>
          <w:rFonts w:ascii="Calibri" w:hAnsi="Calibri" w:cs="Calibri"/>
          <w:noProof/>
          <w:kern w:val="0"/>
        </w:rPr>
        <w:t xml:space="preserve"> 17: 380–387.</w:t>
      </w:r>
    </w:p>
    <w:p w14:paraId="1298F34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231BB2">
        <w:rPr>
          <w:rFonts w:ascii="Calibri" w:hAnsi="Calibri" w:cs="Calibri"/>
          <w:i/>
          <w:iCs/>
          <w:noProof/>
          <w:kern w:val="0"/>
        </w:rPr>
        <w:t>Ecology and Evolution</w:t>
      </w:r>
      <w:r w:rsidRPr="00231BB2">
        <w:rPr>
          <w:rFonts w:ascii="Calibri" w:hAnsi="Calibri" w:cs="Calibri"/>
          <w:noProof/>
          <w:kern w:val="0"/>
        </w:rPr>
        <w:t xml:space="preserve"> 13: 1–19.</w:t>
      </w:r>
    </w:p>
    <w:p w14:paraId="10BA51A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Hartig, F. 2020. DHARMa: Residual Diagnostics for Hierarchical (Multi-Level / Mixed) Regression Models. </w:t>
      </w:r>
    </w:p>
    <w:p w14:paraId="56DB302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231BB2">
        <w:rPr>
          <w:rFonts w:ascii="Calibri" w:hAnsi="Calibri" w:cs="Calibri"/>
          <w:i/>
          <w:iCs/>
          <w:noProof/>
          <w:kern w:val="0"/>
        </w:rPr>
        <w:t>Frontiers in Plant Science</w:t>
      </w:r>
      <w:r w:rsidRPr="00231BB2">
        <w:rPr>
          <w:rFonts w:ascii="Calibri" w:hAnsi="Calibri" w:cs="Calibri"/>
          <w:noProof/>
          <w:kern w:val="0"/>
        </w:rPr>
        <w:t xml:space="preserve"> 6: 1–13.</w:t>
      </w:r>
    </w:p>
    <w:p w14:paraId="31D2789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IPCC. 2014. </w:t>
      </w:r>
      <w:r w:rsidRPr="00231BB2">
        <w:rPr>
          <w:rFonts w:ascii="Calibri" w:hAnsi="Calibri" w:cs="Calibri"/>
          <w:i/>
          <w:iCs/>
          <w:noProof/>
          <w:kern w:val="0"/>
        </w:rPr>
        <w:t>Climate change 2014 Synthesis Report</w:t>
      </w:r>
      <w:r w:rsidRPr="00231BB2">
        <w:rPr>
          <w:rFonts w:ascii="Calibri" w:hAnsi="Calibri" w:cs="Calibri"/>
          <w:noProof/>
          <w:kern w:val="0"/>
        </w:rPr>
        <w:t>. Geneva, Switzerland.</w:t>
      </w:r>
    </w:p>
    <w:p w14:paraId="72693CC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231BB2">
        <w:rPr>
          <w:rFonts w:ascii="Calibri" w:hAnsi="Calibri" w:cs="Calibri"/>
          <w:i/>
          <w:iCs/>
          <w:noProof/>
          <w:kern w:val="0"/>
        </w:rPr>
        <w:t>Mediterranean Botany</w:t>
      </w:r>
      <w:r w:rsidRPr="00231BB2">
        <w:rPr>
          <w:rFonts w:ascii="Calibri" w:hAnsi="Calibri" w:cs="Calibri"/>
          <w:noProof/>
          <w:kern w:val="0"/>
        </w:rPr>
        <w:t xml:space="preserve"> 42: </w:t>
      </w:r>
      <w:r w:rsidRPr="00231BB2">
        <w:rPr>
          <w:rFonts w:ascii="Calibri" w:hAnsi="Calibri" w:cs="Calibri"/>
          <w:noProof/>
          <w:kern w:val="0"/>
        </w:rPr>
        <w:lastRenderedPageBreak/>
        <w:t>1–60.</w:t>
      </w:r>
    </w:p>
    <w:p w14:paraId="4A4E7FA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Jiménez-Alfaro, B., Hernández-González, M., Fernández-Pascual, E., Toorop, P., Frischie, S., &amp; Gálvez-Ramírez, C. 2018. Germination ecology of winter annual grasses in Mediterranean climates: Applications for soil cover in olive groves. </w:t>
      </w:r>
      <w:r w:rsidRPr="00231BB2">
        <w:rPr>
          <w:rFonts w:ascii="Calibri" w:hAnsi="Calibri" w:cs="Calibri"/>
          <w:i/>
          <w:iCs/>
          <w:noProof/>
          <w:kern w:val="0"/>
        </w:rPr>
        <w:t>Agriculture, Ecosystems and Environment</w:t>
      </w:r>
      <w:r w:rsidRPr="00231BB2">
        <w:rPr>
          <w:rFonts w:ascii="Calibri" w:hAnsi="Calibri" w:cs="Calibri"/>
          <w:noProof/>
          <w:kern w:val="0"/>
        </w:rPr>
        <w:t xml:space="preserve"> 262: 29–35.</w:t>
      </w:r>
    </w:p>
    <w:p w14:paraId="40841B2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Jump, A.S., Marchant, R., &amp; Peñuelas, J. 2009. Environmental change and the option value of genetic diversity. </w:t>
      </w:r>
      <w:r w:rsidRPr="00231BB2">
        <w:rPr>
          <w:rFonts w:ascii="Calibri" w:hAnsi="Calibri" w:cs="Calibri"/>
          <w:i/>
          <w:iCs/>
          <w:noProof/>
          <w:kern w:val="0"/>
        </w:rPr>
        <w:t>Trends in Plant Science</w:t>
      </w:r>
      <w:r w:rsidRPr="00231BB2">
        <w:rPr>
          <w:rFonts w:ascii="Calibri" w:hAnsi="Calibri" w:cs="Calibri"/>
          <w:noProof/>
          <w:kern w:val="0"/>
        </w:rPr>
        <w:t xml:space="preserve"> 14: 51–58.</w:t>
      </w:r>
    </w:p>
    <w:p w14:paraId="2713BB0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231BB2">
        <w:rPr>
          <w:rFonts w:ascii="Calibri" w:hAnsi="Calibri" w:cs="Calibri"/>
          <w:i/>
          <w:iCs/>
          <w:noProof/>
          <w:kern w:val="0"/>
        </w:rPr>
        <w:t>Oecologia</w:t>
      </w:r>
      <w:r w:rsidRPr="00231BB2">
        <w:rPr>
          <w:rFonts w:ascii="Calibri" w:hAnsi="Calibri" w:cs="Calibri"/>
          <w:noProof/>
          <w:kern w:val="0"/>
        </w:rPr>
        <w:t xml:space="preserve"> 125: 11–17.</w:t>
      </w:r>
    </w:p>
    <w:p w14:paraId="3AFAFD6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Kikuzawa, K., &amp; Koyama, H. 1999. Scaling of soil water absorption by seeds: an experiment using seed analogues. </w:t>
      </w:r>
      <w:r w:rsidRPr="00231BB2">
        <w:rPr>
          <w:rFonts w:ascii="Calibri" w:hAnsi="Calibri" w:cs="Calibri"/>
          <w:i/>
          <w:iCs/>
          <w:noProof/>
          <w:kern w:val="0"/>
        </w:rPr>
        <w:t>Seed Science Research</w:t>
      </w:r>
      <w:r w:rsidRPr="00231BB2">
        <w:rPr>
          <w:rFonts w:ascii="Calibri" w:hAnsi="Calibri" w:cs="Calibri"/>
          <w:noProof/>
          <w:kern w:val="0"/>
        </w:rPr>
        <w:t xml:space="preserve"> 9: 171–178.</w:t>
      </w:r>
    </w:p>
    <w:p w14:paraId="49D7DD3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Kinnison, M.T., &amp; Hairston, N.G. 2007. Eco-evolutionary conservation biology: Contemporary evolution and the dynamics of persistence. </w:t>
      </w:r>
      <w:r w:rsidRPr="00231BB2">
        <w:rPr>
          <w:rFonts w:ascii="Calibri" w:hAnsi="Calibri" w:cs="Calibri"/>
          <w:i/>
          <w:iCs/>
          <w:noProof/>
          <w:kern w:val="0"/>
        </w:rPr>
        <w:t>Functional Ecology</w:t>
      </w:r>
      <w:r w:rsidRPr="00231BB2">
        <w:rPr>
          <w:rFonts w:ascii="Calibri" w:hAnsi="Calibri" w:cs="Calibri"/>
          <w:noProof/>
          <w:kern w:val="0"/>
        </w:rPr>
        <w:t xml:space="preserve"> 21: 444–454.</w:t>
      </w:r>
    </w:p>
    <w:p w14:paraId="794E526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Van Kleunen, M., &amp; Fischer, M. 2005. Constraints on the evolution of adaptive phenotypic plasticity in plants. </w:t>
      </w:r>
      <w:r w:rsidRPr="00231BB2">
        <w:rPr>
          <w:rFonts w:ascii="Calibri" w:hAnsi="Calibri" w:cs="Calibri"/>
          <w:i/>
          <w:iCs/>
          <w:noProof/>
          <w:kern w:val="0"/>
        </w:rPr>
        <w:t>New Phytologist</w:t>
      </w:r>
      <w:r w:rsidRPr="00231BB2">
        <w:rPr>
          <w:rFonts w:ascii="Calibri" w:hAnsi="Calibri" w:cs="Calibri"/>
          <w:noProof/>
          <w:kern w:val="0"/>
        </w:rPr>
        <w:t xml:space="preserve"> 166: 49–60.</w:t>
      </w:r>
    </w:p>
    <w:p w14:paraId="4CBD42C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2021. </w:t>
      </w:r>
      <w:r w:rsidRPr="00231BB2">
        <w:rPr>
          <w:rFonts w:ascii="Calibri" w:hAnsi="Calibri" w:cs="Calibri"/>
          <w:i/>
          <w:iCs/>
          <w:noProof/>
          <w:kern w:val="0"/>
        </w:rPr>
        <w:t>Alpine Plant Life</w:t>
      </w:r>
      <w:r w:rsidRPr="00231BB2">
        <w:rPr>
          <w:rFonts w:ascii="Calibri" w:hAnsi="Calibri" w:cs="Calibri"/>
          <w:noProof/>
          <w:kern w:val="0"/>
        </w:rPr>
        <w:t xml:space="preserve"> (Springer Nature Switzerland AG 2021, Ed.). Springer Cham.</w:t>
      </w:r>
    </w:p>
    <w:p w14:paraId="13B830E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&amp; Hiltbrunner, E. 2021. Why is the alpine flora comparatively robust against climatic warming? </w:t>
      </w:r>
      <w:r w:rsidRPr="00231BB2">
        <w:rPr>
          <w:rFonts w:ascii="Calibri" w:hAnsi="Calibri" w:cs="Calibri"/>
          <w:i/>
          <w:iCs/>
          <w:noProof/>
          <w:kern w:val="0"/>
        </w:rPr>
        <w:t>Diversity</w:t>
      </w:r>
      <w:r w:rsidRPr="00231BB2">
        <w:rPr>
          <w:rFonts w:ascii="Calibri" w:hAnsi="Calibri" w:cs="Calibri"/>
          <w:noProof/>
          <w:kern w:val="0"/>
        </w:rPr>
        <w:t xml:space="preserve"> 13:.</w:t>
      </w:r>
    </w:p>
    <w:p w14:paraId="1C38C8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Kos, M., &amp; Poschlod, P. 2008. Correlates of inter-specific variation in germination response to water stress in a semi-arid savannah. </w:t>
      </w:r>
      <w:r w:rsidRPr="00231BB2">
        <w:rPr>
          <w:rFonts w:ascii="Calibri" w:hAnsi="Calibri" w:cs="Calibri"/>
          <w:i/>
          <w:iCs/>
          <w:noProof/>
          <w:kern w:val="0"/>
        </w:rPr>
        <w:t>Basic and Applied Ecology</w:t>
      </w:r>
      <w:r w:rsidRPr="00231BB2">
        <w:rPr>
          <w:rFonts w:ascii="Calibri" w:hAnsi="Calibri" w:cs="Calibri"/>
          <w:noProof/>
          <w:kern w:val="0"/>
        </w:rPr>
        <w:t xml:space="preserve"> 9: 645–652.</w:t>
      </w:r>
    </w:p>
    <w:p w14:paraId="4971251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Kotlarski, S., Gobiet, A., Morin, S., Olefs, M., Rajczak, J., &amp; Samacoïts, R. 2023. 21st Century alpine climate change. </w:t>
      </w:r>
      <w:r w:rsidRPr="00231BB2">
        <w:rPr>
          <w:rFonts w:ascii="Calibri" w:hAnsi="Calibri" w:cs="Calibri"/>
          <w:i/>
          <w:iCs/>
          <w:noProof/>
          <w:kern w:val="0"/>
        </w:rPr>
        <w:t>Climate Dynamics</w:t>
      </w:r>
      <w:r w:rsidRPr="00231BB2">
        <w:rPr>
          <w:rFonts w:ascii="Calibri" w:hAnsi="Calibri" w:cs="Calibri"/>
          <w:noProof/>
          <w:kern w:val="0"/>
        </w:rPr>
        <w:t xml:space="preserve"> 60: 65–86.</w:t>
      </w:r>
    </w:p>
    <w:p w14:paraId="14A841C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Lampei, C., Metz, J., &amp; Tielbörger, K. 2017. Clinal population divergence in an adaptive parental environmental effect that adjusts seed banking. </w:t>
      </w:r>
      <w:r w:rsidRPr="00231BB2">
        <w:rPr>
          <w:rFonts w:ascii="Calibri" w:hAnsi="Calibri" w:cs="Calibri"/>
          <w:i/>
          <w:iCs/>
          <w:noProof/>
          <w:kern w:val="0"/>
        </w:rPr>
        <w:t>New Phytologist</w:t>
      </w:r>
      <w:r w:rsidRPr="00231BB2">
        <w:rPr>
          <w:rFonts w:ascii="Calibri" w:hAnsi="Calibri" w:cs="Calibri"/>
          <w:noProof/>
          <w:kern w:val="0"/>
        </w:rPr>
        <w:t xml:space="preserve"> 214: 1230–1244.</w:t>
      </w:r>
    </w:p>
    <w:p w14:paraId="15F0ADD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Lande, R. 2009. Adaptation to an extraordinary environment by evolution of phenotypic plasticity and genetic assimilation. </w:t>
      </w:r>
      <w:r w:rsidRPr="00231BB2">
        <w:rPr>
          <w:rFonts w:ascii="Calibri" w:hAnsi="Calibri" w:cs="Calibri"/>
          <w:i/>
          <w:iCs/>
          <w:noProof/>
          <w:kern w:val="0"/>
        </w:rPr>
        <w:t>Journal of Evolutionary Biology</w:t>
      </w:r>
      <w:r w:rsidRPr="00231BB2">
        <w:rPr>
          <w:rFonts w:ascii="Calibri" w:hAnsi="Calibri" w:cs="Calibri"/>
          <w:noProof/>
          <w:kern w:val="0"/>
        </w:rPr>
        <w:t xml:space="preserve"> 22: 1435–1446.</w:t>
      </w:r>
    </w:p>
    <w:p w14:paraId="4D49C13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Levine, J.M., Mceachern, A.K., &amp; Cowan, C. 2011. Seasonal timing of first rain storms affects </w:t>
      </w:r>
      <w:r w:rsidRPr="00231BB2">
        <w:rPr>
          <w:rFonts w:ascii="Calibri" w:hAnsi="Calibri" w:cs="Calibri"/>
          <w:noProof/>
          <w:kern w:val="0"/>
        </w:rPr>
        <w:lastRenderedPageBreak/>
        <w:t xml:space="preserve">rare plant population dynamics. </w:t>
      </w:r>
      <w:r w:rsidRPr="00231BB2">
        <w:rPr>
          <w:rFonts w:ascii="Calibri" w:hAnsi="Calibri" w:cs="Calibri"/>
          <w:i/>
          <w:iCs/>
          <w:noProof/>
          <w:kern w:val="0"/>
        </w:rPr>
        <w:t>Ecology</w:t>
      </w:r>
      <w:r w:rsidRPr="00231BB2">
        <w:rPr>
          <w:rFonts w:ascii="Calibri" w:hAnsi="Calibri" w:cs="Calibri"/>
          <w:noProof/>
          <w:kern w:val="0"/>
        </w:rPr>
        <w:t xml:space="preserve"> 92: 2236–2247.</w:t>
      </w:r>
    </w:p>
    <w:p w14:paraId="2185FF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Matesanz, S., Gianoli, E., &amp; Valladares, F. 2010. Global change and the evolution of phenotypic plasticity in plants. </w:t>
      </w:r>
      <w:r w:rsidRPr="00231BB2">
        <w:rPr>
          <w:rFonts w:ascii="Calibri" w:hAnsi="Calibri" w:cs="Calibri"/>
          <w:i/>
          <w:iCs/>
          <w:noProof/>
          <w:kern w:val="0"/>
        </w:rPr>
        <w:t>Annals of the New York Academy of Sciences</w:t>
      </w:r>
      <w:r w:rsidRPr="00231BB2">
        <w:rPr>
          <w:rFonts w:ascii="Calibri" w:hAnsi="Calibri" w:cs="Calibri"/>
          <w:noProof/>
          <w:kern w:val="0"/>
        </w:rPr>
        <w:t xml:space="preserve"> 1206: 35–55.</w:t>
      </w:r>
    </w:p>
    <w:p w14:paraId="2CAC49C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231BB2">
        <w:rPr>
          <w:rFonts w:ascii="Calibri" w:hAnsi="Calibri" w:cs="Calibri"/>
          <w:i/>
          <w:iCs/>
          <w:noProof/>
          <w:kern w:val="0"/>
        </w:rPr>
        <w:t>Plant Regeneration from Seeds A Global Warming Perspective</w:t>
      </w:r>
      <w:r w:rsidRPr="00231BB2">
        <w:rPr>
          <w:rFonts w:ascii="Calibri" w:hAnsi="Calibri" w:cs="Calibri"/>
          <w:noProof/>
          <w:kern w:val="0"/>
        </w:rPr>
        <w:t>, pp. 101–114. Academic Press.</w:t>
      </w:r>
    </w:p>
    <w:p w14:paraId="689761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231BB2">
        <w:rPr>
          <w:rFonts w:ascii="Calibri" w:hAnsi="Calibri" w:cs="Calibri"/>
          <w:i/>
          <w:iCs/>
          <w:noProof/>
          <w:kern w:val="0"/>
        </w:rPr>
        <w:t>Journal of Arid Environments</w:t>
      </w:r>
      <w:r w:rsidRPr="00231BB2">
        <w:rPr>
          <w:rFonts w:ascii="Calibri" w:hAnsi="Calibri" w:cs="Calibri"/>
          <w:noProof/>
          <w:kern w:val="0"/>
        </w:rPr>
        <w:t xml:space="preserve"> 147: 25–33.</w:t>
      </w:r>
    </w:p>
    <w:p w14:paraId="127FE3B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Michel, B.E., &amp; Kaufmann, M.R. 1973. The Osmotic Potential of Polyethylene Glycol 60001. </w:t>
      </w:r>
    </w:p>
    <w:p w14:paraId="4F509C2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Daws, M.I., Belotti, J., &amp; Rossi, G. 2009. Germination requirements of the alpine endemic Silene elisabethae Jan: Effects of cold stratification, light and GA3. </w:t>
      </w:r>
      <w:r w:rsidRPr="00231BB2">
        <w:rPr>
          <w:rFonts w:ascii="Calibri" w:hAnsi="Calibri" w:cs="Calibri"/>
          <w:i/>
          <w:iCs/>
          <w:noProof/>
          <w:kern w:val="0"/>
        </w:rPr>
        <w:t>Seed Science and Technology</w:t>
      </w:r>
      <w:r w:rsidRPr="00231BB2">
        <w:rPr>
          <w:rFonts w:ascii="Calibri" w:hAnsi="Calibri" w:cs="Calibri"/>
          <w:noProof/>
          <w:kern w:val="0"/>
        </w:rPr>
        <w:t xml:space="preserve"> 37: 79–87.</w:t>
      </w:r>
    </w:p>
    <w:p w14:paraId="628383D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Rossi, G., Orsenigo, S., &amp; Probert, R.J. 2012. Climate warming could shift the timing of seed germination in alpine plants. </w:t>
      </w:r>
      <w:r w:rsidRPr="00231BB2">
        <w:rPr>
          <w:rFonts w:ascii="Calibri" w:hAnsi="Calibri" w:cs="Calibri"/>
          <w:i/>
          <w:iCs/>
          <w:noProof/>
          <w:kern w:val="0"/>
        </w:rPr>
        <w:t>Annals of Botany</w:t>
      </w:r>
      <w:r w:rsidRPr="00231BB2">
        <w:rPr>
          <w:rFonts w:ascii="Calibri" w:hAnsi="Calibri" w:cs="Calibri"/>
          <w:noProof/>
          <w:kern w:val="0"/>
        </w:rPr>
        <w:t xml:space="preserve"> 110: 155–164.</w:t>
      </w:r>
    </w:p>
    <w:p w14:paraId="6A65E31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231BB2">
        <w:rPr>
          <w:rFonts w:ascii="Calibri" w:hAnsi="Calibri" w:cs="Calibri"/>
          <w:i/>
          <w:iCs/>
          <w:noProof/>
          <w:kern w:val="0"/>
        </w:rPr>
        <w:t>Frontiers in Ecology and Evolution</w:t>
      </w:r>
      <w:r w:rsidRPr="00231BB2">
        <w:rPr>
          <w:rFonts w:ascii="Calibri" w:hAnsi="Calibri" w:cs="Calibri"/>
          <w:noProof/>
          <w:kern w:val="0"/>
        </w:rPr>
        <w:t xml:space="preserve"> 9: 1–15.</w:t>
      </w:r>
    </w:p>
    <w:p w14:paraId="61C5B93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231BB2">
        <w:rPr>
          <w:rFonts w:ascii="Calibri" w:hAnsi="Calibri" w:cs="Calibri"/>
          <w:i/>
          <w:iCs/>
          <w:noProof/>
          <w:kern w:val="0"/>
        </w:rPr>
        <w:t>Trends in Plant Science</w:t>
      </w:r>
      <w:r w:rsidRPr="00231BB2">
        <w:rPr>
          <w:rFonts w:ascii="Calibri" w:hAnsi="Calibri" w:cs="Calibri"/>
          <w:noProof/>
          <w:kern w:val="0"/>
        </w:rPr>
        <w:t xml:space="preserve"> 15: 684–692.</w:t>
      </w:r>
    </w:p>
    <w:p w14:paraId="795FD80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231BB2">
        <w:rPr>
          <w:rFonts w:ascii="Calibri" w:hAnsi="Calibri" w:cs="Calibri"/>
          <w:i/>
          <w:iCs/>
          <w:noProof/>
          <w:kern w:val="0"/>
        </w:rPr>
        <w:t>Annals of Botany</w:t>
      </w:r>
      <w:r w:rsidRPr="00231BB2">
        <w:rPr>
          <w:rFonts w:ascii="Calibri" w:hAnsi="Calibri" w:cs="Calibri"/>
          <w:noProof/>
          <w:kern w:val="0"/>
        </w:rPr>
        <w:t xml:space="preserve"> 110: 1651–1660.</w:t>
      </w:r>
    </w:p>
    <w:p w14:paraId="6CEFB5A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Pausas, J.G., Lamont, B.B., Keeley, J.E., &amp; Bond, W.J. 2022. Bet-hedging and best-bet strategies shape seed dormancy. </w:t>
      </w:r>
      <w:r w:rsidRPr="00231BB2">
        <w:rPr>
          <w:rFonts w:ascii="Calibri" w:hAnsi="Calibri" w:cs="Calibri"/>
          <w:i/>
          <w:iCs/>
          <w:noProof/>
          <w:kern w:val="0"/>
        </w:rPr>
        <w:t>New Phytologist</w:t>
      </w:r>
      <w:r w:rsidRPr="00231BB2">
        <w:rPr>
          <w:rFonts w:ascii="Calibri" w:hAnsi="Calibri" w:cs="Calibri"/>
          <w:noProof/>
          <w:kern w:val="0"/>
        </w:rPr>
        <w:t xml:space="preserve"> 236: 1232–1236.</w:t>
      </w:r>
    </w:p>
    <w:p w14:paraId="431970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Pedersen, T.L. 2023. patchwork: The Composer of Plots. </w:t>
      </w:r>
    </w:p>
    <w:p w14:paraId="4201E4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231BB2">
        <w:rPr>
          <w:rFonts w:ascii="Calibri" w:hAnsi="Calibri" w:cs="Calibri"/>
          <w:i/>
          <w:iCs/>
          <w:noProof/>
          <w:kern w:val="0"/>
        </w:rPr>
        <w:t>Global Change Biology</w:t>
      </w:r>
      <w:r w:rsidRPr="00231BB2">
        <w:rPr>
          <w:rFonts w:ascii="Calibri" w:hAnsi="Calibri" w:cs="Calibri"/>
          <w:noProof/>
          <w:kern w:val="0"/>
        </w:rPr>
        <w:t xml:space="preserve"> 24: 1614–1625.</w:t>
      </w:r>
    </w:p>
    <w:p w14:paraId="5DA87F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Pons, T.L., &amp; Fenner, M. 2000. Seed responses to light. In </w:t>
      </w:r>
      <w:r w:rsidRPr="00231BB2">
        <w:rPr>
          <w:rFonts w:ascii="Calibri" w:hAnsi="Calibri" w:cs="Calibri"/>
          <w:i/>
          <w:iCs/>
          <w:noProof/>
          <w:kern w:val="0"/>
        </w:rPr>
        <w:t>Seeds: the ecology of regeneration in plant communities 2</w:t>
      </w:r>
      <w:r w:rsidRPr="00231BB2">
        <w:rPr>
          <w:rFonts w:ascii="Calibri" w:hAnsi="Calibri" w:cs="Calibri"/>
          <w:noProof/>
          <w:kern w:val="0"/>
        </w:rPr>
        <w:t>, pp. 237–260.</w:t>
      </w:r>
    </w:p>
    <w:p w14:paraId="24344D7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Potvin, C., &amp; Tousignant, D. 1996. Evolutionary consequences of simulated global change: Genetic adaptation or adaptive phenotypic plasticity. </w:t>
      </w:r>
      <w:r w:rsidRPr="00231BB2">
        <w:rPr>
          <w:rFonts w:ascii="Calibri" w:hAnsi="Calibri" w:cs="Calibri"/>
          <w:i/>
          <w:iCs/>
          <w:noProof/>
          <w:kern w:val="0"/>
        </w:rPr>
        <w:t>Oecologia</w:t>
      </w:r>
      <w:r w:rsidRPr="00231BB2">
        <w:rPr>
          <w:rFonts w:ascii="Calibri" w:hAnsi="Calibri" w:cs="Calibri"/>
          <w:noProof/>
          <w:kern w:val="0"/>
        </w:rPr>
        <w:t xml:space="preserve"> 108: 683–693.</w:t>
      </w:r>
    </w:p>
    <w:p w14:paraId="058D17F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 Core Team. 2022. R: A Language and Environment for Statistical Computing. </w:t>
      </w:r>
    </w:p>
    <w:p w14:paraId="10DC2B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Ram, K., &amp; Wickham, H. 2023. wesanderson: A Wes Anderson Palette Generator. </w:t>
      </w:r>
    </w:p>
    <w:p w14:paraId="696F5BC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Reed, T.E., Schindler, D.E., &amp; Waples, R.S. 2011. Interacting Effects of Phenotypic Plasticity and Evolution on Population Persistence in a Changing Climate. </w:t>
      </w:r>
      <w:r w:rsidRPr="00231BB2">
        <w:rPr>
          <w:rFonts w:ascii="Calibri" w:hAnsi="Calibri" w:cs="Calibri"/>
          <w:i/>
          <w:iCs/>
          <w:noProof/>
          <w:kern w:val="0"/>
        </w:rPr>
        <w:t>Conservation Biology</w:t>
      </w:r>
      <w:r w:rsidRPr="00231BB2">
        <w:rPr>
          <w:rFonts w:ascii="Calibri" w:hAnsi="Calibri" w:cs="Calibri"/>
          <w:noProof/>
          <w:kern w:val="0"/>
        </w:rPr>
        <w:t xml:space="preserve"> 25: 56–63.</w:t>
      </w:r>
    </w:p>
    <w:p w14:paraId="702052A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231BB2">
        <w:rPr>
          <w:rFonts w:ascii="Calibri" w:hAnsi="Calibri" w:cs="Calibri"/>
          <w:i/>
          <w:iCs/>
          <w:noProof/>
          <w:kern w:val="0"/>
        </w:rPr>
        <w:t>Alpine Botany</w:t>
      </w:r>
      <w:r w:rsidRPr="00231BB2">
        <w:rPr>
          <w:rFonts w:ascii="Calibri" w:hAnsi="Calibri" w:cs="Calibri"/>
          <w:noProof/>
          <w:kern w:val="0"/>
        </w:rPr>
        <w:t xml:space="preserve"> 132: 223–232.</w:t>
      </w:r>
    </w:p>
    <w:p w14:paraId="2310CD4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Scherrer, D., &amp; Körner, C. 2011. Topographically controlled thermal-habitat differentiation buffers alpine plant diversity against climate warming. </w:t>
      </w:r>
      <w:r w:rsidRPr="00231BB2">
        <w:rPr>
          <w:rFonts w:ascii="Calibri" w:hAnsi="Calibri" w:cs="Calibri"/>
          <w:i/>
          <w:iCs/>
          <w:noProof/>
          <w:kern w:val="0"/>
        </w:rPr>
        <w:t>Journal of Biogeography</w:t>
      </w:r>
      <w:r w:rsidRPr="00231BB2">
        <w:rPr>
          <w:rFonts w:ascii="Calibri" w:hAnsi="Calibri" w:cs="Calibri"/>
          <w:noProof/>
          <w:kern w:val="0"/>
        </w:rPr>
        <w:t xml:space="preserve"> 38: 406–416.</w:t>
      </w:r>
    </w:p>
    <w:p w14:paraId="56A0F8F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Shimono, Y., &amp; Kudo, G. 2005. Comparisons of germination traits of alpine plants between fellfield and snowbed habitats. </w:t>
      </w:r>
      <w:r w:rsidRPr="00231BB2">
        <w:rPr>
          <w:rFonts w:ascii="Calibri" w:hAnsi="Calibri" w:cs="Calibri"/>
          <w:i/>
          <w:iCs/>
          <w:noProof/>
          <w:kern w:val="0"/>
        </w:rPr>
        <w:t>Ecological Research</w:t>
      </w:r>
      <w:r w:rsidRPr="00231BB2">
        <w:rPr>
          <w:rFonts w:ascii="Calibri" w:hAnsi="Calibri" w:cs="Calibri"/>
          <w:noProof/>
          <w:kern w:val="0"/>
        </w:rPr>
        <w:t xml:space="preserve"> 20: 189–197.</w:t>
      </w:r>
    </w:p>
    <w:p w14:paraId="787CB8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Sumner, E., &amp; Venn, S. 2021. Plant responses to changing water supply and availability in high elevation ecosystems: A quantitative systematic review and meta‐analysis. </w:t>
      </w:r>
      <w:r w:rsidRPr="00231BB2">
        <w:rPr>
          <w:rFonts w:ascii="Calibri" w:hAnsi="Calibri" w:cs="Calibri"/>
          <w:i/>
          <w:iCs/>
          <w:noProof/>
          <w:kern w:val="0"/>
        </w:rPr>
        <w:t>Land</w:t>
      </w:r>
      <w:r w:rsidRPr="00231BB2">
        <w:rPr>
          <w:rFonts w:ascii="Calibri" w:hAnsi="Calibri" w:cs="Calibri"/>
          <w:noProof/>
          <w:kern w:val="0"/>
        </w:rPr>
        <w:t xml:space="preserve"> 10:.</w:t>
      </w:r>
    </w:p>
    <w:p w14:paraId="63C3031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1990. Delayed reproduction and fitness in variable environments. </w:t>
      </w:r>
      <w:r w:rsidRPr="00231BB2">
        <w:rPr>
          <w:rFonts w:ascii="Calibri" w:hAnsi="Calibri" w:cs="Calibri"/>
          <w:i/>
          <w:iCs/>
          <w:noProof/>
          <w:kern w:val="0"/>
        </w:rPr>
        <w:t>Proceedings of the National Academy of Sciences of the United States of America</w:t>
      </w:r>
      <w:r w:rsidRPr="00231BB2">
        <w:rPr>
          <w:rFonts w:ascii="Calibri" w:hAnsi="Calibri" w:cs="Calibri"/>
          <w:noProof/>
          <w:kern w:val="0"/>
        </w:rPr>
        <w:t xml:space="preserve"> 87: 1139–1143.</w:t>
      </w:r>
    </w:p>
    <w:p w14:paraId="4B59D7F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&amp; Wiener, P. 2000. Escape in time: stay young or age gracefully? </w:t>
      </w:r>
      <w:r w:rsidRPr="00231BB2">
        <w:rPr>
          <w:rFonts w:ascii="Calibri" w:hAnsi="Calibri" w:cs="Calibri"/>
          <w:i/>
          <w:iCs/>
          <w:noProof/>
          <w:kern w:val="0"/>
        </w:rPr>
        <w:t>Ecological Modelling</w:t>
      </w:r>
      <w:r w:rsidRPr="00231BB2">
        <w:rPr>
          <w:rFonts w:ascii="Calibri" w:hAnsi="Calibri" w:cs="Calibri"/>
          <w:noProof/>
          <w:kern w:val="0"/>
        </w:rPr>
        <w:t xml:space="preserve"> 133: 143–159.</w:t>
      </w:r>
    </w:p>
    <w:p w14:paraId="50BF771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Valladares, F., Matesanz, S., Guilhaumon, F., Araújo, M.B., Balaguer, L., Benito-Garzón, M., Cornwell, W., Gianoli, E., van Kleunen, M., Naya, D.E., Nicotra, A.B., Poorter, H., &amp; Zavala, </w:t>
      </w:r>
      <w:r w:rsidRPr="00231BB2">
        <w:rPr>
          <w:rFonts w:ascii="Calibri" w:hAnsi="Calibri" w:cs="Calibri"/>
          <w:noProof/>
          <w:kern w:val="0"/>
        </w:rPr>
        <w:lastRenderedPageBreak/>
        <w:t xml:space="preserve">M.A. 2014. The effects of phenotypic plasticity and local adaptation on forecasts of species range shifts under climate change. </w:t>
      </w:r>
      <w:r w:rsidRPr="00231BB2">
        <w:rPr>
          <w:rFonts w:ascii="Calibri" w:hAnsi="Calibri" w:cs="Calibri"/>
          <w:i/>
          <w:iCs/>
          <w:noProof/>
          <w:kern w:val="0"/>
        </w:rPr>
        <w:t>Ecology Letters</w:t>
      </w:r>
      <w:r w:rsidRPr="00231BB2">
        <w:rPr>
          <w:rFonts w:ascii="Calibri" w:hAnsi="Calibri" w:cs="Calibri"/>
          <w:noProof/>
          <w:kern w:val="0"/>
        </w:rPr>
        <w:t xml:space="preserve"> 17: 1351–1364.</w:t>
      </w:r>
    </w:p>
    <w:p w14:paraId="5C49D04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Venable, D.L., &amp; Brown, J.S. 1988. The selective interactions of dispersal, dormancy, and seed size as adaptations for reducing risk in variable environments. </w:t>
      </w:r>
      <w:r w:rsidRPr="00231BB2">
        <w:rPr>
          <w:rFonts w:ascii="Calibri" w:hAnsi="Calibri" w:cs="Calibri"/>
          <w:i/>
          <w:iCs/>
          <w:noProof/>
          <w:kern w:val="0"/>
        </w:rPr>
        <w:t>American Naturalist</w:t>
      </w:r>
      <w:r w:rsidRPr="00231BB2">
        <w:rPr>
          <w:rFonts w:ascii="Calibri" w:hAnsi="Calibri" w:cs="Calibri"/>
          <w:noProof/>
          <w:kern w:val="0"/>
        </w:rPr>
        <w:t xml:space="preserve"> 131: 360–384.</w:t>
      </w:r>
    </w:p>
    <w:p w14:paraId="16C822D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Villela, F.A., Doni Filho, L., &amp; Sequeira, E.L. 1991. Tabela de potencial osmótico em função da concentração de polietileno glicol 6.000 e da temperatura. </w:t>
      </w:r>
      <w:r w:rsidRPr="00231BB2">
        <w:rPr>
          <w:rFonts w:ascii="Calibri" w:hAnsi="Calibri" w:cs="Calibri"/>
          <w:i/>
          <w:iCs/>
          <w:noProof/>
          <w:kern w:val="0"/>
        </w:rPr>
        <w:t>Pesquisa Agropecuária Brasileira</w:t>
      </w:r>
      <w:r w:rsidRPr="00231BB2">
        <w:rPr>
          <w:rFonts w:ascii="Calibri" w:hAnsi="Calibri" w:cs="Calibri"/>
          <w:noProof/>
          <w:kern w:val="0"/>
        </w:rPr>
        <w:t xml:space="preserve"> 26: 1957–1968.</w:t>
      </w:r>
    </w:p>
    <w:p w14:paraId="16ED4CE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Violle, C., Navas, M., Vile, D., Kazakou, E., Fortunel, C., Hummel, I., Garnier, E., Oikos, S., May, N., Violle, C., Navas, M., Vile, D., Kazakou, E., &amp; Fortunel, C. 2007. Let the Concept of Trait Be Functional. </w:t>
      </w:r>
      <w:r w:rsidRPr="00231BB2">
        <w:rPr>
          <w:rFonts w:ascii="Calibri" w:hAnsi="Calibri" w:cs="Calibri"/>
          <w:i/>
          <w:iCs/>
          <w:noProof/>
          <w:kern w:val="0"/>
        </w:rPr>
        <w:t>Oikos</w:t>
      </w:r>
      <w:r w:rsidRPr="00231BB2">
        <w:rPr>
          <w:rFonts w:ascii="Calibri" w:hAnsi="Calibri" w:cs="Calibri"/>
          <w:noProof/>
          <w:kern w:val="0"/>
        </w:rPr>
        <w:t xml:space="preserve"> 116: 882–892.</w:t>
      </w:r>
    </w:p>
    <w:p w14:paraId="28ACEA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Wagner, I., &amp; Simons, A.M. 2009. Divergence in Germination Traits among Arctic and Alpinepopulations of Koenigia islandica: Light Requirements. </w:t>
      </w:r>
      <w:r w:rsidRPr="00231BB2">
        <w:rPr>
          <w:rFonts w:ascii="Calibri" w:hAnsi="Calibri" w:cs="Calibri"/>
          <w:i/>
          <w:iCs/>
          <w:noProof/>
          <w:kern w:val="0"/>
        </w:rPr>
        <w:t>Plant Ecology</w:t>
      </w:r>
      <w:r w:rsidRPr="00231BB2">
        <w:rPr>
          <w:rFonts w:ascii="Calibri" w:hAnsi="Calibri" w:cs="Calibri"/>
          <w:noProof/>
          <w:kern w:val="0"/>
        </w:rPr>
        <w:t xml:space="preserve"> 204: 145–153.</w:t>
      </w:r>
    </w:p>
    <w:p w14:paraId="0C9EB92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Walck, J.L., Hidayati, S.N., Dixon, K.W., Thompson, K., &amp; Poschlod, P. 2011. Climate change and plant regeneration from seed. </w:t>
      </w:r>
      <w:r w:rsidRPr="00231BB2">
        <w:rPr>
          <w:rFonts w:ascii="Calibri" w:hAnsi="Calibri" w:cs="Calibri"/>
          <w:i/>
          <w:iCs/>
          <w:noProof/>
          <w:kern w:val="0"/>
        </w:rPr>
        <w:t>Global Change Biology</w:t>
      </w:r>
      <w:r w:rsidRPr="00231BB2">
        <w:rPr>
          <w:rFonts w:ascii="Calibri" w:hAnsi="Calibri" w:cs="Calibri"/>
          <w:noProof/>
          <w:kern w:val="0"/>
        </w:rPr>
        <w:t xml:space="preserve"> 17: 2145–2161.</w:t>
      </w:r>
    </w:p>
    <w:p w14:paraId="4031B3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Westerband, A.C., Funk, J.L., &amp; Barton, K.E. 2021. Intraspecific trait variation in plants: A renewed focus on its role in ecological processes. </w:t>
      </w:r>
      <w:r w:rsidRPr="00231BB2">
        <w:rPr>
          <w:rFonts w:ascii="Calibri" w:hAnsi="Calibri" w:cs="Calibri"/>
          <w:i/>
          <w:iCs/>
          <w:noProof/>
          <w:kern w:val="0"/>
        </w:rPr>
        <w:t>Annals of Botany</w:t>
      </w:r>
      <w:r w:rsidRPr="00231BB2">
        <w:rPr>
          <w:rFonts w:ascii="Calibri" w:hAnsi="Calibri" w:cs="Calibri"/>
          <w:noProof/>
          <w:kern w:val="0"/>
        </w:rPr>
        <w:t xml:space="preserve"> 127: 397–410.</w:t>
      </w:r>
    </w:p>
    <w:p w14:paraId="4DBB828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Wickham, H. 2016. ggplot2: Elegant Graphics for Data Analysis. </w:t>
      </w:r>
    </w:p>
    <w:p w14:paraId="2D8A68C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rPr>
      </w:pPr>
      <w:r w:rsidRPr="00231BB2">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231BB2">
        <w:rPr>
          <w:rFonts w:ascii="Calibri" w:hAnsi="Calibri" w:cs="Calibri"/>
          <w:i/>
          <w:iCs/>
          <w:noProof/>
          <w:kern w:val="0"/>
        </w:rPr>
        <w:t>Ecology and Evolution</w:t>
      </w:r>
      <w:r w:rsidRPr="00231BB2">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r w:rsidRPr="003407A9">
        <w:rPr>
          <w:b/>
          <w:bCs/>
        </w:rPr>
        <w:lastRenderedPageBreak/>
        <w:t>Table 1</w:t>
      </w:r>
      <w:r w:rsidRPr="003407A9">
        <w:t xml:space="preserve">. Bradford hydrotime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hydrotime consta</w:t>
      </w:r>
      <w:r w:rsidR="001730AA" w:rsidRPr="003D6F3E">
        <w:t>n</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Pr="00023C42" w:rsidRDefault="002B1957" w:rsidP="002B1957">
      <w:pPr>
        <w:spacing w:line="360" w:lineRule="auto"/>
        <w:jc w:val="both"/>
      </w:pPr>
      <w:r w:rsidRPr="00023C42">
        <w:rPr>
          <w:b/>
          <w:bCs/>
        </w:rPr>
        <w:t>Figure 1.</w:t>
      </w:r>
      <w:r w:rsidRPr="00023C42">
        <w:t xml:space="preserve"> Study system. (A) Iberian Peninsula, shadowed areas show </w:t>
      </w:r>
      <w:r w:rsidRPr="00023C42">
        <w:rPr>
          <w:i/>
          <w:iCs/>
        </w:rPr>
        <w:t>D. langeanus</w:t>
      </w:r>
      <w:r w:rsidRPr="00023C42">
        <w:t xml:space="preserve"> potential distribution under current climatic conditions (adapted from Rocha et al., 2017), the red square highlights our study system in the Cantabrian Mountains. (B) Habitat of </w:t>
      </w:r>
      <w:r w:rsidRPr="00023C42">
        <w:rPr>
          <w:i/>
          <w:iCs/>
        </w:rPr>
        <w:t>D. langeanus</w:t>
      </w:r>
      <w:r w:rsidRPr="00023C42">
        <w:t xml:space="preserve"> in </w:t>
      </w:r>
      <w:r w:rsidRPr="00023C42">
        <w:rPr>
          <w:rFonts w:cstheme="minorHAnsi"/>
        </w:rPr>
        <w:t xml:space="preserve">high </w:t>
      </w:r>
      <w:r w:rsidRPr="00023C42">
        <w:t xml:space="preserve">mountain acidic grasslands. (C) </w:t>
      </w:r>
      <w:r w:rsidRPr="00023C42">
        <w:rPr>
          <w:i/>
          <w:iCs/>
        </w:rPr>
        <w:t>D. langeanus</w:t>
      </w:r>
      <w:r w:rsidRPr="00023C42">
        <w:t xml:space="preserve"> flowers and </w:t>
      </w:r>
      <w:commentRangeStart w:id="11"/>
      <w:commentRangeStart w:id="12"/>
      <w:commentRangeStart w:id="13"/>
      <w:r w:rsidRPr="00023C42">
        <w:t>seeds</w:t>
      </w:r>
      <w:commentRangeEnd w:id="11"/>
      <w:r w:rsidR="00B16D72" w:rsidRPr="00023C42">
        <w:rPr>
          <w:rStyle w:val="Refdecomentario"/>
          <w:sz w:val="18"/>
          <w:szCs w:val="18"/>
        </w:rPr>
        <w:commentReference w:id="11"/>
      </w:r>
      <w:commentRangeEnd w:id="12"/>
      <w:r w:rsidR="006E09BE">
        <w:rPr>
          <w:rStyle w:val="Refdecomentario"/>
        </w:rPr>
        <w:commentReference w:id="12"/>
      </w:r>
      <w:commentRangeEnd w:id="13"/>
      <w:r w:rsidR="008F2253">
        <w:rPr>
          <w:rStyle w:val="Refdecomentario"/>
        </w:rPr>
        <w:commentReference w:id="13"/>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14"/>
      <w:commentRangeStart w:id="15"/>
      <w:r w:rsidRPr="00023C42">
        <w:rPr>
          <w:b/>
          <w:bCs/>
        </w:rPr>
        <w:t>Figure 2</w:t>
      </w:r>
      <w:r w:rsidRPr="00023C42">
        <w:t xml:space="preserve">. </w:t>
      </w:r>
      <w:commentRangeEnd w:id="14"/>
      <w:r w:rsidR="006E09BE">
        <w:rPr>
          <w:rStyle w:val="Refdecomentario"/>
        </w:rPr>
        <w:commentReference w:id="14"/>
      </w:r>
      <w:commentRangeEnd w:id="15"/>
      <w:r w:rsidR="00B07D71">
        <w:rPr>
          <w:rStyle w:val="Refdecomentario"/>
        </w:rPr>
        <w:commentReference w:id="15"/>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F7339C" w:rsidRPr="003407A9">
        <w:t xml:space="preserve"> (-1.5 is considered the wilting point)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16"/>
      <w:commentRangeStart w:id="17"/>
      <w:r w:rsidRPr="003407A9">
        <w:t>visualization</w:t>
      </w:r>
      <w:commentRangeEnd w:id="16"/>
      <w:r w:rsidR="006A4E20">
        <w:rPr>
          <w:rStyle w:val="Refdecomentario"/>
        </w:rPr>
        <w:commentReference w:id="16"/>
      </w:r>
      <w:commentRangeEnd w:id="17"/>
      <w:r w:rsidR="00F020DD">
        <w:rPr>
          <w:rStyle w:val="Refdecomentario"/>
        </w:rPr>
        <w:commentReference w:id="17"/>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77777777" w:rsidR="00B16D72" w:rsidRDefault="00B16D72" w:rsidP="00B16D72">
      <w:pPr>
        <w:spacing w:line="360" w:lineRule="auto"/>
        <w:jc w:val="both"/>
      </w:pPr>
      <w:r w:rsidRPr="003407A9">
        <w:rPr>
          <w:b/>
          <w:bCs/>
        </w:rPr>
        <w:t xml:space="preserve">Figure </w:t>
      </w:r>
      <w:r>
        <w:rPr>
          <w:b/>
          <w:bCs/>
        </w:rPr>
        <w:t>4</w:t>
      </w:r>
      <w:r w:rsidRPr="003407A9">
        <w:t xml:space="preserve">. Germination base water potential as a function of subpopulation microclimate.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5E945457" w:rsidR="00675A18" w:rsidRPr="003407A9" w:rsidRDefault="00675A18" w:rsidP="002D07AE">
      <w:pPr>
        <w:spacing w:line="360" w:lineRule="auto"/>
        <w:jc w:val="both"/>
      </w:pPr>
      <w:r w:rsidRPr="003407A9">
        <w:rPr>
          <w:b/>
          <w:bCs/>
        </w:rPr>
        <w:t xml:space="preserve">Figure </w:t>
      </w:r>
      <w:r w:rsidR="00097C04">
        <w:rPr>
          <w:b/>
          <w:bCs/>
        </w:rPr>
        <w:t>6</w:t>
      </w:r>
      <w:r w:rsidRPr="003407A9">
        <w:t xml:space="preserve">. Germination base water potential as a function of subpopulation </w:t>
      </w:r>
      <w:r w:rsidR="00DB1B52">
        <w:t>seed mass</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p>
    <w:sectPr w:rsidR="00675A18" w:rsidRPr="003407A9" w:rsidSect="001956F3">
      <w:footerReference w:type="default" r:id="rId22"/>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LARA ESPINOSA DEL ALBA" w:date="2024-01-18T15:54:00Z" w:initials="CE">
    <w:p w14:paraId="0DEE9C0A" w14:textId="77777777" w:rsidR="00170D38" w:rsidRDefault="006F1AD5" w:rsidP="00170D38">
      <w:pPr>
        <w:pStyle w:val="Textocomentario"/>
        <w:numPr>
          <w:ilvl w:val="0"/>
          <w:numId w:val="9"/>
        </w:numPr>
      </w:pPr>
      <w:r>
        <w:rPr>
          <w:rStyle w:val="Refdecomentario"/>
        </w:rPr>
        <w:annotationRef/>
      </w:r>
      <w:r w:rsidR="00170D38">
        <w:rPr>
          <w:b/>
          <w:bCs/>
          <w:color w:val="424242"/>
          <w:highlight w:val="white"/>
        </w:rPr>
        <w:t>Abstract</w:t>
      </w:r>
      <w:r w:rsidR="00170D38">
        <w:rPr>
          <w:color w:val="424242"/>
          <w:highlight w:val="white"/>
        </w:rPr>
        <w:t>, using simple, factual, </w:t>
      </w:r>
      <w:r w:rsidR="00170D38">
        <w:rPr>
          <w:b/>
          <w:bCs/>
          <w:color w:val="424242"/>
          <w:highlight w:val="white"/>
        </w:rPr>
        <w:t xml:space="preserve">numbered statements. The final point should be headed ‘Synthesis’, and should sum up the paper’s key message in generic terms that can be understood by non-specialists, indicating clearly how this study has advanced ecological understanding. </w:t>
      </w:r>
    </w:p>
  </w:comment>
  <w:comment w:id="4" w:author="CLARA ESPINOSA DEL ALBA" w:date="2024-01-24T12:36:00Z" w:initials="CE">
    <w:p w14:paraId="7442B676" w14:textId="747CA660" w:rsidR="001708BE" w:rsidRDefault="001708BE" w:rsidP="001708BE">
      <w:pPr>
        <w:pStyle w:val="Textocomentario"/>
      </w:pPr>
      <w:r>
        <w:rPr>
          <w:rStyle w:val="Refdecomentario"/>
        </w:rPr>
        <w:annotationRef/>
      </w:r>
      <w:r>
        <w:t>Necessary? Or the information is already enough?</w:t>
      </w:r>
    </w:p>
  </w:comment>
  <w:comment w:id="5" w:author="CLARA ESPINOSA DEL ALBA" w:date="2024-01-22T16:53:00Z" w:initials="CE">
    <w:p w14:paraId="224939CC" w14:textId="15E03569" w:rsidR="00D834A7" w:rsidRDefault="00D834A7" w:rsidP="00D834A7">
      <w:pPr>
        <w:pStyle w:val="Textocomentario"/>
      </w:pPr>
      <w:r>
        <w:rPr>
          <w:rStyle w:val="Refdecomentario"/>
        </w:rPr>
        <w:annotationRef/>
      </w:r>
      <w:r>
        <w:t>@Edu he buscado por scholar y dice “doi not found”</w:t>
      </w:r>
    </w:p>
  </w:comment>
  <w:comment w:id="6" w:author="Diana María Cruz Tejada" w:date="2024-02-08T21:02:00Z" w:initials="DC">
    <w:p w14:paraId="58F7101F" w14:textId="77777777" w:rsidR="00C24554" w:rsidRDefault="00C24554" w:rsidP="00C24554">
      <w:pPr>
        <w:pStyle w:val="Textocomentario"/>
      </w:pPr>
      <w:r>
        <w:rPr>
          <w:rStyle w:val="Refdecomentario"/>
        </w:rPr>
        <w:annotationRef/>
      </w:r>
      <w:r>
        <w:rPr>
          <w:lang w:val="es-CO"/>
        </w:rPr>
        <w:t>true</w:t>
      </w:r>
    </w:p>
  </w:comment>
  <w:comment w:id="7" w:author="Diana María Cruz Tejada" w:date="2024-02-08T21:31:00Z" w:initials="DC">
    <w:p w14:paraId="3296D516" w14:textId="77777777" w:rsidR="0000029D" w:rsidRDefault="0000029D" w:rsidP="0000029D">
      <w:pPr>
        <w:pStyle w:val="Textocomentario"/>
      </w:pPr>
      <w:r>
        <w:rPr>
          <w:rStyle w:val="Refdecomentario"/>
        </w:rPr>
        <w:annotationRef/>
      </w:r>
      <w:r>
        <w:rPr>
          <w:lang w:val="es-CO"/>
        </w:rPr>
        <w:t>I think this could be aalways a limitation in watever experiment., but if we have tested that there are no differences of using alternating or constant temperatures… should we mention this as a limitation?</w:t>
      </w:r>
    </w:p>
  </w:comment>
  <w:comment w:id="8"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9" w:author="Diana María Cruz Tejada" w:date="2024-02-08T21:32:00Z" w:initials="DC">
    <w:p w14:paraId="11018529" w14:textId="7A99F02B" w:rsidR="0000029D" w:rsidRDefault="0000029D" w:rsidP="0000029D">
      <w:pPr>
        <w:pStyle w:val="Textocomentario"/>
      </w:pPr>
      <w:r>
        <w:rPr>
          <w:rStyle w:val="Refdecomentario"/>
        </w:rPr>
        <w:annotationRef/>
      </w:r>
      <w:r>
        <w:rPr>
          <w:lang w:val="es-CO"/>
        </w:rPr>
        <w:t>Saying like this seems that we did everything wrong!</w:t>
      </w:r>
    </w:p>
  </w:comment>
  <w:comment w:id="10" w:author="CLARA ESPINOSA DEL ALBA" w:date="2024-02-09T10:44:00Z" w:initials="CE">
    <w:p w14:paraId="5DF030F1" w14:textId="77777777" w:rsidR="00FA4E3D" w:rsidRDefault="00FA4E3D" w:rsidP="00FA4E3D">
      <w:pPr>
        <w:pStyle w:val="Textocomentario"/>
      </w:pPr>
      <w:r>
        <w:rPr>
          <w:rStyle w:val="Refdecomentario"/>
        </w:rPr>
        <w:annotationRef/>
      </w:r>
      <w:r>
        <w:t>I think is good to say that field assumptions based on lab results should be done carfeully, but there is no consesnuss on the best way to test water stress in germination, where you need to see the radicle emerge</w:t>
      </w:r>
    </w:p>
  </w:comment>
  <w:comment w:id="11" w:author="CLARA ESPINOSA DEL ALBA" w:date="2024-01-24T13:25:00Z" w:initials="CEDA">
    <w:p w14:paraId="77F8A496" w14:textId="0B978CA3" w:rsidR="00B16D72" w:rsidRDefault="00B16D72" w:rsidP="00B16D72">
      <w:pPr>
        <w:pStyle w:val="Textocomentario"/>
      </w:pPr>
      <w:r>
        <w:rPr>
          <w:rStyle w:val="Refdecomentario"/>
        </w:rPr>
        <w:annotationRef/>
      </w:r>
      <w:r>
        <w:t>Change image for electronic microscope</w:t>
      </w:r>
    </w:p>
  </w:comment>
  <w:comment w:id="12" w:author="Diana María Cruz Tejada" w:date="2024-02-08T21:35:00Z" w:initials="DC">
    <w:p w14:paraId="17C870BF" w14:textId="77777777" w:rsidR="006E09BE" w:rsidRDefault="006E09BE" w:rsidP="006E09BE">
      <w:pPr>
        <w:pStyle w:val="Textocomentario"/>
      </w:pPr>
      <w:r>
        <w:rPr>
          <w:rStyle w:val="Refdecomentario"/>
        </w:rPr>
        <w:annotationRef/>
      </w:r>
      <w:r>
        <w:rPr>
          <w:lang w:val="es-CO"/>
        </w:rPr>
        <w:t>Sigifica ponerle una escala a la foto de la semilla?</w:t>
      </w:r>
    </w:p>
  </w:comment>
  <w:comment w:id="13" w:author="CLARA ESPINOSA DEL ALBA" w:date="2024-02-09T10:49:00Z" w:initials="CE">
    <w:p w14:paraId="7080D9AD" w14:textId="77777777" w:rsidR="008F2253" w:rsidRDefault="008F2253" w:rsidP="008F2253">
      <w:pPr>
        <w:pStyle w:val="Textocomentario"/>
      </w:pPr>
      <w:r>
        <w:rPr>
          <w:rStyle w:val="Refdecomentario"/>
        </w:rPr>
        <w:annotationRef/>
      </w:r>
      <w:r>
        <w:t>Poner una imagen de microscopio electrónico de barrido (con escala si)</w:t>
      </w:r>
    </w:p>
  </w:comment>
  <w:comment w:id="14" w:author="Diana María Cruz Tejada" w:date="2024-02-08T21:37:00Z" w:initials="DC">
    <w:p w14:paraId="5283EAE7" w14:textId="630A594D" w:rsidR="006E09BE" w:rsidRDefault="006E09BE" w:rsidP="006E09BE">
      <w:pPr>
        <w:pStyle w:val="Textocomentario"/>
      </w:pPr>
      <w:r>
        <w:rPr>
          <w:rStyle w:val="Refdecomentario"/>
        </w:rPr>
        <w:annotationRef/>
      </w:r>
      <w:r>
        <w:rPr>
          <w:lang w:val="es-CO"/>
        </w:rPr>
        <w:t>No se si sea innecesario, pero se le podria agregar la altura a cada uno de los puntos en la primera imagen?</w:t>
      </w:r>
    </w:p>
  </w:comment>
  <w:comment w:id="15" w:author="CLARA ESPINOSA DEL ALBA" w:date="2024-02-09T10:52:00Z" w:initials="CE">
    <w:p w14:paraId="77C74EB1" w14:textId="77777777" w:rsidR="00B07D71" w:rsidRDefault="00B07D71" w:rsidP="00B07D71">
      <w:pPr>
        <w:pStyle w:val="Textocomentario"/>
      </w:pPr>
      <w:r>
        <w:rPr>
          <w:rStyle w:val="Refdecomentario"/>
        </w:rPr>
        <w:annotationRef/>
      </w:r>
      <w:r>
        <w:t>Yo creo que no es necesario pero a ver que opinan Edu y Borja</w:t>
      </w:r>
    </w:p>
  </w:comment>
  <w:comment w:id="16" w:author="Diana María Cruz Tejada" w:date="2024-02-08T21:42:00Z" w:initials="DC">
    <w:p w14:paraId="2BBA2079" w14:textId="752C68F2" w:rsidR="006A4E20" w:rsidRDefault="006A4E20" w:rsidP="006A4E20">
      <w:pPr>
        <w:pStyle w:val="Textocomentario"/>
      </w:pPr>
      <w:r>
        <w:rPr>
          <w:rStyle w:val="Refdecomentario"/>
        </w:rPr>
        <w:annotationRef/>
      </w:r>
      <w:r>
        <w:rPr>
          <w:lang w:val="es-CO"/>
        </w:rPr>
        <w:t>Should we explain to what correspond each point?.. Es decir, son los summits pero son varios puntos de cada uno, no?</w:t>
      </w:r>
    </w:p>
  </w:comment>
  <w:comment w:id="17" w:author="CLARA ESPINOSA DEL ALBA" w:date="2024-02-09T10:54:00Z" w:initials="CE">
    <w:p w14:paraId="249ACFA9" w14:textId="77777777" w:rsidR="00F020DD" w:rsidRDefault="00F020DD" w:rsidP="00F020DD">
      <w:pPr>
        <w:pStyle w:val="Textocomentario"/>
      </w:pPr>
      <w:r>
        <w:rPr>
          <w:rStyle w:val="Refdecomentario"/>
        </w:rPr>
        <w:annotationRef/>
      </w:r>
      <w:r>
        <w:t>Porque tenemos varios años de datos!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E9C0A" w15:done="0"/>
  <w15:commentEx w15:paraId="7442B676" w15:done="0"/>
  <w15:commentEx w15:paraId="224939CC" w15:done="0"/>
  <w15:commentEx w15:paraId="58F7101F" w15:paraIdParent="224939CC" w15:done="0"/>
  <w15:commentEx w15:paraId="3296D516" w15:done="0"/>
  <w15:commentEx w15:paraId="77452C5E" w15:paraIdParent="3296D516" w15:done="0"/>
  <w15:commentEx w15:paraId="11018529" w15:done="0"/>
  <w15:commentEx w15:paraId="5DF030F1" w15:paraIdParent="11018529" w15:done="0"/>
  <w15:commentEx w15:paraId="77F8A496" w15:done="0"/>
  <w15:commentEx w15:paraId="17C870BF" w15:paraIdParent="77F8A496" w15:done="0"/>
  <w15:commentEx w15:paraId="7080D9AD" w15:paraIdParent="77F8A496" w15:done="0"/>
  <w15:commentEx w15:paraId="5283EAE7" w15:done="0"/>
  <w15:commentEx w15:paraId="77C74EB1" w15:paraIdParent="5283EAE7" w15:done="0"/>
  <w15:commentEx w15:paraId="2BBA2079" w15:done="0"/>
  <w15:commentEx w15:paraId="249ACFA9" w15:paraIdParent="2BBA2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7495AA" w16cex:dateUtc="2024-01-18T14:54:00Z"/>
  <w16cex:commentExtensible w16cex:durableId="7867A8E4" w16cex:dateUtc="2024-01-24T11:36:00Z"/>
  <w16cex:commentExtensible w16cex:durableId="28C7518C" w16cex:dateUtc="2024-01-22T15:53:00Z"/>
  <w16cex:commentExtensible w16cex:durableId="74A0E62D" w16cex:dateUtc="2024-02-08T21:02:00Z"/>
  <w16cex:commentExtensible w16cex:durableId="62A5E404" w16cex:dateUtc="2024-02-08T21:31:00Z"/>
  <w16cex:commentExtensible w16cex:durableId="5FE391FB" w16cex:dateUtc="2024-02-09T09:41:00Z"/>
  <w16cex:commentExtensible w16cex:durableId="1A849F5B" w16cex:dateUtc="2024-02-08T21:32:00Z"/>
  <w16cex:commentExtensible w16cex:durableId="030F38A0" w16cex:dateUtc="2024-02-09T09:44:00Z"/>
  <w16cex:commentExtensible w16cex:durableId="6C727C4A" w16cex:dateUtc="2024-01-24T12:25:00Z"/>
  <w16cex:commentExtensible w16cex:durableId="508AABEC" w16cex:dateUtc="2024-02-08T21:35:00Z"/>
  <w16cex:commentExtensible w16cex:durableId="4062200E" w16cex:dateUtc="2024-02-09T09:49:00Z"/>
  <w16cex:commentExtensible w16cex:durableId="7310E2C0" w16cex:dateUtc="2024-02-08T21:37:00Z"/>
  <w16cex:commentExtensible w16cex:durableId="2EB8E2D1" w16cex:dateUtc="2024-02-09T09:52:00Z"/>
  <w16cex:commentExtensible w16cex:durableId="0120914D" w16cex:dateUtc="2024-02-08T21:42:00Z"/>
  <w16cex:commentExtensible w16cex:durableId="196AE417" w16cex:dateUtc="2024-02-09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E9C0A" w16cid:durableId="1A7495AA"/>
  <w16cid:commentId w16cid:paraId="7442B676" w16cid:durableId="7867A8E4"/>
  <w16cid:commentId w16cid:paraId="224939CC" w16cid:durableId="28C7518C"/>
  <w16cid:commentId w16cid:paraId="58F7101F" w16cid:durableId="74A0E62D"/>
  <w16cid:commentId w16cid:paraId="3296D516" w16cid:durableId="62A5E404"/>
  <w16cid:commentId w16cid:paraId="77452C5E" w16cid:durableId="5FE391FB"/>
  <w16cid:commentId w16cid:paraId="11018529" w16cid:durableId="1A849F5B"/>
  <w16cid:commentId w16cid:paraId="5DF030F1" w16cid:durableId="030F38A0"/>
  <w16cid:commentId w16cid:paraId="77F8A496" w16cid:durableId="6C727C4A"/>
  <w16cid:commentId w16cid:paraId="17C870BF" w16cid:durableId="508AABEC"/>
  <w16cid:commentId w16cid:paraId="7080D9AD" w16cid:durableId="4062200E"/>
  <w16cid:commentId w16cid:paraId="5283EAE7" w16cid:durableId="7310E2C0"/>
  <w16cid:commentId w16cid:paraId="77C74EB1" w16cid:durableId="2EB8E2D1"/>
  <w16cid:commentId w16cid:paraId="2BBA2079" w16cid:durableId="0120914D"/>
  <w16cid:commentId w16cid:paraId="249ACFA9" w16cid:durableId="196AE4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F761C" w14:textId="77777777" w:rsidR="001956F3" w:rsidRDefault="001956F3" w:rsidP="00F436FD">
      <w:pPr>
        <w:spacing w:after="0" w:line="240" w:lineRule="auto"/>
      </w:pPr>
      <w:r>
        <w:separator/>
      </w:r>
    </w:p>
  </w:endnote>
  <w:endnote w:type="continuationSeparator" w:id="0">
    <w:p w14:paraId="3D79968A" w14:textId="77777777" w:rsidR="001956F3" w:rsidRDefault="001956F3"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1490F" w14:textId="77777777" w:rsidR="001956F3" w:rsidRDefault="001956F3" w:rsidP="00F436FD">
      <w:pPr>
        <w:spacing w:after="0" w:line="240" w:lineRule="auto"/>
      </w:pPr>
      <w:r>
        <w:separator/>
      </w:r>
    </w:p>
  </w:footnote>
  <w:footnote w:type="continuationSeparator" w:id="0">
    <w:p w14:paraId="36F53C24" w14:textId="77777777" w:rsidR="001956F3" w:rsidRDefault="001956F3"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8"/>
  </w:num>
  <w:num w:numId="5" w16cid:durableId="341511716">
    <w:abstractNumId w:val="0"/>
  </w:num>
  <w:num w:numId="6" w16cid:durableId="131948726">
    <w:abstractNumId w:val="7"/>
  </w:num>
  <w:num w:numId="7" w16cid:durableId="293561610">
    <w:abstractNumId w:val="5"/>
  </w:num>
  <w:num w:numId="8" w16cid:durableId="426392783">
    <w:abstractNumId w:val="1"/>
  </w:num>
  <w:num w:numId="9" w16cid:durableId="16455490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53C6"/>
    <w:rsid w:val="00005913"/>
    <w:rsid w:val="0000629B"/>
    <w:rsid w:val="00006EB2"/>
    <w:rsid w:val="000073A9"/>
    <w:rsid w:val="00007527"/>
    <w:rsid w:val="00007F66"/>
    <w:rsid w:val="00010E7B"/>
    <w:rsid w:val="000112A0"/>
    <w:rsid w:val="00011460"/>
    <w:rsid w:val="00011DEF"/>
    <w:rsid w:val="00012ECC"/>
    <w:rsid w:val="000132FB"/>
    <w:rsid w:val="00014E1D"/>
    <w:rsid w:val="000178E0"/>
    <w:rsid w:val="00021590"/>
    <w:rsid w:val="00022206"/>
    <w:rsid w:val="00022585"/>
    <w:rsid w:val="00022A25"/>
    <w:rsid w:val="000233CB"/>
    <w:rsid w:val="00023A98"/>
    <w:rsid w:val="00023C42"/>
    <w:rsid w:val="00024CAA"/>
    <w:rsid w:val="00026AC9"/>
    <w:rsid w:val="00026B5A"/>
    <w:rsid w:val="00026FD4"/>
    <w:rsid w:val="0002701B"/>
    <w:rsid w:val="00027948"/>
    <w:rsid w:val="00030760"/>
    <w:rsid w:val="0003127E"/>
    <w:rsid w:val="00031A1A"/>
    <w:rsid w:val="0003269E"/>
    <w:rsid w:val="00033FB8"/>
    <w:rsid w:val="00034BC9"/>
    <w:rsid w:val="00034C26"/>
    <w:rsid w:val="00035C55"/>
    <w:rsid w:val="000372CC"/>
    <w:rsid w:val="00037777"/>
    <w:rsid w:val="00037D72"/>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5705C"/>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557E"/>
    <w:rsid w:val="00085721"/>
    <w:rsid w:val="00086133"/>
    <w:rsid w:val="00086A08"/>
    <w:rsid w:val="00086BDC"/>
    <w:rsid w:val="00093189"/>
    <w:rsid w:val="00094E89"/>
    <w:rsid w:val="00095CCB"/>
    <w:rsid w:val="00096970"/>
    <w:rsid w:val="00096BF4"/>
    <w:rsid w:val="00097802"/>
    <w:rsid w:val="00097C04"/>
    <w:rsid w:val="000A0222"/>
    <w:rsid w:val="000A15DB"/>
    <w:rsid w:val="000A3A4B"/>
    <w:rsid w:val="000A3CB1"/>
    <w:rsid w:val="000A5090"/>
    <w:rsid w:val="000A51FB"/>
    <w:rsid w:val="000A5F58"/>
    <w:rsid w:val="000A7F37"/>
    <w:rsid w:val="000B054E"/>
    <w:rsid w:val="000B0612"/>
    <w:rsid w:val="000B07BA"/>
    <w:rsid w:val="000B0932"/>
    <w:rsid w:val="000B130D"/>
    <w:rsid w:val="000B15C0"/>
    <w:rsid w:val="000B1A2A"/>
    <w:rsid w:val="000B247E"/>
    <w:rsid w:val="000B3B1D"/>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34CE"/>
    <w:rsid w:val="000D61DA"/>
    <w:rsid w:val="000D64BE"/>
    <w:rsid w:val="000D6C01"/>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3CDC"/>
    <w:rsid w:val="00125567"/>
    <w:rsid w:val="00125EEA"/>
    <w:rsid w:val="00125F10"/>
    <w:rsid w:val="00126118"/>
    <w:rsid w:val="001262AD"/>
    <w:rsid w:val="001265D3"/>
    <w:rsid w:val="00131116"/>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879"/>
    <w:rsid w:val="00156250"/>
    <w:rsid w:val="001568DF"/>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6BC0"/>
    <w:rsid w:val="00187601"/>
    <w:rsid w:val="00187F5E"/>
    <w:rsid w:val="001906D4"/>
    <w:rsid w:val="00191A40"/>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579C"/>
    <w:rsid w:val="001D73D3"/>
    <w:rsid w:val="001D76B4"/>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46F8"/>
    <w:rsid w:val="002068BC"/>
    <w:rsid w:val="0021025F"/>
    <w:rsid w:val="0021242C"/>
    <w:rsid w:val="00212658"/>
    <w:rsid w:val="00213823"/>
    <w:rsid w:val="002143B7"/>
    <w:rsid w:val="00215C28"/>
    <w:rsid w:val="00216D67"/>
    <w:rsid w:val="00220DBA"/>
    <w:rsid w:val="00221957"/>
    <w:rsid w:val="00221CB1"/>
    <w:rsid w:val="00223348"/>
    <w:rsid w:val="00223436"/>
    <w:rsid w:val="00223746"/>
    <w:rsid w:val="0022389F"/>
    <w:rsid w:val="002243BF"/>
    <w:rsid w:val="00224DA3"/>
    <w:rsid w:val="00226B7F"/>
    <w:rsid w:val="00230FAE"/>
    <w:rsid w:val="00231BB2"/>
    <w:rsid w:val="00231E9A"/>
    <w:rsid w:val="002342E8"/>
    <w:rsid w:val="00234825"/>
    <w:rsid w:val="00235147"/>
    <w:rsid w:val="00236298"/>
    <w:rsid w:val="00237902"/>
    <w:rsid w:val="00237E9D"/>
    <w:rsid w:val="00237EE6"/>
    <w:rsid w:val="002413DE"/>
    <w:rsid w:val="00241824"/>
    <w:rsid w:val="00243540"/>
    <w:rsid w:val="0024451B"/>
    <w:rsid w:val="0024527D"/>
    <w:rsid w:val="00246BC6"/>
    <w:rsid w:val="00247BF4"/>
    <w:rsid w:val="00254429"/>
    <w:rsid w:val="0025517E"/>
    <w:rsid w:val="00255CB6"/>
    <w:rsid w:val="00256E80"/>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FDC"/>
    <w:rsid w:val="00285198"/>
    <w:rsid w:val="00285248"/>
    <w:rsid w:val="002861E0"/>
    <w:rsid w:val="002874A2"/>
    <w:rsid w:val="00287621"/>
    <w:rsid w:val="00290862"/>
    <w:rsid w:val="00291508"/>
    <w:rsid w:val="00291B06"/>
    <w:rsid w:val="0029341A"/>
    <w:rsid w:val="00294832"/>
    <w:rsid w:val="00294834"/>
    <w:rsid w:val="002951D2"/>
    <w:rsid w:val="002953D4"/>
    <w:rsid w:val="00295FA2"/>
    <w:rsid w:val="00297632"/>
    <w:rsid w:val="00297CF9"/>
    <w:rsid w:val="002A03A8"/>
    <w:rsid w:val="002A0AE6"/>
    <w:rsid w:val="002A1A53"/>
    <w:rsid w:val="002A2D2A"/>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4F7D"/>
    <w:rsid w:val="002C5196"/>
    <w:rsid w:val="002C52AC"/>
    <w:rsid w:val="002C57BD"/>
    <w:rsid w:val="002C7DAB"/>
    <w:rsid w:val="002D07AE"/>
    <w:rsid w:val="002D1DC6"/>
    <w:rsid w:val="002D25CF"/>
    <w:rsid w:val="002D2B32"/>
    <w:rsid w:val="002D418A"/>
    <w:rsid w:val="002D423C"/>
    <w:rsid w:val="002D4282"/>
    <w:rsid w:val="002D727C"/>
    <w:rsid w:val="002E0924"/>
    <w:rsid w:val="002E2119"/>
    <w:rsid w:val="002E2536"/>
    <w:rsid w:val="002E2E4A"/>
    <w:rsid w:val="002E3082"/>
    <w:rsid w:val="002E4BB1"/>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17A21"/>
    <w:rsid w:val="003204A4"/>
    <w:rsid w:val="003204BD"/>
    <w:rsid w:val="00320CCA"/>
    <w:rsid w:val="0032135F"/>
    <w:rsid w:val="0032199D"/>
    <w:rsid w:val="003222CB"/>
    <w:rsid w:val="003224FB"/>
    <w:rsid w:val="00323B58"/>
    <w:rsid w:val="00324D6F"/>
    <w:rsid w:val="0032516F"/>
    <w:rsid w:val="003251DB"/>
    <w:rsid w:val="00325397"/>
    <w:rsid w:val="003256AE"/>
    <w:rsid w:val="003259D6"/>
    <w:rsid w:val="003269C0"/>
    <w:rsid w:val="00326D2D"/>
    <w:rsid w:val="00331021"/>
    <w:rsid w:val="00331449"/>
    <w:rsid w:val="0033151F"/>
    <w:rsid w:val="00331D5E"/>
    <w:rsid w:val="003321EA"/>
    <w:rsid w:val="00333633"/>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713E"/>
    <w:rsid w:val="003502A4"/>
    <w:rsid w:val="003517C2"/>
    <w:rsid w:val="00352538"/>
    <w:rsid w:val="003526B0"/>
    <w:rsid w:val="00353628"/>
    <w:rsid w:val="00353AD8"/>
    <w:rsid w:val="00356B00"/>
    <w:rsid w:val="00361028"/>
    <w:rsid w:val="003638F6"/>
    <w:rsid w:val="00363F85"/>
    <w:rsid w:val="00364F7A"/>
    <w:rsid w:val="003651D8"/>
    <w:rsid w:val="00365379"/>
    <w:rsid w:val="00365485"/>
    <w:rsid w:val="003661CF"/>
    <w:rsid w:val="00367582"/>
    <w:rsid w:val="00372A00"/>
    <w:rsid w:val="003750FE"/>
    <w:rsid w:val="003751F2"/>
    <w:rsid w:val="0037582F"/>
    <w:rsid w:val="00376DED"/>
    <w:rsid w:val="003774AC"/>
    <w:rsid w:val="0037763F"/>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E4C"/>
    <w:rsid w:val="00395FB8"/>
    <w:rsid w:val="003961D7"/>
    <w:rsid w:val="00397C12"/>
    <w:rsid w:val="003A0BAC"/>
    <w:rsid w:val="003A298B"/>
    <w:rsid w:val="003A2EA1"/>
    <w:rsid w:val="003A2EE6"/>
    <w:rsid w:val="003A3B62"/>
    <w:rsid w:val="003A3E16"/>
    <w:rsid w:val="003A4997"/>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78ED"/>
    <w:rsid w:val="003C7E9D"/>
    <w:rsid w:val="003D08FA"/>
    <w:rsid w:val="003D4F1E"/>
    <w:rsid w:val="003D54E6"/>
    <w:rsid w:val="003D5D8F"/>
    <w:rsid w:val="003D6C32"/>
    <w:rsid w:val="003D6F3E"/>
    <w:rsid w:val="003D7513"/>
    <w:rsid w:val="003D7638"/>
    <w:rsid w:val="003E0377"/>
    <w:rsid w:val="003E0A95"/>
    <w:rsid w:val="003E12FD"/>
    <w:rsid w:val="003E2A64"/>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0028"/>
    <w:rsid w:val="004325A8"/>
    <w:rsid w:val="004345B0"/>
    <w:rsid w:val="00434A4D"/>
    <w:rsid w:val="0043513B"/>
    <w:rsid w:val="00435639"/>
    <w:rsid w:val="00436DFF"/>
    <w:rsid w:val="004404EB"/>
    <w:rsid w:val="004421A5"/>
    <w:rsid w:val="00442BF1"/>
    <w:rsid w:val="00442E56"/>
    <w:rsid w:val="004434FC"/>
    <w:rsid w:val="004435D3"/>
    <w:rsid w:val="00443768"/>
    <w:rsid w:val="00445E0A"/>
    <w:rsid w:val="00446E6B"/>
    <w:rsid w:val="00447157"/>
    <w:rsid w:val="00447FB4"/>
    <w:rsid w:val="004512FF"/>
    <w:rsid w:val="00452DE4"/>
    <w:rsid w:val="00453893"/>
    <w:rsid w:val="004539C9"/>
    <w:rsid w:val="00454362"/>
    <w:rsid w:val="0045446F"/>
    <w:rsid w:val="00455073"/>
    <w:rsid w:val="00455E8D"/>
    <w:rsid w:val="00456F25"/>
    <w:rsid w:val="00461519"/>
    <w:rsid w:val="00461EB4"/>
    <w:rsid w:val="0046301F"/>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2F84"/>
    <w:rsid w:val="00492FEF"/>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2550"/>
    <w:rsid w:val="004B4AAD"/>
    <w:rsid w:val="004B5476"/>
    <w:rsid w:val="004B5AE3"/>
    <w:rsid w:val="004B6315"/>
    <w:rsid w:val="004B64E8"/>
    <w:rsid w:val="004B6B92"/>
    <w:rsid w:val="004B7A5E"/>
    <w:rsid w:val="004C20B9"/>
    <w:rsid w:val="004C441C"/>
    <w:rsid w:val="004C4467"/>
    <w:rsid w:val="004C5097"/>
    <w:rsid w:val="004C529E"/>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8FB"/>
    <w:rsid w:val="004E297A"/>
    <w:rsid w:val="004E333A"/>
    <w:rsid w:val="004E37BD"/>
    <w:rsid w:val="004E3914"/>
    <w:rsid w:val="004E3A52"/>
    <w:rsid w:val="004E423F"/>
    <w:rsid w:val="004E5A35"/>
    <w:rsid w:val="004E7A00"/>
    <w:rsid w:val="004E7AB5"/>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5D8"/>
    <w:rsid w:val="00506C3C"/>
    <w:rsid w:val="00506DBA"/>
    <w:rsid w:val="0050702E"/>
    <w:rsid w:val="00507869"/>
    <w:rsid w:val="00507A46"/>
    <w:rsid w:val="005106A7"/>
    <w:rsid w:val="00511721"/>
    <w:rsid w:val="00512A9D"/>
    <w:rsid w:val="00512EB4"/>
    <w:rsid w:val="00514A33"/>
    <w:rsid w:val="005213B9"/>
    <w:rsid w:val="00521E2C"/>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550"/>
    <w:rsid w:val="00552472"/>
    <w:rsid w:val="00553545"/>
    <w:rsid w:val="00555D91"/>
    <w:rsid w:val="005561B8"/>
    <w:rsid w:val="0055693E"/>
    <w:rsid w:val="00557670"/>
    <w:rsid w:val="005607E6"/>
    <w:rsid w:val="0056295B"/>
    <w:rsid w:val="00563CF8"/>
    <w:rsid w:val="00563D7C"/>
    <w:rsid w:val="005644DA"/>
    <w:rsid w:val="00564F7D"/>
    <w:rsid w:val="00566AE6"/>
    <w:rsid w:val="005671EF"/>
    <w:rsid w:val="005674A6"/>
    <w:rsid w:val="0057023F"/>
    <w:rsid w:val="00570263"/>
    <w:rsid w:val="005709CA"/>
    <w:rsid w:val="00571492"/>
    <w:rsid w:val="005714E4"/>
    <w:rsid w:val="0057308D"/>
    <w:rsid w:val="0057396C"/>
    <w:rsid w:val="0057537C"/>
    <w:rsid w:val="005773D7"/>
    <w:rsid w:val="0057743F"/>
    <w:rsid w:val="005805F7"/>
    <w:rsid w:val="00580C97"/>
    <w:rsid w:val="00582C98"/>
    <w:rsid w:val="00583376"/>
    <w:rsid w:val="00585363"/>
    <w:rsid w:val="00585AA8"/>
    <w:rsid w:val="00585B7F"/>
    <w:rsid w:val="00585C17"/>
    <w:rsid w:val="00587E63"/>
    <w:rsid w:val="00587E81"/>
    <w:rsid w:val="005907F1"/>
    <w:rsid w:val="00590DA9"/>
    <w:rsid w:val="00592987"/>
    <w:rsid w:val="00594B56"/>
    <w:rsid w:val="005954E3"/>
    <w:rsid w:val="00596577"/>
    <w:rsid w:val="00596825"/>
    <w:rsid w:val="005970FD"/>
    <w:rsid w:val="00597374"/>
    <w:rsid w:val="00597F14"/>
    <w:rsid w:val="005A076E"/>
    <w:rsid w:val="005A1026"/>
    <w:rsid w:val="005A1B26"/>
    <w:rsid w:val="005A3030"/>
    <w:rsid w:val="005A3C56"/>
    <w:rsid w:val="005A433A"/>
    <w:rsid w:val="005A4AAD"/>
    <w:rsid w:val="005A5C83"/>
    <w:rsid w:val="005A5E14"/>
    <w:rsid w:val="005A6399"/>
    <w:rsid w:val="005A7A51"/>
    <w:rsid w:val="005B0651"/>
    <w:rsid w:val="005B0CB6"/>
    <w:rsid w:val="005B195B"/>
    <w:rsid w:val="005B1EE2"/>
    <w:rsid w:val="005C200F"/>
    <w:rsid w:val="005C29D7"/>
    <w:rsid w:val="005C38EB"/>
    <w:rsid w:val="005C45FA"/>
    <w:rsid w:val="005C5CB6"/>
    <w:rsid w:val="005C6170"/>
    <w:rsid w:val="005C68C8"/>
    <w:rsid w:val="005C7D56"/>
    <w:rsid w:val="005D0785"/>
    <w:rsid w:val="005D20A6"/>
    <w:rsid w:val="005D380A"/>
    <w:rsid w:val="005D4588"/>
    <w:rsid w:val="005D73E9"/>
    <w:rsid w:val="005D7514"/>
    <w:rsid w:val="005D7982"/>
    <w:rsid w:val="005E07D4"/>
    <w:rsid w:val="005E0913"/>
    <w:rsid w:val="005E0A1E"/>
    <w:rsid w:val="005E14BF"/>
    <w:rsid w:val="005E21BB"/>
    <w:rsid w:val="005E2483"/>
    <w:rsid w:val="005E2DD8"/>
    <w:rsid w:val="005E34F7"/>
    <w:rsid w:val="005E4594"/>
    <w:rsid w:val="005E5E35"/>
    <w:rsid w:val="005E61D4"/>
    <w:rsid w:val="005E6715"/>
    <w:rsid w:val="005E693A"/>
    <w:rsid w:val="005E7394"/>
    <w:rsid w:val="005E779D"/>
    <w:rsid w:val="005F118A"/>
    <w:rsid w:val="005F1E59"/>
    <w:rsid w:val="005F301C"/>
    <w:rsid w:val="005F3596"/>
    <w:rsid w:val="005F516D"/>
    <w:rsid w:val="005F5C10"/>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7F10"/>
    <w:rsid w:val="00621B2F"/>
    <w:rsid w:val="00621D64"/>
    <w:rsid w:val="00622957"/>
    <w:rsid w:val="00622F0C"/>
    <w:rsid w:val="006233BE"/>
    <w:rsid w:val="00623C11"/>
    <w:rsid w:val="006243DA"/>
    <w:rsid w:val="0062654F"/>
    <w:rsid w:val="006265D1"/>
    <w:rsid w:val="00626FBC"/>
    <w:rsid w:val="006276C1"/>
    <w:rsid w:val="006279C7"/>
    <w:rsid w:val="006302EB"/>
    <w:rsid w:val="006318EA"/>
    <w:rsid w:val="0063264B"/>
    <w:rsid w:val="00632B52"/>
    <w:rsid w:val="00632C04"/>
    <w:rsid w:val="00632F6C"/>
    <w:rsid w:val="00633FF5"/>
    <w:rsid w:val="00634302"/>
    <w:rsid w:val="0063541C"/>
    <w:rsid w:val="0063599F"/>
    <w:rsid w:val="006364B6"/>
    <w:rsid w:val="00636A4A"/>
    <w:rsid w:val="006374AB"/>
    <w:rsid w:val="0064096D"/>
    <w:rsid w:val="0064158B"/>
    <w:rsid w:val="006415CB"/>
    <w:rsid w:val="0064385C"/>
    <w:rsid w:val="00643DCA"/>
    <w:rsid w:val="0064530B"/>
    <w:rsid w:val="00646941"/>
    <w:rsid w:val="00651508"/>
    <w:rsid w:val="00651D4D"/>
    <w:rsid w:val="00652F38"/>
    <w:rsid w:val="00653DB5"/>
    <w:rsid w:val="00654BAB"/>
    <w:rsid w:val="006561E2"/>
    <w:rsid w:val="0065695B"/>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7D4"/>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2CD6"/>
    <w:rsid w:val="006952FA"/>
    <w:rsid w:val="00695D94"/>
    <w:rsid w:val="006961D8"/>
    <w:rsid w:val="00697E63"/>
    <w:rsid w:val="006A01F4"/>
    <w:rsid w:val="006A043B"/>
    <w:rsid w:val="006A1150"/>
    <w:rsid w:val="006A130F"/>
    <w:rsid w:val="006A1614"/>
    <w:rsid w:val="006A2270"/>
    <w:rsid w:val="006A3BFE"/>
    <w:rsid w:val="006A4E20"/>
    <w:rsid w:val="006A69DE"/>
    <w:rsid w:val="006B02CF"/>
    <w:rsid w:val="006B0331"/>
    <w:rsid w:val="006B143D"/>
    <w:rsid w:val="006B185A"/>
    <w:rsid w:val="006B1B6C"/>
    <w:rsid w:val="006B2FEC"/>
    <w:rsid w:val="006B343F"/>
    <w:rsid w:val="006B4C06"/>
    <w:rsid w:val="006B52DA"/>
    <w:rsid w:val="006B7192"/>
    <w:rsid w:val="006C06E3"/>
    <w:rsid w:val="006C097C"/>
    <w:rsid w:val="006C32B9"/>
    <w:rsid w:val="006C3A11"/>
    <w:rsid w:val="006C420B"/>
    <w:rsid w:val="006C5255"/>
    <w:rsid w:val="006C6634"/>
    <w:rsid w:val="006C6774"/>
    <w:rsid w:val="006C6FD2"/>
    <w:rsid w:val="006C7502"/>
    <w:rsid w:val="006D0230"/>
    <w:rsid w:val="006D03D4"/>
    <w:rsid w:val="006D0DD5"/>
    <w:rsid w:val="006D1ABD"/>
    <w:rsid w:val="006D1D20"/>
    <w:rsid w:val="006D1ECF"/>
    <w:rsid w:val="006D223E"/>
    <w:rsid w:val="006D2F9B"/>
    <w:rsid w:val="006D4872"/>
    <w:rsid w:val="006D4A62"/>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AD5"/>
    <w:rsid w:val="006F1D36"/>
    <w:rsid w:val="006F24AE"/>
    <w:rsid w:val="006F3051"/>
    <w:rsid w:val="006F446E"/>
    <w:rsid w:val="006F4C73"/>
    <w:rsid w:val="006F4FA0"/>
    <w:rsid w:val="006F5A83"/>
    <w:rsid w:val="006F63F3"/>
    <w:rsid w:val="006F6D0A"/>
    <w:rsid w:val="0070030C"/>
    <w:rsid w:val="007005D0"/>
    <w:rsid w:val="0070124F"/>
    <w:rsid w:val="0070264E"/>
    <w:rsid w:val="00702735"/>
    <w:rsid w:val="007027AC"/>
    <w:rsid w:val="007050DD"/>
    <w:rsid w:val="0070572A"/>
    <w:rsid w:val="007075CC"/>
    <w:rsid w:val="00707B65"/>
    <w:rsid w:val="007126BF"/>
    <w:rsid w:val="00716C3D"/>
    <w:rsid w:val="00716D42"/>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0DF0"/>
    <w:rsid w:val="00751939"/>
    <w:rsid w:val="007544A2"/>
    <w:rsid w:val="007557D5"/>
    <w:rsid w:val="00756EA6"/>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7B47"/>
    <w:rsid w:val="00797D42"/>
    <w:rsid w:val="00797DEF"/>
    <w:rsid w:val="007A0D7D"/>
    <w:rsid w:val="007A3D70"/>
    <w:rsid w:val="007A45A6"/>
    <w:rsid w:val="007A5222"/>
    <w:rsid w:val="007A5434"/>
    <w:rsid w:val="007A6975"/>
    <w:rsid w:val="007A7DFA"/>
    <w:rsid w:val="007B08EC"/>
    <w:rsid w:val="007B1808"/>
    <w:rsid w:val="007B19CE"/>
    <w:rsid w:val="007B25BD"/>
    <w:rsid w:val="007B2628"/>
    <w:rsid w:val="007B3F61"/>
    <w:rsid w:val="007B5D3C"/>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7693"/>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17B2"/>
    <w:rsid w:val="00833482"/>
    <w:rsid w:val="00833BF8"/>
    <w:rsid w:val="008341F9"/>
    <w:rsid w:val="00835613"/>
    <w:rsid w:val="00835869"/>
    <w:rsid w:val="00836594"/>
    <w:rsid w:val="008412E2"/>
    <w:rsid w:val="00841CFC"/>
    <w:rsid w:val="00842897"/>
    <w:rsid w:val="0084299C"/>
    <w:rsid w:val="00843195"/>
    <w:rsid w:val="00844421"/>
    <w:rsid w:val="00845034"/>
    <w:rsid w:val="00846BCD"/>
    <w:rsid w:val="00847A13"/>
    <w:rsid w:val="008512A3"/>
    <w:rsid w:val="008518F7"/>
    <w:rsid w:val="00851EE8"/>
    <w:rsid w:val="00852D10"/>
    <w:rsid w:val="008538BD"/>
    <w:rsid w:val="00855671"/>
    <w:rsid w:val="00856CE6"/>
    <w:rsid w:val="00857D64"/>
    <w:rsid w:val="00862A27"/>
    <w:rsid w:val="00862CB7"/>
    <w:rsid w:val="00862FA3"/>
    <w:rsid w:val="00865454"/>
    <w:rsid w:val="0086574D"/>
    <w:rsid w:val="00866305"/>
    <w:rsid w:val="0086750D"/>
    <w:rsid w:val="00870DB2"/>
    <w:rsid w:val="0087102B"/>
    <w:rsid w:val="00871690"/>
    <w:rsid w:val="008752E7"/>
    <w:rsid w:val="00876E14"/>
    <w:rsid w:val="0088106A"/>
    <w:rsid w:val="00881D28"/>
    <w:rsid w:val="00882243"/>
    <w:rsid w:val="00882503"/>
    <w:rsid w:val="0088256E"/>
    <w:rsid w:val="008835AC"/>
    <w:rsid w:val="00883C1D"/>
    <w:rsid w:val="00884217"/>
    <w:rsid w:val="00884349"/>
    <w:rsid w:val="0088441F"/>
    <w:rsid w:val="00884F2C"/>
    <w:rsid w:val="0088539A"/>
    <w:rsid w:val="008871CC"/>
    <w:rsid w:val="00887968"/>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731B"/>
    <w:rsid w:val="008D271F"/>
    <w:rsid w:val="008D34A2"/>
    <w:rsid w:val="008D35C0"/>
    <w:rsid w:val="008D3EAE"/>
    <w:rsid w:val="008D3FCA"/>
    <w:rsid w:val="008D5471"/>
    <w:rsid w:val="008D5593"/>
    <w:rsid w:val="008D6A76"/>
    <w:rsid w:val="008D77E8"/>
    <w:rsid w:val="008E0C29"/>
    <w:rsid w:val="008E0CB6"/>
    <w:rsid w:val="008E1631"/>
    <w:rsid w:val="008E179A"/>
    <w:rsid w:val="008E1B8B"/>
    <w:rsid w:val="008E1ED3"/>
    <w:rsid w:val="008E2BB3"/>
    <w:rsid w:val="008E320C"/>
    <w:rsid w:val="008E3FE9"/>
    <w:rsid w:val="008E4BC4"/>
    <w:rsid w:val="008E4E96"/>
    <w:rsid w:val="008E52DA"/>
    <w:rsid w:val="008E5830"/>
    <w:rsid w:val="008E6816"/>
    <w:rsid w:val="008E69C5"/>
    <w:rsid w:val="008E6F90"/>
    <w:rsid w:val="008E7C8F"/>
    <w:rsid w:val="008E7DF3"/>
    <w:rsid w:val="008E7F82"/>
    <w:rsid w:val="008F1CC6"/>
    <w:rsid w:val="008F1D39"/>
    <w:rsid w:val="008F2253"/>
    <w:rsid w:val="008F2370"/>
    <w:rsid w:val="008F2C22"/>
    <w:rsid w:val="008F36C5"/>
    <w:rsid w:val="008F479A"/>
    <w:rsid w:val="008F5605"/>
    <w:rsid w:val="008F6381"/>
    <w:rsid w:val="008F6695"/>
    <w:rsid w:val="00902022"/>
    <w:rsid w:val="009022F5"/>
    <w:rsid w:val="0090338D"/>
    <w:rsid w:val="00903433"/>
    <w:rsid w:val="009034F4"/>
    <w:rsid w:val="009035FD"/>
    <w:rsid w:val="00903F5B"/>
    <w:rsid w:val="00910164"/>
    <w:rsid w:val="00910C3F"/>
    <w:rsid w:val="00911220"/>
    <w:rsid w:val="0091230F"/>
    <w:rsid w:val="00913D25"/>
    <w:rsid w:val="0091428D"/>
    <w:rsid w:val="00914382"/>
    <w:rsid w:val="009147E0"/>
    <w:rsid w:val="0091497E"/>
    <w:rsid w:val="0091528D"/>
    <w:rsid w:val="009156DA"/>
    <w:rsid w:val="00916DBA"/>
    <w:rsid w:val="00920355"/>
    <w:rsid w:val="00920595"/>
    <w:rsid w:val="00921067"/>
    <w:rsid w:val="0092121A"/>
    <w:rsid w:val="00921C76"/>
    <w:rsid w:val="009221FF"/>
    <w:rsid w:val="00922FD6"/>
    <w:rsid w:val="0092494D"/>
    <w:rsid w:val="00927159"/>
    <w:rsid w:val="00930B60"/>
    <w:rsid w:val="00930CCF"/>
    <w:rsid w:val="00932868"/>
    <w:rsid w:val="0093394D"/>
    <w:rsid w:val="0093575D"/>
    <w:rsid w:val="00936948"/>
    <w:rsid w:val="009374DB"/>
    <w:rsid w:val="0093767A"/>
    <w:rsid w:val="009407A0"/>
    <w:rsid w:val="00940CAA"/>
    <w:rsid w:val="009419E8"/>
    <w:rsid w:val="00943A5A"/>
    <w:rsid w:val="009443CD"/>
    <w:rsid w:val="00944875"/>
    <w:rsid w:val="00944C3B"/>
    <w:rsid w:val="0094530E"/>
    <w:rsid w:val="00945D8A"/>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51B7"/>
    <w:rsid w:val="00965923"/>
    <w:rsid w:val="00965AA2"/>
    <w:rsid w:val="00966CB3"/>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4518"/>
    <w:rsid w:val="0098493E"/>
    <w:rsid w:val="00984D09"/>
    <w:rsid w:val="00985262"/>
    <w:rsid w:val="0098558E"/>
    <w:rsid w:val="0098581D"/>
    <w:rsid w:val="0098651D"/>
    <w:rsid w:val="00987BCF"/>
    <w:rsid w:val="0099019B"/>
    <w:rsid w:val="00990DE9"/>
    <w:rsid w:val="009915AF"/>
    <w:rsid w:val="00993764"/>
    <w:rsid w:val="0099385C"/>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1C75"/>
    <w:rsid w:val="009B34D5"/>
    <w:rsid w:val="009B399F"/>
    <w:rsid w:val="009B3A1B"/>
    <w:rsid w:val="009B3DC5"/>
    <w:rsid w:val="009B5118"/>
    <w:rsid w:val="009B647A"/>
    <w:rsid w:val="009B6660"/>
    <w:rsid w:val="009B6D67"/>
    <w:rsid w:val="009C088F"/>
    <w:rsid w:val="009C0BA3"/>
    <w:rsid w:val="009C26E6"/>
    <w:rsid w:val="009C3913"/>
    <w:rsid w:val="009C3927"/>
    <w:rsid w:val="009D0B6A"/>
    <w:rsid w:val="009D0D73"/>
    <w:rsid w:val="009D2480"/>
    <w:rsid w:val="009D2490"/>
    <w:rsid w:val="009D24C6"/>
    <w:rsid w:val="009D3D96"/>
    <w:rsid w:val="009D3E45"/>
    <w:rsid w:val="009D5B99"/>
    <w:rsid w:val="009D667F"/>
    <w:rsid w:val="009D69F2"/>
    <w:rsid w:val="009D6BCE"/>
    <w:rsid w:val="009D6BEF"/>
    <w:rsid w:val="009E0037"/>
    <w:rsid w:val="009E1DE1"/>
    <w:rsid w:val="009E28D2"/>
    <w:rsid w:val="009E6FD9"/>
    <w:rsid w:val="009F06D6"/>
    <w:rsid w:val="009F0D96"/>
    <w:rsid w:val="009F2271"/>
    <w:rsid w:val="009F2379"/>
    <w:rsid w:val="009F36FC"/>
    <w:rsid w:val="009F41ED"/>
    <w:rsid w:val="009F448B"/>
    <w:rsid w:val="009F4E52"/>
    <w:rsid w:val="009F5201"/>
    <w:rsid w:val="009F5561"/>
    <w:rsid w:val="009F5875"/>
    <w:rsid w:val="009F62B4"/>
    <w:rsid w:val="009F62E4"/>
    <w:rsid w:val="009F7455"/>
    <w:rsid w:val="00A0048C"/>
    <w:rsid w:val="00A00EEC"/>
    <w:rsid w:val="00A026B7"/>
    <w:rsid w:val="00A032B7"/>
    <w:rsid w:val="00A03351"/>
    <w:rsid w:val="00A03390"/>
    <w:rsid w:val="00A041C3"/>
    <w:rsid w:val="00A0765E"/>
    <w:rsid w:val="00A07ABE"/>
    <w:rsid w:val="00A07E74"/>
    <w:rsid w:val="00A10BBC"/>
    <w:rsid w:val="00A10E3D"/>
    <w:rsid w:val="00A10E7A"/>
    <w:rsid w:val="00A1132B"/>
    <w:rsid w:val="00A11407"/>
    <w:rsid w:val="00A11D71"/>
    <w:rsid w:val="00A11DAA"/>
    <w:rsid w:val="00A13525"/>
    <w:rsid w:val="00A13963"/>
    <w:rsid w:val="00A1471D"/>
    <w:rsid w:val="00A15422"/>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360"/>
    <w:rsid w:val="00A508EC"/>
    <w:rsid w:val="00A50A5C"/>
    <w:rsid w:val="00A5205A"/>
    <w:rsid w:val="00A52C43"/>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68CC"/>
    <w:rsid w:val="00A66D8B"/>
    <w:rsid w:val="00A66DB1"/>
    <w:rsid w:val="00A67F84"/>
    <w:rsid w:val="00A71490"/>
    <w:rsid w:val="00A71C6F"/>
    <w:rsid w:val="00A72143"/>
    <w:rsid w:val="00A7377D"/>
    <w:rsid w:val="00A73D0C"/>
    <w:rsid w:val="00A744DA"/>
    <w:rsid w:val="00A74AFC"/>
    <w:rsid w:val="00A750B6"/>
    <w:rsid w:val="00A77F71"/>
    <w:rsid w:val="00A80841"/>
    <w:rsid w:val="00A8148C"/>
    <w:rsid w:val="00A817C7"/>
    <w:rsid w:val="00A81C91"/>
    <w:rsid w:val="00A81FBD"/>
    <w:rsid w:val="00A82AD2"/>
    <w:rsid w:val="00A82F8F"/>
    <w:rsid w:val="00A84E30"/>
    <w:rsid w:val="00A86252"/>
    <w:rsid w:val="00A86C02"/>
    <w:rsid w:val="00A86C98"/>
    <w:rsid w:val="00A8767B"/>
    <w:rsid w:val="00A910B9"/>
    <w:rsid w:val="00A92095"/>
    <w:rsid w:val="00A95101"/>
    <w:rsid w:val="00A96537"/>
    <w:rsid w:val="00A96D35"/>
    <w:rsid w:val="00A97611"/>
    <w:rsid w:val="00AA05D0"/>
    <w:rsid w:val="00AA225A"/>
    <w:rsid w:val="00AA2AA5"/>
    <w:rsid w:val="00AA351A"/>
    <w:rsid w:val="00AA47BB"/>
    <w:rsid w:val="00AA6291"/>
    <w:rsid w:val="00AA6E1E"/>
    <w:rsid w:val="00AA7580"/>
    <w:rsid w:val="00AB0732"/>
    <w:rsid w:val="00AB1E98"/>
    <w:rsid w:val="00AB1F38"/>
    <w:rsid w:val="00AB2145"/>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D7B"/>
    <w:rsid w:val="00AE5ED8"/>
    <w:rsid w:val="00AE7E71"/>
    <w:rsid w:val="00AF329C"/>
    <w:rsid w:val="00AF445A"/>
    <w:rsid w:val="00AF4FE8"/>
    <w:rsid w:val="00AF60ED"/>
    <w:rsid w:val="00AF68E0"/>
    <w:rsid w:val="00AF7845"/>
    <w:rsid w:val="00AF7CDF"/>
    <w:rsid w:val="00B00198"/>
    <w:rsid w:val="00B00CF4"/>
    <w:rsid w:val="00B014CD"/>
    <w:rsid w:val="00B01C5C"/>
    <w:rsid w:val="00B01D06"/>
    <w:rsid w:val="00B034C6"/>
    <w:rsid w:val="00B035D0"/>
    <w:rsid w:val="00B04652"/>
    <w:rsid w:val="00B049DD"/>
    <w:rsid w:val="00B05158"/>
    <w:rsid w:val="00B05D39"/>
    <w:rsid w:val="00B05D3A"/>
    <w:rsid w:val="00B06589"/>
    <w:rsid w:val="00B071C7"/>
    <w:rsid w:val="00B07D71"/>
    <w:rsid w:val="00B1117E"/>
    <w:rsid w:val="00B11695"/>
    <w:rsid w:val="00B12FDF"/>
    <w:rsid w:val="00B147FA"/>
    <w:rsid w:val="00B15D00"/>
    <w:rsid w:val="00B15EAA"/>
    <w:rsid w:val="00B164C7"/>
    <w:rsid w:val="00B16D72"/>
    <w:rsid w:val="00B17693"/>
    <w:rsid w:val="00B17BC2"/>
    <w:rsid w:val="00B17EE1"/>
    <w:rsid w:val="00B205FA"/>
    <w:rsid w:val="00B22B00"/>
    <w:rsid w:val="00B231A0"/>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65A"/>
    <w:rsid w:val="00B430D4"/>
    <w:rsid w:val="00B443A2"/>
    <w:rsid w:val="00B44637"/>
    <w:rsid w:val="00B4480E"/>
    <w:rsid w:val="00B45961"/>
    <w:rsid w:val="00B46BBF"/>
    <w:rsid w:val="00B47ED4"/>
    <w:rsid w:val="00B500F2"/>
    <w:rsid w:val="00B50B41"/>
    <w:rsid w:val="00B5180E"/>
    <w:rsid w:val="00B51D94"/>
    <w:rsid w:val="00B53D31"/>
    <w:rsid w:val="00B5475D"/>
    <w:rsid w:val="00B54827"/>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17F2"/>
    <w:rsid w:val="00B7205A"/>
    <w:rsid w:val="00B72E17"/>
    <w:rsid w:val="00B73D22"/>
    <w:rsid w:val="00B73FDA"/>
    <w:rsid w:val="00B75011"/>
    <w:rsid w:val="00B77815"/>
    <w:rsid w:val="00B80490"/>
    <w:rsid w:val="00B80F1C"/>
    <w:rsid w:val="00B812C8"/>
    <w:rsid w:val="00B814FB"/>
    <w:rsid w:val="00B81DE9"/>
    <w:rsid w:val="00B83A04"/>
    <w:rsid w:val="00B83BFD"/>
    <w:rsid w:val="00B869AD"/>
    <w:rsid w:val="00B9071F"/>
    <w:rsid w:val="00B91291"/>
    <w:rsid w:val="00B91F6A"/>
    <w:rsid w:val="00B92E3D"/>
    <w:rsid w:val="00B93600"/>
    <w:rsid w:val="00B94696"/>
    <w:rsid w:val="00B94A6D"/>
    <w:rsid w:val="00B95219"/>
    <w:rsid w:val="00B9635F"/>
    <w:rsid w:val="00B97949"/>
    <w:rsid w:val="00B97BAA"/>
    <w:rsid w:val="00BA00E3"/>
    <w:rsid w:val="00BA2FA5"/>
    <w:rsid w:val="00BA3107"/>
    <w:rsid w:val="00BA3781"/>
    <w:rsid w:val="00BA3B89"/>
    <w:rsid w:val="00BA4EE7"/>
    <w:rsid w:val="00BA5C03"/>
    <w:rsid w:val="00BA68C6"/>
    <w:rsid w:val="00BA6B66"/>
    <w:rsid w:val="00BB09BF"/>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5C36"/>
    <w:rsid w:val="00C1639E"/>
    <w:rsid w:val="00C16F6A"/>
    <w:rsid w:val="00C16F9A"/>
    <w:rsid w:val="00C1789C"/>
    <w:rsid w:val="00C2035D"/>
    <w:rsid w:val="00C203C0"/>
    <w:rsid w:val="00C20FB4"/>
    <w:rsid w:val="00C2188C"/>
    <w:rsid w:val="00C22EBD"/>
    <w:rsid w:val="00C24554"/>
    <w:rsid w:val="00C25093"/>
    <w:rsid w:val="00C25274"/>
    <w:rsid w:val="00C26866"/>
    <w:rsid w:val="00C26A02"/>
    <w:rsid w:val="00C27DCE"/>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8FA"/>
    <w:rsid w:val="00C67900"/>
    <w:rsid w:val="00C67F63"/>
    <w:rsid w:val="00C70A5B"/>
    <w:rsid w:val="00C72E66"/>
    <w:rsid w:val="00C73887"/>
    <w:rsid w:val="00C73947"/>
    <w:rsid w:val="00C74E49"/>
    <w:rsid w:val="00C75CE1"/>
    <w:rsid w:val="00C75E5B"/>
    <w:rsid w:val="00C764BB"/>
    <w:rsid w:val="00C772D5"/>
    <w:rsid w:val="00C809A4"/>
    <w:rsid w:val="00C812B5"/>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B7DAD"/>
    <w:rsid w:val="00CC07A7"/>
    <w:rsid w:val="00CC2209"/>
    <w:rsid w:val="00CC3A3D"/>
    <w:rsid w:val="00CC4298"/>
    <w:rsid w:val="00CC44D9"/>
    <w:rsid w:val="00CC57A0"/>
    <w:rsid w:val="00CC606E"/>
    <w:rsid w:val="00CC791C"/>
    <w:rsid w:val="00CC79BA"/>
    <w:rsid w:val="00CD2481"/>
    <w:rsid w:val="00CD274E"/>
    <w:rsid w:val="00CD385A"/>
    <w:rsid w:val="00CD38CC"/>
    <w:rsid w:val="00CD3AFD"/>
    <w:rsid w:val="00CD3C70"/>
    <w:rsid w:val="00CD4A52"/>
    <w:rsid w:val="00CD4F41"/>
    <w:rsid w:val="00CD544D"/>
    <w:rsid w:val="00CD5BB9"/>
    <w:rsid w:val="00CD6741"/>
    <w:rsid w:val="00CD69E7"/>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5D96"/>
    <w:rsid w:val="00CF5E06"/>
    <w:rsid w:val="00CF6BA0"/>
    <w:rsid w:val="00CF7918"/>
    <w:rsid w:val="00D005DB"/>
    <w:rsid w:val="00D00642"/>
    <w:rsid w:val="00D0168A"/>
    <w:rsid w:val="00D0291A"/>
    <w:rsid w:val="00D02CEC"/>
    <w:rsid w:val="00D03E83"/>
    <w:rsid w:val="00D07C94"/>
    <w:rsid w:val="00D07DE2"/>
    <w:rsid w:val="00D10958"/>
    <w:rsid w:val="00D13301"/>
    <w:rsid w:val="00D13E57"/>
    <w:rsid w:val="00D1448B"/>
    <w:rsid w:val="00D14E59"/>
    <w:rsid w:val="00D152BB"/>
    <w:rsid w:val="00D16065"/>
    <w:rsid w:val="00D177DE"/>
    <w:rsid w:val="00D17C61"/>
    <w:rsid w:val="00D200B3"/>
    <w:rsid w:val="00D21585"/>
    <w:rsid w:val="00D219BC"/>
    <w:rsid w:val="00D21ABD"/>
    <w:rsid w:val="00D220A4"/>
    <w:rsid w:val="00D23B81"/>
    <w:rsid w:val="00D25913"/>
    <w:rsid w:val="00D25BB2"/>
    <w:rsid w:val="00D260BA"/>
    <w:rsid w:val="00D26851"/>
    <w:rsid w:val="00D26998"/>
    <w:rsid w:val="00D26A70"/>
    <w:rsid w:val="00D32549"/>
    <w:rsid w:val="00D335F0"/>
    <w:rsid w:val="00D33A9E"/>
    <w:rsid w:val="00D34A7A"/>
    <w:rsid w:val="00D35E88"/>
    <w:rsid w:val="00D37233"/>
    <w:rsid w:val="00D379E7"/>
    <w:rsid w:val="00D37E19"/>
    <w:rsid w:val="00D401D8"/>
    <w:rsid w:val="00D40581"/>
    <w:rsid w:val="00D40805"/>
    <w:rsid w:val="00D4225A"/>
    <w:rsid w:val="00D4336D"/>
    <w:rsid w:val="00D44274"/>
    <w:rsid w:val="00D446C8"/>
    <w:rsid w:val="00D45015"/>
    <w:rsid w:val="00D45E66"/>
    <w:rsid w:val="00D461C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72EC"/>
    <w:rsid w:val="00D575AB"/>
    <w:rsid w:val="00D576ED"/>
    <w:rsid w:val="00D5780F"/>
    <w:rsid w:val="00D60204"/>
    <w:rsid w:val="00D6229F"/>
    <w:rsid w:val="00D6230A"/>
    <w:rsid w:val="00D6256B"/>
    <w:rsid w:val="00D6499F"/>
    <w:rsid w:val="00D64E0B"/>
    <w:rsid w:val="00D65736"/>
    <w:rsid w:val="00D66D69"/>
    <w:rsid w:val="00D70B25"/>
    <w:rsid w:val="00D712EC"/>
    <w:rsid w:val="00D715AD"/>
    <w:rsid w:val="00D71A40"/>
    <w:rsid w:val="00D7231E"/>
    <w:rsid w:val="00D72942"/>
    <w:rsid w:val="00D7416E"/>
    <w:rsid w:val="00D757D5"/>
    <w:rsid w:val="00D75ABE"/>
    <w:rsid w:val="00D802B4"/>
    <w:rsid w:val="00D80598"/>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3214"/>
    <w:rsid w:val="00DB3EE2"/>
    <w:rsid w:val="00DB472C"/>
    <w:rsid w:val="00DB4FD9"/>
    <w:rsid w:val="00DB5185"/>
    <w:rsid w:val="00DB5A3D"/>
    <w:rsid w:val="00DB652F"/>
    <w:rsid w:val="00DC08EA"/>
    <w:rsid w:val="00DC0E7B"/>
    <w:rsid w:val="00DC1CAC"/>
    <w:rsid w:val="00DC4CF9"/>
    <w:rsid w:val="00DC4D3D"/>
    <w:rsid w:val="00DC5A7C"/>
    <w:rsid w:val="00DC5CE3"/>
    <w:rsid w:val="00DC5D55"/>
    <w:rsid w:val="00DC6C09"/>
    <w:rsid w:val="00DD04B2"/>
    <w:rsid w:val="00DD12B9"/>
    <w:rsid w:val="00DD17C4"/>
    <w:rsid w:val="00DD27B8"/>
    <w:rsid w:val="00DD37AA"/>
    <w:rsid w:val="00DD3A2C"/>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076"/>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5C82"/>
    <w:rsid w:val="00E162A1"/>
    <w:rsid w:val="00E163A9"/>
    <w:rsid w:val="00E16642"/>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9B3"/>
    <w:rsid w:val="00E61BE8"/>
    <w:rsid w:val="00E61FF5"/>
    <w:rsid w:val="00E62892"/>
    <w:rsid w:val="00E6389C"/>
    <w:rsid w:val="00E6395E"/>
    <w:rsid w:val="00E6463E"/>
    <w:rsid w:val="00E64758"/>
    <w:rsid w:val="00E6678C"/>
    <w:rsid w:val="00E6680C"/>
    <w:rsid w:val="00E67A14"/>
    <w:rsid w:val="00E67CC4"/>
    <w:rsid w:val="00E700EC"/>
    <w:rsid w:val="00E7094C"/>
    <w:rsid w:val="00E711B2"/>
    <w:rsid w:val="00E71523"/>
    <w:rsid w:val="00E73F06"/>
    <w:rsid w:val="00E74106"/>
    <w:rsid w:val="00E75081"/>
    <w:rsid w:val="00E75BAB"/>
    <w:rsid w:val="00E7603A"/>
    <w:rsid w:val="00E819FD"/>
    <w:rsid w:val="00E83981"/>
    <w:rsid w:val="00E83EC8"/>
    <w:rsid w:val="00E84F81"/>
    <w:rsid w:val="00E85022"/>
    <w:rsid w:val="00E85B87"/>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237A"/>
    <w:rsid w:val="00EC46AC"/>
    <w:rsid w:val="00EC552C"/>
    <w:rsid w:val="00EC6ACA"/>
    <w:rsid w:val="00EC6D4A"/>
    <w:rsid w:val="00EC7A9E"/>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7A6E"/>
    <w:rsid w:val="00EF04BA"/>
    <w:rsid w:val="00EF08C7"/>
    <w:rsid w:val="00EF09CF"/>
    <w:rsid w:val="00EF2B4A"/>
    <w:rsid w:val="00EF4707"/>
    <w:rsid w:val="00EF4BE5"/>
    <w:rsid w:val="00EF50AE"/>
    <w:rsid w:val="00EF5866"/>
    <w:rsid w:val="00EF591A"/>
    <w:rsid w:val="00EF5C29"/>
    <w:rsid w:val="00EF64D4"/>
    <w:rsid w:val="00EF7105"/>
    <w:rsid w:val="00EF7976"/>
    <w:rsid w:val="00F00011"/>
    <w:rsid w:val="00F007EA"/>
    <w:rsid w:val="00F00A53"/>
    <w:rsid w:val="00F00B46"/>
    <w:rsid w:val="00F011A9"/>
    <w:rsid w:val="00F013E5"/>
    <w:rsid w:val="00F01DAC"/>
    <w:rsid w:val="00F020DD"/>
    <w:rsid w:val="00F0280A"/>
    <w:rsid w:val="00F050F6"/>
    <w:rsid w:val="00F05B36"/>
    <w:rsid w:val="00F06915"/>
    <w:rsid w:val="00F07FD2"/>
    <w:rsid w:val="00F10733"/>
    <w:rsid w:val="00F1092B"/>
    <w:rsid w:val="00F11A98"/>
    <w:rsid w:val="00F13F12"/>
    <w:rsid w:val="00F144F4"/>
    <w:rsid w:val="00F16416"/>
    <w:rsid w:val="00F21112"/>
    <w:rsid w:val="00F22226"/>
    <w:rsid w:val="00F22DC7"/>
    <w:rsid w:val="00F241A0"/>
    <w:rsid w:val="00F2482B"/>
    <w:rsid w:val="00F24945"/>
    <w:rsid w:val="00F274CB"/>
    <w:rsid w:val="00F315DA"/>
    <w:rsid w:val="00F318C3"/>
    <w:rsid w:val="00F33C21"/>
    <w:rsid w:val="00F33E5D"/>
    <w:rsid w:val="00F342F2"/>
    <w:rsid w:val="00F347B2"/>
    <w:rsid w:val="00F34DB4"/>
    <w:rsid w:val="00F364E5"/>
    <w:rsid w:val="00F36941"/>
    <w:rsid w:val="00F36AC9"/>
    <w:rsid w:val="00F36BA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610C"/>
    <w:rsid w:val="00F5687B"/>
    <w:rsid w:val="00F56DC5"/>
    <w:rsid w:val="00F5753E"/>
    <w:rsid w:val="00F57F5E"/>
    <w:rsid w:val="00F60EA0"/>
    <w:rsid w:val="00F61892"/>
    <w:rsid w:val="00F64ED3"/>
    <w:rsid w:val="00F65317"/>
    <w:rsid w:val="00F66105"/>
    <w:rsid w:val="00F66A1A"/>
    <w:rsid w:val="00F66A88"/>
    <w:rsid w:val="00F66DD8"/>
    <w:rsid w:val="00F70211"/>
    <w:rsid w:val="00F703E4"/>
    <w:rsid w:val="00F710A5"/>
    <w:rsid w:val="00F71DF2"/>
    <w:rsid w:val="00F7339C"/>
    <w:rsid w:val="00F7375B"/>
    <w:rsid w:val="00F73DCF"/>
    <w:rsid w:val="00F7734A"/>
    <w:rsid w:val="00F775DE"/>
    <w:rsid w:val="00F77DD7"/>
    <w:rsid w:val="00F77F4A"/>
    <w:rsid w:val="00F80A0F"/>
    <w:rsid w:val="00F8434A"/>
    <w:rsid w:val="00F850DE"/>
    <w:rsid w:val="00F8572C"/>
    <w:rsid w:val="00F85E55"/>
    <w:rsid w:val="00F85EE4"/>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C0355"/>
    <w:rsid w:val="00FC0F41"/>
    <w:rsid w:val="00FC2903"/>
    <w:rsid w:val="00FC3071"/>
    <w:rsid w:val="00FC3DCF"/>
    <w:rsid w:val="00FC5BD4"/>
    <w:rsid w:val="00FC5BEC"/>
    <w:rsid w:val="00FD06D9"/>
    <w:rsid w:val="00FD0D45"/>
    <w:rsid w:val="00FD128D"/>
    <w:rsid w:val="00FD12F2"/>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05C"/>
    <w:rsid w:val="00FE51A9"/>
    <w:rsid w:val="00FE67BE"/>
    <w:rsid w:val="00FE7F93"/>
    <w:rsid w:val="00FF04A2"/>
    <w:rsid w:val="00FF0852"/>
    <w:rsid w:val="00FF0BE6"/>
    <w:rsid w:val="00FF1154"/>
    <w:rsid w:val="00FF21B2"/>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6/09/relationships/commentsIds" Target="commentsIds.xml"/><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212</TotalTime>
  <Pages>28</Pages>
  <Words>47934</Words>
  <Characters>272751</Characters>
  <Application>Microsoft Office Word</Application>
  <DocSecurity>0</DocSecurity>
  <Lines>5245</Lines>
  <Paragraphs>2123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111</cp:revision>
  <cp:lastPrinted>2024-01-22T16:16:00Z</cp:lastPrinted>
  <dcterms:created xsi:type="dcterms:W3CDTF">2024-02-09T07:27:00Z</dcterms:created>
  <dcterms:modified xsi:type="dcterms:W3CDTF">2024-02-09T11:04:00Z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