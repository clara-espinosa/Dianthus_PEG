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B472D0" w14:textId="61B2F50B"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r w:rsidR="00D02CEC" w:rsidRPr="003407A9">
        <w:rPr>
          <w:rFonts w:eastAsia="Times New Roman" w:cstheme="minorHAnsi"/>
          <w:sz w:val="28"/>
          <w:szCs w:val="28"/>
        </w:rPr>
        <w:t xml:space="preserve">Intraspecific </w:t>
      </w:r>
      <w:commentRangeStart w:id="1"/>
      <w:r w:rsidR="00D02CEC" w:rsidRPr="003407A9">
        <w:rPr>
          <w:rFonts w:eastAsia="Times New Roman" w:cstheme="minorHAnsi"/>
          <w:sz w:val="28"/>
          <w:szCs w:val="28"/>
        </w:rPr>
        <w:t>variability</w:t>
      </w:r>
      <w:commentRangeEnd w:id="1"/>
      <w:r w:rsidR="004E6FC2">
        <w:rPr>
          <w:rStyle w:val="Refdecomentario"/>
        </w:rPr>
        <w:commentReference w:id="1"/>
      </w:r>
      <w:r w:rsidR="00D02CEC" w:rsidRPr="003407A9">
        <w:rPr>
          <w:rFonts w:eastAsia="Times New Roman" w:cstheme="minorHAnsi"/>
          <w:sz w:val="28"/>
          <w:szCs w:val="28"/>
        </w:rPr>
        <w:t xml:space="preserve"> in </w:t>
      </w:r>
      <w:r w:rsidR="001F5DC7">
        <w:rPr>
          <w:rFonts w:eastAsia="Times New Roman" w:cstheme="minorHAnsi"/>
          <w:sz w:val="28"/>
          <w:szCs w:val="28"/>
        </w:rPr>
        <w:t xml:space="preserve">germination </w:t>
      </w:r>
      <w:r w:rsidR="005C4D1E">
        <w:rPr>
          <w:rFonts w:eastAsia="Times New Roman" w:cstheme="minorHAnsi"/>
          <w:sz w:val="28"/>
          <w:szCs w:val="28"/>
        </w:rPr>
        <w:t>under</w:t>
      </w:r>
      <w:r w:rsidR="00D81704">
        <w:rPr>
          <w:rFonts w:eastAsia="Times New Roman" w:cstheme="minorHAnsi"/>
          <w:sz w:val="28"/>
          <w:szCs w:val="28"/>
        </w:rPr>
        <w:t xml:space="preserve"> water stress</w:t>
      </w:r>
      <w:r w:rsidR="00D02CEC" w:rsidRPr="003407A9">
        <w:rPr>
          <w:rFonts w:eastAsia="Times New Roman" w:cstheme="minorHAnsi"/>
          <w:sz w:val="28"/>
          <w:szCs w:val="28"/>
        </w:rPr>
        <w:t xml:space="preserve"> shows a</w:t>
      </w:r>
      <w:r w:rsidR="008A4957">
        <w:rPr>
          <w:rFonts w:eastAsia="Times New Roman" w:cstheme="minorHAnsi"/>
          <w:sz w:val="28"/>
          <w:szCs w:val="28"/>
        </w:rPr>
        <w:t xml:space="preserve"> seed</w:t>
      </w:r>
      <w:r w:rsidR="00D02CEC" w:rsidRPr="003407A9">
        <w:rPr>
          <w:rFonts w:eastAsia="Times New Roman" w:cstheme="minorHAnsi"/>
          <w:sz w:val="28"/>
          <w:szCs w:val="28"/>
        </w:rPr>
        <w:t xml:space="preserve"> functional response to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proofErr w:type="spellStart"/>
      <w:r w:rsidRPr="001265D3">
        <w:rPr>
          <w:rFonts w:eastAsia="Times New Roman" w:cstheme="minorHAnsi"/>
          <w:b/>
          <w:bCs/>
          <w:lang w:val="es-CO"/>
        </w:rPr>
        <w:t>Authors</w:t>
      </w:r>
      <w:proofErr w:type="spellEnd"/>
      <w:r w:rsidRPr="001265D3">
        <w:rPr>
          <w:rFonts w:eastAsia="Times New Roman" w:cstheme="minorHAnsi"/>
          <w:b/>
          <w:bCs/>
          <w:lang w:val="es-CO"/>
        </w:rPr>
        <w:t xml:space="preserve"> </w:t>
      </w:r>
      <w:proofErr w:type="spellStart"/>
      <w:r w:rsidRPr="001265D3">
        <w:rPr>
          <w:rFonts w:eastAsia="Times New Roman" w:cstheme="minorHAnsi"/>
          <w:b/>
          <w:bCs/>
          <w:lang w:val="es-CO"/>
        </w:rPr>
        <w:t>list</w:t>
      </w:r>
      <w:proofErr w:type="spellEnd"/>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r w:rsidRPr="003407A9">
        <w:rPr>
          <w:rFonts w:eastAsia="Times New Roman" w:cstheme="minorHAnsi"/>
          <w:b/>
          <w:bCs/>
        </w:rPr>
        <w:t>Affiliations</w:t>
      </w:r>
    </w:p>
    <w:p w14:paraId="48F64F48" w14:textId="6E2A2EF1" w:rsidR="00131116" w:rsidRPr="00705EDD" w:rsidRDefault="00EE2B1C" w:rsidP="00EE2B1C">
      <w:pPr>
        <w:spacing w:after="0" w:line="360" w:lineRule="auto"/>
        <w:textAlignment w:val="baseline"/>
        <w:rPr>
          <w:rFonts w:eastAsia="Times New Roman" w:cstheme="minorHAnsi"/>
          <w:color w:val="000000"/>
          <w:lang w:val="es-ES"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 xml:space="preserve">(Univ. </w:t>
      </w:r>
      <w:r w:rsidR="00131116" w:rsidRPr="00705EDD">
        <w:rPr>
          <w:rFonts w:eastAsia="Times New Roman" w:cstheme="minorHAnsi"/>
          <w:color w:val="000000"/>
          <w:lang w:val="es-ES" w:eastAsia="ca-ES"/>
        </w:rPr>
        <w:t>Oviedo-CSIC-</w:t>
      </w:r>
      <w:proofErr w:type="spellStart"/>
      <w:r w:rsidR="00131116" w:rsidRPr="00705EDD">
        <w:rPr>
          <w:rFonts w:eastAsia="Times New Roman" w:cstheme="minorHAnsi"/>
          <w:color w:val="000000"/>
          <w:lang w:val="es-ES" w:eastAsia="ca-ES"/>
        </w:rPr>
        <w:t>Princ</w:t>
      </w:r>
      <w:proofErr w:type="spellEnd"/>
      <w:r w:rsidR="00131116" w:rsidRPr="00705EDD">
        <w:rPr>
          <w:rFonts w:eastAsia="Times New Roman" w:cstheme="minorHAnsi"/>
          <w:color w:val="000000"/>
          <w:lang w:val="es-ES" w:eastAsia="ca-ES"/>
        </w:rPr>
        <w:t xml:space="preserve">. Asturias), 33600 </w:t>
      </w:r>
      <w:proofErr w:type="spellStart"/>
      <w:r w:rsidR="00131116" w:rsidRPr="00705EDD">
        <w:rPr>
          <w:rFonts w:eastAsia="Times New Roman" w:cstheme="minorHAnsi"/>
          <w:color w:val="000000"/>
          <w:lang w:val="es-ES" w:eastAsia="ca-ES"/>
        </w:rPr>
        <w:t>Mieres</w:t>
      </w:r>
      <w:proofErr w:type="spellEnd"/>
      <w:r w:rsidR="00131116" w:rsidRPr="00705EDD">
        <w:rPr>
          <w:rFonts w:eastAsia="Times New Roman" w:cstheme="minorHAnsi"/>
          <w:color w:val="000000"/>
          <w:lang w:val="es-ES" w:eastAsia="ca-ES"/>
        </w:rPr>
        <w:t xml:space="preserve">, </w:t>
      </w:r>
      <w:proofErr w:type="spellStart"/>
      <w:r w:rsidR="00131116" w:rsidRPr="00705EDD">
        <w:rPr>
          <w:rFonts w:eastAsia="Times New Roman" w:cstheme="minorHAnsi"/>
          <w:color w:val="000000"/>
          <w:lang w:val="es-ES" w:eastAsia="ca-ES"/>
        </w:rPr>
        <w:t>Spain</w:t>
      </w:r>
      <w:proofErr w:type="spellEnd"/>
      <w:r w:rsidR="00131116" w:rsidRPr="00705EDD">
        <w:rPr>
          <w:rFonts w:eastAsia="Times New Roman" w:cstheme="minorHAnsi"/>
          <w:color w:val="000000"/>
          <w:lang w:val="es-ES" w:eastAsia="ca-ES"/>
        </w:rPr>
        <w:t xml:space="preserve">. </w:t>
      </w:r>
    </w:p>
    <w:p w14:paraId="2AB92EBC" w14:textId="078C1DFB" w:rsidR="00D02CEC" w:rsidRPr="00705EDD" w:rsidRDefault="007934BC" w:rsidP="00EE2B1C">
      <w:pPr>
        <w:spacing w:after="0" w:line="360" w:lineRule="auto"/>
        <w:rPr>
          <w:rFonts w:eastAsia="Times New Roman" w:cstheme="minorHAnsi"/>
          <w:lang w:val="es-ES"/>
        </w:rPr>
      </w:pPr>
      <w:proofErr w:type="spellStart"/>
      <w:r w:rsidRPr="00705EDD">
        <w:rPr>
          <w:rFonts w:eastAsia="Times New Roman" w:cstheme="minorHAnsi"/>
          <w:lang w:val="es-ES"/>
        </w:rPr>
        <w:t>University</w:t>
      </w:r>
      <w:proofErr w:type="spellEnd"/>
      <w:r w:rsidRPr="00705EDD">
        <w:rPr>
          <w:rFonts w:eastAsia="Times New Roman" w:cstheme="minorHAnsi"/>
          <w:lang w:val="es-ES"/>
        </w:rPr>
        <w:t xml:space="preserve"> of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proofErr w:type="spellStart"/>
      <w:r w:rsidR="0093394D" w:rsidRPr="00705EDD">
        <w:rPr>
          <w:rFonts w:eastAsia="Times New Roman" w:cstheme="minorHAnsi"/>
          <w:lang w:val="es-ES"/>
        </w:rPr>
        <w:t>Italy</w:t>
      </w:r>
      <w:proofErr w:type="spellEnd"/>
      <w:r w:rsidR="0093394D" w:rsidRPr="00705EDD">
        <w:rPr>
          <w:rFonts w:eastAsia="Times New Roman" w:cstheme="minorHAnsi"/>
          <w:lang w:val="es-ES"/>
        </w:rPr>
        <w:t>.</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proofErr w:type="spellStart"/>
      <w:r w:rsidRPr="001265D3">
        <w:rPr>
          <w:rFonts w:asciiTheme="minorHAnsi" w:hAnsiTheme="minorHAnsi" w:cstheme="minorHAnsi"/>
          <w:b/>
          <w:bCs/>
          <w:sz w:val="22"/>
          <w:szCs w:val="22"/>
          <w:lang w:val="es-CO" w:eastAsia="ca-ES"/>
        </w:rPr>
        <w:t>Correspondence</w:t>
      </w:r>
      <w:proofErr w:type="spellEnd"/>
      <w:r w:rsidRPr="001265D3">
        <w:rPr>
          <w:rFonts w:asciiTheme="minorHAnsi" w:hAnsiTheme="minorHAnsi" w:cstheme="minorHAnsi"/>
          <w:b/>
          <w:bCs/>
          <w:sz w:val="22"/>
          <w:szCs w:val="22"/>
          <w:lang w:val="es-CO" w:eastAsia="ca-ES"/>
        </w:rPr>
        <w:t xml:space="preserve"> </w:t>
      </w:r>
      <w:proofErr w:type="spellStart"/>
      <w:r w:rsidRPr="001265D3">
        <w:rPr>
          <w:rFonts w:asciiTheme="minorHAnsi" w:hAnsiTheme="minorHAnsi" w:cstheme="minorHAnsi"/>
          <w:b/>
          <w:bCs/>
          <w:sz w:val="22"/>
          <w:szCs w:val="22"/>
          <w:lang w:val="es-CO" w:eastAsia="ca-ES"/>
        </w:rPr>
        <w:t>author</w:t>
      </w:r>
      <w:proofErr w:type="spellEnd"/>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10"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11"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2"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3"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121A58B4"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 xml:space="preserve">This research </w:t>
      </w:r>
      <w:proofErr w:type="gramStart"/>
      <w:r w:rsidR="006F4C73" w:rsidRPr="003407A9">
        <w:rPr>
          <w:lang w:eastAsia="ca-ES"/>
        </w:rPr>
        <w:t>was funded</w:t>
      </w:r>
      <w:proofErr w:type="gramEnd"/>
      <w:r w:rsidR="006F4C73" w:rsidRPr="003407A9">
        <w:rPr>
          <w:lang w:eastAsia="ca-ES"/>
        </w:rPr>
        <w:t xml:space="preserve"> by the Spanish Research Agency (AEI/10.13039/501100011033).</w:t>
      </w:r>
      <w:r w:rsidR="009D2490" w:rsidRPr="003407A9">
        <w:rPr>
          <w:lang w:eastAsia="ca-ES"/>
        </w:rPr>
        <w:t xml:space="preserve"> </w:t>
      </w:r>
      <w:r w:rsidR="006F4C73" w:rsidRPr="008A61A3">
        <w:rPr>
          <w:lang w:val="es-ES" w:eastAsia="ca-ES"/>
        </w:rPr>
        <w:t xml:space="preserve">SEEDALP: </w:t>
      </w:r>
      <w:proofErr w:type="spellStart"/>
      <w:r w:rsidR="006F4C73" w:rsidRPr="008A61A3">
        <w:rPr>
          <w:lang w:val="es-ES" w:eastAsia="ca-ES"/>
        </w:rPr>
        <w:t>Seed</w:t>
      </w:r>
      <w:proofErr w:type="spellEnd"/>
      <w:r w:rsidR="006F4C73" w:rsidRPr="008A61A3">
        <w:rPr>
          <w:lang w:val="es-ES" w:eastAsia="ca-ES"/>
        </w:rPr>
        <w:t xml:space="preserve"> </w:t>
      </w:r>
      <w:proofErr w:type="spellStart"/>
      <w:r w:rsidR="006F4C73" w:rsidRPr="008A61A3">
        <w:rPr>
          <w:lang w:val="es-ES" w:eastAsia="ca-ES"/>
        </w:rPr>
        <w:t>ecological</w:t>
      </w:r>
      <w:proofErr w:type="spellEnd"/>
      <w:r w:rsidR="006F4C73" w:rsidRPr="008A61A3">
        <w:rPr>
          <w:lang w:val="es-ES" w:eastAsia="ca-ES"/>
        </w:rPr>
        <w:t xml:space="preserve"> </w:t>
      </w:r>
      <w:proofErr w:type="spellStart"/>
      <w:r w:rsidR="006F4C73" w:rsidRPr="008A61A3">
        <w:rPr>
          <w:lang w:val="es-ES" w:eastAsia="ca-ES"/>
        </w:rPr>
        <w:t>spectrum</w:t>
      </w:r>
      <w:proofErr w:type="spellEnd"/>
      <w:r w:rsidR="006F4C73" w:rsidRPr="008A61A3">
        <w:rPr>
          <w:lang w:val="es-ES" w:eastAsia="ca-ES"/>
        </w:rPr>
        <w:t xml:space="preserve"> of </w:t>
      </w:r>
      <w:proofErr w:type="spellStart"/>
      <w:r w:rsidR="006F4C73" w:rsidRPr="008A61A3">
        <w:rPr>
          <w:lang w:val="es-ES" w:eastAsia="ca-ES"/>
        </w:rPr>
        <w:t>alpine</w:t>
      </w:r>
      <w:proofErr w:type="spellEnd"/>
      <w:r w:rsidR="006F4C73" w:rsidRPr="008A61A3">
        <w:rPr>
          <w:lang w:val="es-ES" w:eastAsia="ca-ES"/>
        </w:rPr>
        <w:t xml:space="preserve"> </w:t>
      </w:r>
      <w:proofErr w:type="spellStart"/>
      <w:r w:rsidR="006F4C73" w:rsidRPr="008A61A3">
        <w:rPr>
          <w:lang w:val="es-ES" w:eastAsia="ca-ES"/>
        </w:rPr>
        <w:t>plant</w:t>
      </w:r>
      <w:proofErr w:type="spellEnd"/>
      <w:r w:rsidR="006F4C73" w:rsidRPr="008A61A3">
        <w:rPr>
          <w:lang w:val="es-ES" w:eastAsia="ca-ES"/>
        </w:rPr>
        <w:t xml:space="preserve"> </w:t>
      </w:r>
      <w:proofErr w:type="spellStart"/>
      <w:r w:rsidR="006F4C73" w:rsidRPr="008A61A3">
        <w:rPr>
          <w:lang w:val="es-ES" w:eastAsia="ca-ES"/>
        </w:rPr>
        <w:t>communities</w:t>
      </w:r>
      <w:proofErr w:type="spellEnd"/>
      <w:r w:rsidR="006F4C73" w:rsidRPr="008A61A3">
        <w:rPr>
          <w:lang w:val="es-ES" w:eastAsia="ca-ES"/>
        </w:rPr>
        <w:t xml:space="preserve">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C51647" w:rsidRDefault="00F24945" w:rsidP="00EE2B1C">
      <w:pPr>
        <w:spacing w:line="360" w:lineRule="auto"/>
        <w:jc w:val="both"/>
        <w:rPr>
          <w:b/>
          <w:bCs/>
        </w:rPr>
      </w:pPr>
      <w:r w:rsidRPr="00C51647">
        <w:rPr>
          <w:b/>
          <w:bCs/>
        </w:rPr>
        <w:t>Author contributions</w:t>
      </w:r>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r w:rsidRPr="003407A9">
        <w:t xml:space="preserve">Raw data and </w:t>
      </w:r>
      <w:r w:rsidR="00470240" w:rsidRPr="003407A9">
        <w:t xml:space="preserve">R </w:t>
      </w:r>
      <w:r w:rsidRPr="003407A9">
        <w:t xml:space="preserve">script </w:t>
      </w:r>
      <w:r w:rsidR="00470240" w:rsidRPr="003407A9">
        <w:t>for analysis are available in GitHub (XXX)</w:t>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20836E10" w14:textId="75D43A40" w:rsidR="00526365" w:rsidRPr="003407A9" w:rsidRDefault="00FA508B" w:rsidP="002D07AE">
      <w:pPr>
        <w:spacing w:line="360" w:lineRule="auto"/>
        <w:jc w:val="both"/>
      </w:pPr>
      <w:r w:rsidRPr="003407A9">
        <w:t xml:space="preserve">1. </w:t>
      </w:r>
      <w:r w:rsidR="00464D56" w:rsidRPr="003407A9">
        <w:t>Intraspecific v</w:t>
      </w:r>
      <w:r w:rsidR="0083629D">
        <w:t>ariation</w:t>
      </w:r>
      <w:r w:rsidR="0081459B" w:rsidRPr="003407A9">
        <w:t xml:space="preserve"> plays a </w:t>
      </w:r>
      <w:r w:rsidR="00D335F0">
        <w:t>crucial</w:t>
      </w:r>
      <w:r w:rsidR="0081459B" w:rsidRPr="003407A9">
        <w:t xml:space="preserve"> role</w:t>
      </w:r>
      <w:r w:rsidR="00A31D4A" w:rsidRPr="003407A9">
        <w:t xml:space="preserve"> in a wide </w:t>
      </w:r>
      <w:r w:rsidR="00C2035D" w:rsidRPr="003407A9">
        <w:t>range</w:t>
      </w:r>
      <w:r w:rsidR="00A31D4A" w:rsidRPr="003407A9">
        <w:t xml:space="preserve"> of biological processes and </w:t>
      </w:r>
      <w:r w:rsidR="008D3FCA">
        <w:t>u</w:t>
      </w:r>
      <w:r w:rsidR="002413DE" w:rsidRPr="003407A9">
        <w:t>nder global change</w:t>
      </w:r>
      <w:r w:rsidR="00526365" w:rsidRPr="003407A9">
        <w:t>,</w:t>
      </w:r>
      <w:r w:rsidR="002413DE" w:rsidRPr="003407A9">
        <w:t xml:space="preserve"> </w:t>
      </w:r>
      <w:r w:rsidR="00993CA1">
        <w:t>shaping</w:t>
      </w:r>
      <w:r w:rsidR="00526365" w:rsidRPr="003407A9">
        <w:t xml:space="preserve"> plant adaptation</w:t>
      </w:r>
      <w:r w:rsidR="00F5499B" w:rsidRPr="003407A9">
        <w:t xml:space="preserve"> and regeneration.</w:t>
      </w:r>
      <w:r w:rsidR="00965923" w:rsidRPr="003407A9">
        <w:t xml:space="preserve"> </w:t>
      </w:r>
      <w:r w:rsidR="00B07430">
        <w:t>In alpine habitats, d</w:t>
      </w:r>
      <w:r w:rsidR="007F4C31">
        <w:t xml:space="preserve">espite </w:t>
      </w:r>
      <w:r w:rsidR="00364D9D">
        <w:t xml:space="preserve">the topographic-derived </w:t>
      </w:r>
      <w:r w:rsidR="00B07430">
        <w:t>microclimat</w:t>
      </w:r>
      <w:r w:rsidR="00D2177F">
        <w:t>e</w:t>
      </w:r>
      <w:r w:rsidR="00B2078E">
        <w:t xml:space="preserve"> </w:t>
      </w:r>
      <w:r w:rsidR="00364D9D">
        <w:t xml:space="preserve">that </w:t>
      </w:r>
      <w:r w:rsidR="00B2078E">
        <w:t xml:space="preserve">might </w:t>
      </w:r>
      <w:r w:rsidR="003D4075">
        <w:t>buffer</w:t>
      </w:r>
      <w:r w:rsidR="007F4C31" w:rsidRPr="003407A9">
        <w:t xml:space="preserve"> </w:t>
      </w:r>
      <w:r w:rsidR="00C23F6D">
        <w:t xml:space="preserve">the </w:t>
      </w:r>
      <w:r w:rsidR="007F4C31" w:rsidRPr="003407A9">
        <w:t>detrimental effects</w:t>
      </w:r>
      <w:r w:rsidR="009F448B">
        <w:t xml:space="preserve"> </w:t>
      </w:r>
      <w:r w:rsidR="003A68B3">
        <w:t xml:space="preserve">of climate </w:t>
      </w:r>
      <w:r w:rsidR="008D4634">
        <w:t>change</w:t>
      </w:r>
      <w:r w:rsidR="009F448B">
        <w:t xml:space="preserve">, </w:t>
      </w:r>
      <w:r w:rsidR="00F25AB2">
        <w:t>plant communities</w:t>
      </w:r>
      <w:r w:rsidR="009F448B">
        <w:t xml:space="preserve"> </w:t>
      </w:r>
      <w:proofErr w:type="gramStart"/>
      <w:r w:rsidR="00965923" w:rsidRPr="003407A9">
        <w:t xml:space="preserve">are </w:t>
      </w:r>
      <w:r w:rsidR="00D4336D" w:rsidRPr="003407A9">
        <w:t>suggested</w:t>
      </w:r>
      <w:proofErr w:type="gramEnd"/>
      <w:r w:rsidR="00D4336D" w:rsidRPr="003407A9">
        <w:t xml:space="preserve"> to be highly </w:t>
      </w:r>
      <w:r w:rsidR="00026B5A" w:rsidRPr="003407A9">
        <w:t xml:space="preserve">vulnerable </w:t>
      </w:r>
      <w:r w:rsidR="00B31C4B">
        <w:t>as</w:t>
      </w:r>
      <w:r w:rsidR="00B31C4B" w:rsidRPr="003407A9">
        <w:t xml:space="preserve"> </w:t>
      </w:r>
      <w:r w:rsidR="00622957">
        <w:t xml:space="preserve">the </w:t>
      </w:r>
      <w:r w:rsidR="00B31C4B">
        <w:t xml:space="preserve">warming </w:t>
      </w:r>
      <w:r w:rsidR="00DD37AA">
        <w:t xml:space="preserve">rate </w:t>
      </w:r>
      <w:r w:rsidR="00B31C4B">
        <w:t>increases</w:t>
      </w:r>
      <w:r w:rsidR="006857C9">
        <w:t xml:space="preserve"> and the patterns of water availability become more unpredictable</w:t>
      </w:r>
      <w:r w:rsidR="00D4336D" w:rsidRPr="003407A9">
        <w:t>.</w:t>
      </w:r>
      <w:r w:rsidR="00636AD4">
        <w:t xml:space="preserve"> </w:t>
      </w:r>
      <w:r w:rsidR="00622957">
        <w:t xml:space="preserve">Whilst </w:t>
      </w:r>
      <w:r w:rsidR="00B92E3D" w:rsidRPr="003407A9">
        <w:t>warming effects</w:t>
      </w:r>
      <w:r w:rsidR="00002F49" w:rsidRPr="003407A9">
        <w:t xml:space="preserve"> on germination</w:t>
      </w:r>
      <w:r w:rsidR="00B92E3D" w:rsidRPr="003407A9">
        <w:t xml:space="preserve"> </w:t>
      </w:r>
      <w:proofErr w:type="gramStart"/>
      <w:r w:rsidR="00B92E3D" w:rsidRPr="003407A9">
        <w:t xml:space="preserve">have been </w:t>
      </w:r>
      <w:r w:rsidR="00EC237A" w:rsidRPr="003407A9">
        <w:t>better studied</w:t>
      </w:r>
      <w:proofErr w:type="gramEnd"/>
      <w:r w:rsidR="00EC237A" w:rsidRPr="003407A9">
        <w:t>,</w:t>
      </w:r>
      <w:r w:rsidR="00FE00D3">
        <w:t xml:space="preserve"> we still lack information</w:t>
      </w:r>
      <w:r w:rsidR="00F878A2">
        <w:t xml:space="preserve"> about the</w:t>
      </w:r>
      <w:r w:rsidR="00EC237A" w:rsidRPr="003407A9">
        <w:t xml:space="preserve"> responses to water stres</w:t>
      </w:r>
      <w:r w:rsidR="002C0D5A">
        <w:t>s</w:t>
      </w:r>
      <w:r w:rsidR="00A43C95">
        <w:t xml:space="preserve">. </w:t>
      </w:r>
      <w:r w:rsidR="00B717F2" w:rsidRPr="003407A9">
        <w:t xml:space="preserve">Particularly, </w:t>
      </w:r>
      <w:r w:rsidR="00441513">
        <w:t>w</w:t>
      </w:r>
      <w:r w:rsidR="003D4075">
        <w:t>h</w:t>
      </w:r>
      <w:r w:rsidR="00441513">
        <w:t xml:space="preserve">ich is </w:t>
      </w:r>
      <w:r w:rsidR="00B717F2" w:rsidRPr="003407A9">
        <w:t>t</w:t>
      </w:r>
      <w:r w:rsidR="008C5EAF" w:rsidRPr="003407A9">
        <w:t xml:space="preserve">he </w:t>
      </w:r>
      <w:r w:rsidR="00FE505C" w:rsidRPr="003407A9">
        <w:t>extent</w:t>
      </w:r>
      <w:r w:rsidR="008C5EAF" w:rsidRPr="003407A9">
        <w:t xml:space="preserve"> and functionality of intraspecific variability of </w:t>
      </w:r>
      <w:proofErr w:type="gramStart"/>
      <w:r w:rsidR="008C5EAF" w:rsidRPr="003407A9">
        <w:t xml:space="preserve">germination </w:t>
      </w:r>
      <w:r w:rsidR="00DB07C0" w:rsidRPr="003407A9">
        <w:t>base water potential</w:t>
      </w:r>
      <w:proofErr w:type="gramEnd"/>
      <w:r w:rsidR="00A43C95">
        <w:t xml:space="preserve"> (</w:t>
      </w:r>
      <w:r w:rsidR="003D4075">
        <w:t xml:space="preserve">i.e. </w:t>
      </w:r>
      <w:r w:rsidR="00EE5B77">
        <w:t>minimum water threshold for germination)</w:t>
      </w:r>
      <w:r w:rsidR="00DB07C0" w:rsidRPr="003407A9">
        <w:t xml:space="preserve"> </w:t>
      </w:r>
      <w:r w:rsidR="008C5EAF" w:rsidRPr="003407A9">
        <w:t>along local water availability</w:t>
      </w:r>
      <w:r w:rsidR="00FE505C" w:rsidRPr="003407A9">
        <w:t xml:space="preserve"> </w:t>
      </w:r>
      <w:r w:rsidR="00892EB1" w:rsidRPr="003407A9">
        <w:t>microclimatic gradient</w:t>
      </w:r>
      <w:r w:rsidR="00B717F2" w:rsidRPr="003407A9">
        <w:t xml:space="preserve">s. </w:t>
      </w:r>
    </w:p>
    <w:p w14:paraId="15375AB3" w14:textId="28ACDCC2" w:rsidR="0081459B" w:rsidRPr="003407A9" w:rsidRDefault="00FA508B" w:rsidP="002D07AE">
      <w:pPr>
        <w:spacing w:line="360" w:lineRule="auto"/>
        <w:jc w:val="both"/>
      </w:pPr>
      <w:r w:rsidRPr="003407A9">
        <w:t>2.</w:t>
      </w:r>
      <w:r w:rsidR="008F5605" w:rsidRPr="003407A9">
        <w:t xml:space="preserve"> </w:t>
      </w:r>
      <w:r w:rsidR="00B717F2" w:rsidRPr="003407A9">
        <w:t xml:space="preserve">To address </w:t>
      </w:r>
      <w:r w:rsidR="00BE30E4" w:rsidRPr="003407A9">
        <w:t xml:space="preserve">this </w:t>
      </w:r>
      <w:r w:rsidR="00871EBD">
        <w:t xml:space="preserve">question, </w:t>
      </w:r>
      <w:r w:rsidR="00BE30E4" w:rsidRPr="003407A9">
        <w:t xml:space="preserve">we used </w:t>
      </w:r>
      <w:r w:rsidR="00111458" w:rsidRPr="003407A9">
        <w:t xml:space="preserve">as </w:t>
      </w:r>
      <w:r w:rsidR="00871EBD">
        <w:t xml:space="preserve">a </w:t>
      </w:r>
      <w:r w:rsidR="00A8148C" w:rsidRPr="003407A9">
        <w:t xml:space="preserve">model species </w:t>
      </w:r>
      <w:r w:rsidR="00871EBD" w:rsidRPr="00BB0FEA">
        <w:rPr>
          <w:i/>
          <w:iCs/>
        </w:rPr>
        <w:t>Dianthus langeanus</w:t>
      </w:r>
      <w:r w:rsidR="00871EBD">
        <w:t>, a</w:t>
      </w:r>
      <w:r w:rsidR="00BB0FEA">
        <w:t>n</w:t>
      </w:r>
      <w:r w:rsidR="00BE30E4" w:rsidRPr="003407A9">
        <w:t xml:space="preserve"> </w:t>
      </w:r>
      <w:r w:rsidR="001B11D3" w:rsidRPr="003407A9">
        <w:t xml:space="preserve">endemic </w:t>
      </w:r>
      <w:r w:rsidR="00BE30E4" w:rsidRPr="003407A9">
        <w:t>wild carnation</w:t>
      </w:r>
      <w:r w:rsidR="00A45D0B">
        <w:t xml:space="preserve"> characteristic</w:t>
      </w:r>
      <w:r w:rsidR="00BE30E4" w:rsidRPr="003407A9">
        <w:t xml:space="preserve"> </w:t>
      </w:r>
      <w:r w:rsidR="00A45D0B">
        <w:t xml:space="preserve">from </w:t>
      </w:r>
      <w:r w:rsidR="00A45D0B" w:rsidRPr="003407A9">
        <w:t xml:space="preserve">drought-limited </w:t>
      </w:r>
      <w:r w:rsidR="00A45D0B">
        <w:t>Mediterranean alpine communities in</w:t>
      </w:r>
      <w:r w:rsidR="009B3DC5">
        <w:t xml:space="preserve"> </w:t>
      </w:r>
      <w:r w:rsidR="00C53F28">
        <w:t xml:space="preserve">the </w:t>
      </w:r>
      <w:r w:rsidR="00A45D0B">
        <w:t>NW</w:t>
      </w:r>
      <w:r w:rsidR="00A45D0B" w:rsidRPr="003407A9">
        <w:t xml:space="preserve"> </w:t>
      </w:r>
      <w:r w:rsidR="002F3EA7" w:rsidRPr="003407A9">
        <w:t>Iberian Peninsula</w:t>
      </w:r>
      <w:r w:rsidR="00C83015" w:rsidRPr="003407A9">
        <w:t xml:space="preserve">. </w:t>
      </w:r>
      <w:r w:rsidR="003A3B62" w:rsidRPr="003407A9">
        <w:t>W</w:t>
      </w:r>
      <w:r w:rsidR="00C73887" w:rsidRPr="003407A9">
        <w:t>e sampled 18 subpopulations</w:t>
      </w:r>
      <w:r w:rsidR="00C53F28">
        <w:t xml:space="preserve"> </w:t>
      </w:r>
      <w:r w:rsidR="00E91E1F" w:rsidRPr="003407A9">
        <w:t>with contrasting</w:t>
      </w:r>
      <w:r w:rsidR="009B5118" w:rsidRPr="003407A9">
        <w:t xml:space="preserve"> field-measured environmental conditions</w:t>
      </w:r>
      <w:r w:rsidR="00294068">
        <w:t xml:space="preserve"> at the microscale level</w:t>
      </w:r>
      <w:r w:rsidR="009B5118" w:rsidRPr="003407A9">
        <w:t>. We</w:t>
      </w:r>
      <w:r w:rsidR="003A3B62" w:rsidRPr="003407A9">
        <w:t xml:space="preserve"> test</w:t>
      </w:r>
      <w:r w:rsidR="00A8148C" w:rsidRPr="003407A9">
        <w:t>ed</w:t>
      </w:r>
      <w:r w:rsidR="003A3B62" w:rsidRPr="003407A9">
        <w:t xml:space="preserve"> germination responses </w:t>
      </w:r>
      <w:r w:rsidR="00FC0F41" w:rsidRPr="003407A9">
        <w:t>using polyethylene glycol (PEG)</w:t>
      </w:r>
      <w:r w:rsidR="0098651D" w:rsidRPr="003407A9">
        <w:t xml:space="preserve"> solutions</w:t>
      </w:r>
      <w:r w:rsidR="008D34A2" w:rsidRPr="003407A9">
        <w:t xml:space="preserve"> to simulate</w:t>
      </w:r>
      <w:r w:rsidR="00FC0F41" w:rsidRPr="003407A9">
        <w:t xml:space="preserve"> water stress and </w:t>
      </w:r>
      <w:r w:rsidR="00AD270C">
        <w:t xml:space="preserve">by </w:t>
      </w:r>
      <w:r w:rsidR="003A3B62" w:rsidRPr="003407A9">
        <w:t>fitting hydro time germination models</w:t>
      </w:r>
      <w:r w:rsidR="000073A9">
        <w:t xml:space="preserve"> analysed them with GLMM</w:t>
      </w:r>
      <w:r w:rsidR="003A3B62" w:rsidRPr="003407A9">
        <w:t>.</w:t>
      </w:r>
      <w:r w:rsidR="00A668CC" w:rsidRPr="003407A9">
        <w:t xml:space="preserve"> </w:t>
      </w:r>
      <w:r w:rsidR="00285132">
        <w:t xml:space="preserve">We repeated the experiments </w:t>
      </w:r>
      <w:r w:rsidR="004132C3">
        <w:t>with</w:t>
      </w:r>
      <w:r w:rsidR="00A668CC" w:rsidRPr="003407A9">
        <w:t xml:space="preserve"> </w:t>
      </w:r>
      <w:r w:rsidR="001B7C33">
        <w:t xml:space="preserve">two storage treatments: </w:t>
      </w:r>
      <w:r w:rsidR="001B7C33" w:rsidRPr="003407A9">
        <w:t>fresh</w:t>
      </w:r>
      <w:r w:rsidR="006276C1" w:rsidRPr="003407A9">
        <w:t xml:space="preserve"> and </w:t>
      </w:r>
      <w:r w:rsidR="00E22923" w:rsidRPr="003407A9">
        <w:t>after ripened</w:t>
      </w:r>
      <w:r w:rsidR="006276C1" w:rsidRPr="003407A9">
        <w:t xml:space="preserve"> seeds</w:t>
      </w:r>
      <w:r w:rsidR="00E22923" w:rsidRPr="003407A9">
        <w:t xml:space="preserve"> (10 vs 45 days after collection</w:t>
      </w:r>
      <w:r w:rsidR="001B7C33">
        <w:t>, respectively</w:t>
      </w:r>
      <w:r w:rsidR="00E22923" w:rsidRPr="003407A9">
        <w:t>)</w:t>
      </w:r>
      <w:r w:rsidR="00285132">
        <w:t xml:space="preserve"> to </w:t>
      </w:r>
      <w:r w:rsidR="004132C3">
        <w:t>ensure the use of non-dormant seeds</w:t>
      </w:r>
      <w:r w:rsidR="001B11D3" w:rsidRPr="003407A9">
        <w:t>.</w:t>
      </w:r>
      <w:r w:rsidR="00E91E1F" w:rsidRPr="003407A9">
        <w:t xml:space="preserve"> </w:t>
      </w:r>
      <w:r w:rsidR="000073A9">
        <w:t>Additionally, w</w:t>
      </w:r>
      <w:r w:rsidR="00146A68">
        <w:t>e</w:t>
      </w:r>
      <w:r w:rsidR="000073A9">
        <w:t xml:space="preserve"> </w:t>
      </w:r>
      <w:r w:rsidR="00146A68">
        <w:t xml:space="preserve">investigated the relationship between seed mass and </w:t>
      </w:r>
      <w:r w:rsidR="00093189">
        <w:t xml:space="preserve">base water potential. </w:t>
      </w:r>
    </w:p>
    <w:p w14:paraId="4EC6CFF0" w14:textId="310E0F96"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r w:rsidR="001906D4">
        <w:t>. S</w:t>
      </w:r>
      <w:r w:rsidR="00D60204" w:rsidRPr="003407A9">
        <w:t>eeds from warmer and drier subpopulations had lower base water potential (</w:t>
      </w:r>
      <w:r w:rsidR="00E22923" w:rsidRPr="003407A9">
        <w:t>i.e. more water stress tolerant</w:t>
      </w:r>
      <w:r w:rsidR="00E22923" w:rsidRPr="000E1312">
        <w:t xml:space="preserve">). </w:t>
      </w:r>
      <w:r w:rsidR="00893597" w:rsidRPr="003407A9">
        <w:t>Interestingly, with</w:t>
      </w:r>
      <w:r w:rsidR="00110892">
        <w:t xml:space="preserve"> </w:t>
      </w:r>
      <w:r w:rsidR="00CC57A0">
        <w:t xml:space="preserve">only </w:t>
      </w:r>
      <w:r w:rsidR="00110892">
        <w:t>a</w:t>
      </w:r>
      <w:r w:rsidR="00990DE9" w:rsidRPr="003407A9">
        <w:t xml:space="preserve"> month difference</w:t>
      </w:r>
      <w:r w:rsidR="00800BB3">
        <w:t xml:space="preserve"> </w:t>
      </w:r>
      <w:r w:rsidR="00110892">
        <w:t>between germination</w:t>
      </w:r>
      <w:r w:rsidR="00CC57A0">
        <w:t xml:space="preserve"> trials</w:t>
      </w:r>
      <w:r w:rsidR="00B869AD" w:rsidRPr="003407A9">
        <w:t xml:space="preserve">, seeds </w:t>
      </w:r>
      <w:r w:rsidR="005509A6" w:rsidRPr="003407A9">
        <w:t xml:space="preserve">drastically changed their </w:t>
      </w:r>
      <w:r w:rsidR="006B2FEC">
        <w:t>germination responses</w:t>
      </w:r>
      <w:r w:rsidR="006B2FEC" w:rsidRPr="003407A9">
        <w:t xml:space="preserve"> </w:t>
      </w:r>
      <w:r w:rsidR="005509A6" w:rsidRPr="003407A9">
        <w:t>showing opposite</w:t>
      </w:r>
      <w:r w:rsidR="00697E63">
        <w:t xml:space="preserve"> patterns</w:t>
      </w:r>
      <w:r w:rsidR="005509A6" w:rsidRPr="003407A9">
        <w:t xml:space="preserve"> </w:t>
      </w:r>
      <w:r w:rsidR="00697E63">
        <w:t xml:space="preserve">according to the </w:t>
      </w:r>
      <w:r w:rsidR="001B7C33">
        <w:t>storage treatment</w:t>
      </w:r>
      <w:r w:rsidR="00CD4A52" w:rsidRPr="003407A9">
        <w:t xml:space="preserve">. </w:t>
      </w:r>
      <w:r w:rsidR="00893597" w:rsidRPr="003407A9">
        <w:t xml:space="preserve"> </w:t>
      </w:r>
      <w:r w:rsidR="00093189">
        <w:t>We also found that heavier seeds</w:t>
      </w:r>
      <w:r w:rsidR="00A3468E">
        <w:t xml:space="preserve"> had lower </w:t>
      </w:r>
      <w:proofErr w:type="gramStart"/>
      <w:r w:rsidR="00A3468E">
        <w:t>germination base water potential</w:t>
      </w:r>
      <w:proofErr w:type="gramEnd"/>
      <w:r w:rsidR="002C4F7D">
        <w:t>.</w:t>
      </w:r>
    </w:p>
    <w:p w14:paraId="2B5ABCD6" w14:textId="3CC32956"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r w:rsidR="00696AC9">
        <w:t xml:space="preserve">germination </w:t>
      </w:r>
      <w:r w:rsidR="00FE756D">
        <w:t>b</w:t>
      </w:r>
      <w:r w:rsidR="00FE756D" w:rsidRPr="003407A9">
        <w:t>ase water potential is a functional trait with important consequences for individual fitness</w:t>
      </w:r>
      <w:r w:rsidR="00FE756D">
        <w:t xml:space="preserve"> </w:t>
      </w:r>
      <w:r w:rsidR="00027EB1">
        <w:t>and it</w:t>
      </w:r>
      <w:r w:rsidR="00F42FB2" w:rsidRPr="00A1132B">
        <w:t xml:space="preserve"> exhibit</w:t>
      </w:r>
      <w:r w:rsidR="00027EB1">
        <w:t>s</w:t>
      </w:r>
      <w:r w:rsidR="00F42FB2" w:rsidRPr="00A1132B">
        <w:t xml:space="preserve"> intraspecific </w:t>
      </w:r>
      <w:r w:rsidR="00DE079E">
        <w:t>variation</w:t>
      </w:r>
      <w:r w:rsidR="00F42FB2" w:rsidRPr="00A1132B">
        <w:t xml:space="preserve"> across micro</w:t>
      </w:r>
      <w:r w:rsidR="00DB3647">
        <w:t xml:space="preserve">climatic </w:t>
      </w:r>
      <w:r w:rsidR="00F42FB2" w:rsidRPr="00A1132B">
        <w:t>gradients of water availability</w:t>
      </w:r>
      <w:r w:rsidR="001F29E3">
        <w:t>. Such finding</w:t>
      </w:r>
      <w:r w:rsidR="00A67D7B">
        <w:t xml:space="preserve">s </w:t>
      </w:r>
      <w:r w:rsidR="0024451B">
        <w:t>s</w:t>
      </w:r>
      <w:r w:rsidR="00BF3484">
        <w:t>uggest</w:t>
      </w:r>
      <w:r w:rsidR="00A67D7B">
        <w:t xml:space="preserve"> </w:t>
      </w:r>
      <w:r w:rsidR="00BF3484">
        <w:t>either</w:t>
      </w:r>
      <w:r w:rsidR="00DB196C">
        <w:t xml:space="preserve"> </w:t>
      </w:r>
      <w:r w:rsidR="00696AC9">
        <w:t>ongoing processes of</w:t>
      </w:r>
      <w:r w:rsidR="00BF3484">
        <w:t xml:space="preserve"> local adaptation or a wide phenot</w:t>
      </w:r>
      <w:r w:rsidR="00DB196C">
        <w:t xml:space="preserve">ypic plasticity </w:t>
      </w:r>
      <w:r w:rsidR="00A67D7B">
        <w:t xml:space="preserve">and </w:t>
      </w:r>
      <w:commentRangeStart w:id="2"/>
      <w:r w:rsidR="0054059F">
        <w:t xml:space="preserve">a potential capacity </w:t>
      </w:r>
      <w:r w:rsidR="001662B9">
        <w:t>for</w:t>
      </w:r>
      <w:r w:rsidR="0054059F">
        <w:t xml:space="preserve"> adaptation to </w:t>
      </w:r>
      <w:r w:rsidR="00534FDC">
        <w:t>both</w:t>
      </w:r>
      <w:r w:rsidR="00273F18">
        <w:t xml:space="preserve"> </w:t>
      </w:r>
      <w:r w:rsidR="0054059F">
        <w:t>current and future climate scenarios</w:t>
      </w:r>
      <w:commentRangeEnd w:id="2"/>
      <w:r w:rsidR="00EF72A7">
        <w:rPr>
          <w:rStyle w:val="Refdecomentario"/>
        </w:rPr>
        <w:commentReference w:id="2"/>
      </w:r>
      <w:r w:rsidR="0054059F">
        <w:t xml:space="preserve">. </w:t>
      </w:r>
      <w:r w:rsidR="00A308AA">
        <w:t xml:space="preserve">Our study </w:t>
      </w:r>
      <w:r w:rsidR="008C4724">
        <w:t>further</w:t>
      </w:r>
      <w:r w:rsidR="00A308AA">
        <w:t xml:space="preserve"> highlights the notable ecological implications of rainfall </w:t>
      </w:r>
      <w:r w:rsidR="00B24845">
        <w:t>t</w:t>
      </w:r>
      <w:r w:rsidR="00A308AA">
        <w:t>iming</w:t>
      </w:r>
      <w:r w:rsidR="00B80F1C">
        <w:t xml:space="preserve"> for regeneration</w:t>
      </w:r>
      <w:r w:rsidR="00A308AA">
        <w:t xml:space="preserve"> in alpine water-limited</w:t>
      </w:r>
      <w:r w:rsidR="00B24845">
        <w:t xml:space="preserve"> </w:t>
      </w:r>
      <w:r w:rsidR="00442E56">
        <w:t>environments</w:t>
      </w:r>
      <w:r w:rsidR="00EF72A7">
        <w:t>.</w:t>
      </w:r>
    </w:p>
    <w:p w14:paraId="3BC37B98" w14:textId="7646E1A2" w:rsidR="00D02CEC" w:rsidRPr="003407A9" w:rsidRDefault="00D02CEC" w:rsidP="002D07AE">
      <w:pPr>
        <w:spacing w:line="360" w:lineRule="auto"/>
        <w:jc w:val="both"/>
        <w:rPr>
          <w:b/>
          <w:bCs/>
        </w:rPr>
      </w:pPr>
      <w:r w:rsidRPr="003407A9">
        <w:rPr>
          <w:b/>
          <w:bCs/>
        </w:rPr>
        <w:t>Key words</w:t>
      </w:r>
    </w:p>
    <w:p w14:paraId="46735FD8" w14:textId="3C641687" w:rsidR="00D02CEC" w:rsidRPr="003407A9" w:rsidRDefault="00D02CEC" w:rsidP="002D07AE">
      <w:pPr>
        <w:spacing w:line="360" w:lineRule="auto"/>
        <w:jc w:val="both"/>
      </w:pPr>
      <w:r w:rsidRPr="003407A9">
        <w:lastRenderedPageBreak/>
        <w:t>Alpine; Mediterranean; Microclimat</w:t>
      </w:r>
      <w:r w:rsidR="000A4FF9">
        <w:t>e</w:t>
      </w:r>
      <w:r w:rsidR="00C764B5">
        <w:t>; Microscale</w:t>
      </w:r>
      <w:r w:rsidR="000A4FF9">
        <w:t>;</w:t>
      </w:r>
      <w:r w:rsidRPr="003407A9">
        <w:t xml:space="preserve"> Intraspecific variation;</w:t>
      </w:r>
      <w:r w:rsidR="00F274CB" w:rsidRPr="003407A9">
        <w:t xml:space="preserve"> Seed germination</w:t>
      </w:r>
      <w:r w:rsidR="00D47B71">
        <w:t>; Plant regeneration</w:t>
      </w:r>
      <w:r w:rsidR="00C764B5">
        <w:t>.</w:t>
      </w:r>
    </w:p>
    <w:p w14:paraId="19D6249F" w14:textId="283FC1BA" w:rsidR="00F24945" w:rsidRPr="00CD6741" w:rsidRDefault="00C26A02">
      <w:r w:rsidRPr="003407A9">
        <w:t>Optional translated abstract (Spanish)</w:t>
      </w:r>
      <w:ins w:id="3" w:author="Diana María Cruz Tejada" w:date="2024-02-01T15:41:00Z">
        <w:r w:rsidR="00C05169">
          <w:t xml:space="preserve"> </w:t>
        </w:r>
      </w:ins>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416B01E0" w:rsidR="00871690" w:rsidRPr="003407A9" w:rsidRDefault="004B5AE3" w:rsidP="00B73FDA">
      <w:pPr>
        <w:autoSpaceDE w:val="0"/>
        <w:autoSpaceDN w:val="0"/>
        <w:adjustRightInd w:val="0"/>
        <w:spacing w:after="0" w:line="360" w:lineRule="auto"/>
        <w:ind w:firstLine="709"/>
        <w:jc w:val="both"/>
      </w:pPr>
      <w:r w:rsidRPr="003407A9">
        <w:t>Intraspecific variability</w:t>
      </w:r>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r w:rsidR="00D02CEC" w:rsidRPr="003407A9">
        <w:t xml:space="preserve">variability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r w:rsidR="00AE1060" w:rsidRPr="003407A9">
        <w:t xml:space="preserve">The adjustment </w:t>
      </w:r>
      <w:r w:rsidR="00DB472C" w:rsidRPr="003407A9">
        <w:t>comes</w:t>
      </w:r>
      <w:r w:rsidR="00AE1060" w:rsidRPr="003407A9">
        <w:t xml:space="preserve"> from</w:t>
      </w:r>
      <w:r w:rsidR="00340C50" w:rsidRPr="003407A9">
        <w:t xml:space="preserve"> two</w:t>
      </w:r>
      <w:r w:rsidR="003000FD" w:rsidRPr="003407A9">
        <w:t xml:space="preserve"> </w:t>
      </w:r>
      <w:r w:rsidR="00B01D06" w:rsidRPr="003407A9">
        <w:t>non-exclusive</w:t>
      </w:r>
      <w:r w:rsidR="009D69F2" w:rsidRPr="003407A9">
        <w:t xml:space="preserve"> </w:t>
      </w:r>
      <w:r w:rsidR="003000FD" w:rsidRPr="003407A9">
        <w:t>mechanisms</w:t>
      </w:r>
      <w:r w:rsidR="00DB472C" w:rsidRPr="003407A9">
        <w:t xml:space="preserve">: </w:t>
      </w:r>
      <w:r w:rsidR="0038203D" w:rsidRPr="003407A9">
        <w:t>(</w:t>
      </w:r>
      <w:r w:rsidR="00DB472C" w:rsidRPr="003407A9">
        <w:t>1</w:t>
      </w:r>
      <w:r w:rsidR="0038203D" w:rsidRPr="003407A9">
        <w:t>)</w:t>
      </w:r>
      <w:r w:rsidR="00E24B3A">
        <w:t xml:space="preserve"> </w:t>
      </w:r>
      <w:r w:rsidR="00E24B3A" w:rsidRPr="003407A9">
        <w:t>adaptive evolution</w:t>
      </w:r>
      <w:r w:rsidR="0038203D" w:rsidRPr="003407A9">
        <w:t xml:space="preserve"> </w:t>
      </w:r>
      <w:r w:rsidR="00BD30A7">
        <w:t xml:space="preserve">(i.e. </w:t>
      </w:r>
      <w:r w:rsidR="00793460" w:rsidRPr="003407A9">
        <w:t>local adaptation</w:t>
      </w:r>
      <w:r w:rsidR="00BD30A7">
        <w:t>)</w:t>
      </w:r>
      <w:r w:rsidR="00793460" w:rsidRPr="003407A9">
        <w:t xml:space="preserve"> </w:t>
      </w:r>
      <w:r w:rsidR="00B01D06" w:rsidRPr="003407A9">
        <w:t xml:space="preserve">and </w:t>
      </w:r>
      <w:r w:rsidR="0097414F" w:rsidRPr="003407A9">
        <w:t>(</w:t>
      </w:r>
      <w:r w:rsidR="00DB472C" w:rsidRPr="003407A9">
        <w:t>2</w:t>
      </w:r>
      <w:r w:rsidR="0097414F" w:rsidRPr="003407A9">
        <w:t xml:space="preserve">) </w:t>
      </w:r>
      <w:r w:rsidR="00793460" w:rsidRPr="003407A9">
        <w:t>phenotypic plasticity</w:t>
      </w:r>
      <w:r w:rsidR="00E32D77" w:rsidRPr="003407A9">
        <w:t xml:space="preserve"> (</w:t>
      </w:r>
      <w:r w:rsidR="00BD30A7">
        <w:t>i</w:t>
      </w:r>
      <w:r w:rsidR="00E32D77" w:rsidRPr="003407A9">
        <w:t>.</w:t>
      </w:r>
      <w:r w:rsidR="00BD30A7">
        <w:t>e</w:t>
      </w:r>
      <w:r w:rsidR="00E32D77" w:rsidRPr="003407A9">
        <w:t>. acclimatisation)</w:t>
      </w:r>
      <w:r w:rsidR="00793460" w:rsidRPr="003407A9">
        <w:t xml:space="preserve"> </w:t>
      </w:r>
      <w:r w:rsidR="009C26E6" w:rsidRPr="003407A9">
        <w:fldChar w:fldCharType="begin" w:fldLock="1"/>
      </w:r>
      <w:r w:rsidR="006A043B">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6A043B" w:rsidRPr="00705EDD">
        <w:rPr>
          <w:lang w:val="es-ES"/>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3407A9">
        <w:fldChar w:fldCharType="separate"/>
      </w:r>
      <w:r w:rsidR="00202A4C" w:rsidRPr="00DE5076">
        <w:rPr>
          <w:noProof/>
          <w:lang w:val="es-CO"/>
        </w:rPr>
        <w:t>(Nicotra et al. 2010; Reed et al. 2011; Fernández-Pascual &amp; Jiménez-Alfaro 2014)</w:t>
      </w:r>
      <w:r w:rsidR="009C26E6" w:rsidRPr="003407A9">
        <w:fldChar w:fldCharType="end"/>
      </w:r>
      <w:r w:rsidR="00E32D77" w:rsidRPr="00DE5076">
        <w:rPr>
          <w:lang w:val="es-CO"/>
        </w:rPr>
        <w:t>.</w:t>
      </w:r>
      <w:r w:rsidR="00A44BFB" w:rsidRPr="00DE5076">
        <w:rPr>
          <w:lang w:val="es-CO"/>
        </w:rPr>
        <w:t xml:space="preserve"> </w:t>
      </w:r>
      <w:r w:rsidR="00C3084F" w:rsidRPr="003407A9">
        <w:t>Adaptive evolution</w:t>
      </w:r>
      <w:r w:rsidR="00FF21B2">
        <w:t xml:space="preserve">, </w:t>
      </w:r>
      <w:r w:rsidR="00E32D77" w:rsidRPr="003407A9">
        <w:t xml:space="preserve">a </w:t>
      </w:r>
      <w:r w:rsidR="00A11407" w:rsidRPr="003407A9">
        <w:t>long-term</w:t>
      </w:r>
      <w:r w:rsidR="00E32D77" w:rsidRPr="003407A9">
        <w:t xml:space="preserve"> process</w:t>
      </w:r>
      <w:r w:rsidR="00274916" w:rsidRPr="003407A9">
        <w:t xml:space="preserve"> </w:t>
      </w:r>
      <w:r w:rsidR="003F6D0B" w:rsidRPr="003407A9">
        <w:t xml:space="preserve">of genotypic </w:t>
      </w:r>
      <w:r w:rsidR="00231BB2" w:rsidRPr="003407A9">
        <w:t>changes</w:t>
      </w:r>
      <w:r w:rsidR="00231BB2">
        <w:t xml:space="preserve">, </w:t>
      </w:r>
      <w:r w:rsidR="00231BB2" w:rsidRPr="003407A9">
        <w:t>broadens</w:t>
      </w:r>
      <w:r w:rsidR="00FF21B2">
        <w:t xml:space="preserve"> a</w:t>
      </w:r>
      <w:r w:rsidR="00DE455D" w:rsidRPr="003407A9">
        <w:t xml:space="preserve"> </w:t>
      </w:r>
      <w:r w:rsidR="00C0103A" w:rsidRPr="003407A9">
        <w:t>species’ potential niche</w:t>
      </w:r>
      <w:r w:rsidR="00D0168A">
        <w:t xml:space="preserve">. However, </w:t>
      </w:r>
      <w:r w:rsidR="00C3084F" w:rsidRPr="003407A9">
        <w:t xml:space="preserve">locally adapted </w:t>
      </w:r>
      <w:r w:rsidR="00793460" w:rsidRPr="003407A9">
        <w:t>population</w:t>
      </w:r>
      <w:r w:rsidR="00D0168A">
        <w:t>s</w:t>
      </w:r>
      <w:r w:rsidR="00793460" w:rsidRPr="003407A9">
        <w:t xml:space="preserve"> </w:t>
      </w:r>
      <w:r w:rsidR="00D0168A">
        <w:t xml:space="preserve">face limitations </w:t>
      </w:r>
      <w:r w:rsidR="00C26866">
        <w:t>in survival conditions</w:t>
      </w:r>
      <w:r w:rsidR="00045824">
        <w:t xml:space="preserve">, rendering them more susceptible to local threats when dispersal and gene flow are restricted </w:t>
      </w:r>
      <w:r w:rsidR="00596825" w:rsidRPr="003407A9">
        <w:fldChar w:fldCharType="begin" w:fldLock="1"/>
      </w:r>
      <w:r w:rsidR="00596825" w:rsidRPr="003407A9">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3407A9">
        <w:fldChar w:fldCharType="separate"/>
      </w:r>
      <w:r w:rsidR="00596825" w:rsidRPr="003407A9">
        <w:rPr>
          <w:noProof/>
        </w:rPr>
        <w:t>(Atkins &amp; Travis 2010; Valladares et al. 2014)</w:t>
      </w:r>
      <w:r w:rsidR="00596825" w:rsidRPr="003407A9">
        <w:fldChar w:fldCharType="end"/>
      </w:r>
      <w:r w:rsidR="002A4326">
        <w:t xml:space="preserve">, </w:t>
      </w:r>
      <w:r w:rsidR="00452DE4" w:rsidRPr="003407A9">
        <w:t>especially</w:t>
      </w:r>
      <w:r w:rsidR="00AC2A1E" w:rsidRPr="003407A9">
        <w:t xml:space="preserve"> under current </w:t>
      </w:r>
      <w:r w:rsidR="00452DE4" w:rsidRPr="003407A9">
        <w:t xml:space="preserve">global </w:t>
      </w:r>
      <w:r w:rsidR="00AC2A1E" w:rsidRPr="003407A9">
        <w:t xml:space="preserve">change </w:t>
      </w:r>
      <w:r w:rsidR="00596825" w:rsidRPr="003407A9">
        <w:fldChar w:fldCharType="begin" w:fldLock="1"/>
      </w:r>
      <w:r w:rsidR="00596825" w:rsidRPr="003407A9">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3407A9">
        <w:fldChar w:fldCharType="separate"/>
      </w:r>
      <w:r w:rsidR="00596825" w:rsidRPr="003407A9">
        <w:rPr>
          <w:noProof/>
        </w:rPr>
        <w:t>(Peterson et al. 2018)</w:t>
      </w:r>
      <w:r w:rsidR="00596825" w:rsidRPr="003407A9">
        <w:fldChar w:fldCharType="end"/>
      </w:r>
      <w:r w:rsidR="00793460" w:rsidRPr="003407A9">
        <w:t xml:space="preserve">. </w:t>
      </w:r>
      <w:r w:rsidR="0027123A" w:rsidRPr="003407A9">
        <w:t>In this situation, p</w:t>
      </w:r>
      <w:r w:rsidR="00A202DC" w:rsidRPr="003407A9">
        <w:t xml:space="preserve">henotypic plasticity </w:t>
      </w:r>
      <w:r w:rsidR="001754C6" w:rsidRPr="003407A9">
        <w:t xml:space="preserve">may be the key to </w:t>
      </w:r>
      <w:r w:rsidR="00631407">
        <w:t>accelerate</w:t>
      </w:r>
      <w:r w:rsidR="00631407" w:rsidRPr="003407A9">
        <w:t xml:space="preserve"> </w:t>
      </w:r>
      <w:r w:rsidR="001754C6" w:rsidRPr="003407A9">
        <w:t xml:space="preserve">plant responses to new conditions </w:t>
      </w:r>
      <w:r w:rsidR="00223746" w:rsidRPr="003407A9">
        <w:fldChar w:fldCharType="begin" w:fldLock="1"/>
      </w:r>
      <w:r w:rsidR="006A043B">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3407A9">
        <w:fldChar w:fldCharType="separate"/>
      </w:r>
      <w:r w:rsidR="00596825" w:rsidRPr="003407A9">
        <w:rPr>
          <w:noProof/>
        </w:rPr>
        <w:t>(Matesanz et al. 2010; Nicotra et al. 2010; Reed et al. 2011; Walck et al. 2011)</w:t>
      </w:r>
      <w:r w:rsidR="00223746" w:rsidRPr="003407A9">
        <w:fldChar w:fldCharType="end"/>
      </w:r>
      <w:r w:rsidR="00B334EF" w:rsidRPr="003407A9">
        <w:t xml:space="preserve">, </w:t>
      </w:r>
      <w:r w:rsidR="00E173A0" w:rsidRPr="003407A9">
        <w:t>act</w:t>
      </w:r>
      <w:r w:rsidR="00B334EF" w:rsidRPr="003407A9">
        <w:t>ing</w:t>
      </w:r>
      <w:r w:rsidR="00E173A0" w:rsidRPr="003407A9">
        <w:t xml:space="preserve"> as a buffer</w:t>
      </w:r>
      <w:r w:rsidR="009D6BEF" w:rsidRPr="003407A9">
        <w:t xml:space="preserve"> </w:t>
      </w:r>
      <w:r w:rsidR="007A3D70" w:rsidRPr="003407A9">
        <w:t xml:space="preserve">against </w:t>
      </w:r>
      <w:r w:rsidR="00F70211" w:rsidRPr="003407A9">
        <w:t>environmental changes</w:t>
      </w:r>
      <w:r w:rsidR="00596825" w:rsidRPr="003407A9">
        <w:t xml:space="preserve"> </w:t>
      </w:r>
      <w:r w:rsidR="00596825" w:rsidRPr="003407A9">
        <w:fldChar w:fldCharType="begin" w:fldLock="1"/>
      </w:r>
      <w:r w:rsidR="00D379E7" w:rsidRPr="003407A9">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3407A9">
        <w:fldChar w:fldCharType="separate"/>
      </w:r>
      <w:r w:rsidR="00596825" w:rsidRPr="003407A9">
        <w:rPr>
          <w:noProof/>
        </w:rPr>
        <w:t>(Lande 2009; Chevin et al. 2010)</w:t>
      </w:r>
      <w:r w:rsidR="00596825" w:rsidRPr="003407A9">
        <w:fldChar w:fldCharType="end"/>
      </w:r>
      <w:r w:rsidR="001754C6" w:rsidRPr="003407A9">
        <w:t xml:space="preserve">. </w:t>
      </w:r>
    </w:p>
    <w:p w14:paraId="41CC9E3F" w14:textId="2B2A3C49" w:rsidR="008968CF" w:rsidRPr="003407A9" w:rsidRDefault="007741F5" w:rsidP="00A026B7">
      <w:pPr>
        <w:autoSpaceDE w:val="0"/>
        <w:autoSpaceDN w:val="0"/>
        <w:adjustRightInd w:val="0"/>
        <w:spacing w:after="0" w:line="360" w:lineRule="auto"/>
        <w:ind w:firstLine="709"/>
        <w:jc w:val="both"/>
      </w:pPr>
      <w:r>
        <w:t>In the plant life cycle, e</w:t>
      </w:r>
      <w:r w:rsidR="0016001C" w:rsidRPr="003407A9">
        <w:t xml:space="preserve">nvironmental changes </w:t>
      </w:r>
      <w:r w:rsidR="00DD3ABE">
        <w:t>first influence</w:t>
      </w:r>
      <w:r w:rsidR="00DD3ABE" w:rsidRPr="003407A9">
        <w:t xml:space="preserve"> </w:t>
      </w:r>
      <w:r w:rsidR="0016001C" w:rsidRPr="003407A9">
        <w:t xml:space="preserve">plant </w:t>
      </w:r>
      <w:r w:rsidR="00653DB5" w:rsidRPr="003407A9">
        <w:t>regeneration</w:t>
      </w:r>
      <w:r w:rsidR="00407C07" w:rsidRPr="003407A9">
        <w:t xml:space="preserve"> from seeds</w:t>
      </w:r>
      <w:r w:rsidR="004A5331" w:rsidRPr="003407A9">
        <w:t>, a key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proofErr w:type="spellStart"/>
      <w:r w:rsidR="009C088F" w:rsidRPr="003407A9">
        <w:t>ecophysiological</w:t>
      </w:r>
      <w:proofErr w:type="spellEnd"/>
      <w:r w:rsidR="009C088F" w:rsidRPr="003407A9">
        <w:t xml:space="preserve">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variability in seed </w:t>
      </w:r>
      <w:r w:rsidR="009C0D58">
        <w:t xml:space="preserve">germination </w:t>
      </w:r>
      <w:r w:rsidR="008A2F95" w:rsidRPr="003407A9">
        <w:t xml:space="preserve">responses to </w:t>
      </w:r>
      <w:r w:rsidR="00125EEA" w:rsidRPr="003407A9">
        <w:t>moisture and temperature will be key for the</w:t>
      </w:r>
      <w:r w:rsidR="008A2F95" w:rsidRPr="003407A9">
        <w:t xml:space="preserve"> </w:t>
      </w:r>
      <w:r w:rsidR="00125EEA" w:rsidRPr="003407A9">
        <w:t>adap</w:t>
      </w:r>
      <w:r w:rsidR="009C0D58">
        <w:t>ta</w:t>
      </w:r>
      <w:r w:rsidR="00125EEA" w:rsidRPr="003407A9">
        <w:t>tion or acclimatization of plant</w:t>
      </w:r>
      <w:r w:rsidR="009C0D58">
        <w:t>s</w:t>
      </w:r>
      <w:r w:rsidR="00125EEA" w:rsidRPr="003407A9">
        <w:t xml:space="preserve">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 </w:t>
      </w:r>
      <w:r w:rsidR="00FE0A3F">
        <w:t>species</w:t>
      </w:r>
      <w:r w:rsidR="004521A0">
        <w:t xml:space="preserve">-based </w:t>
      </w:r>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r w:rsidR="00E6389C">
        <w:t xml:space="preserve"> </w:t>
      </w:r>
      <w:r w:rsidR="00AB2145">
        <w:t xml:space="preserve">mainly from </w:t>
      </w:r>
      <w:r w:rsidR="00E6389C">
        <w:t>arid ecosystems</w:t>
      </w:r>
      <w:r w:rsidR="0042467D" w:rsidRPr="0088256E">
        <w:t xml:space="preserve"> </w:t>
      </w:r>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705EDD">
        <w:rPr>
          <w:lang w:val="en-US"/>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705EDD">
        <w:rPr>
          <w:noProof/>
          <w:lang w:val="en-US"/>
        </w:rPr>
        <w:t>(Yi et al. 2019; Gelviz-Gelvez et al. 2020)</w:t>
      </w:r>
      <w:r w:rsidR="0042467D" w:rsidRPr="0088256E">
        <w:fldChar w:fldCharType="end"/>
      </w:r>
      <w:r w:rsidR="000E036E">
        <w:t>.</w:t>
      </w:r>
      <w:r w:rsidR="00F47696" w:rsidRPr="00705EDD">
        <w:rPr>
          <w:lang w:val="en-US"/>
        </w:rPr>
        <w:t xml:space="preserve"> </w:t>
      </w:r>
      <w:r w:rsidR="00D36FB8">
        <w:rPr>
          <w:lang w:val="en-US"/>
        </w:rPr>
        <w:t xml:space="preserve">However, </w:t>
      </w:r>
      <w:r w:rsidR="00F47696" w:rsidRPr="00BE1551">
        <w:t>I</w:t>
      </w:r>
      <w:r w:rsidR="00D36FB8">
        <w:t>t</w:t>
      </w:r>
      <w:r w:rsidR="00F47696" w:rsidRPr="00BE1551">
        <w:t xml:space="preserve"> is largely unknown </w:t>
      </w:r>
      <w:r w:rsidR="00F66DD8" w:rsidRPr="00BE1551">
        <w:t xml:space="preserve">whether intraspecific variability </w:t>
      </w:r>
      <w:r w:rsidR="00D219CD">
        <w:t>affect</w:t>
      </w:r>
      <w:r w:rsidR="00D219CD" w:rsidRPr="00BE1551">
        <w:t xml:space="preserve"> </w:t>
      </w:r>
      <w:r w:rsidR="00F66DD8" w:rsidRPr="00BE1551">
        <w:t>germination responses to water stress</w:t>
      </w:r>
      <w:r w:rsidR="009F7455">
        <w:t xml:space="preserve"> as recently suggested by</w:t>
      </w:r>
      <w:r w:rsidR="0088256E" w:rsidRPr="00705EDD">
        <w:rPr>
          <w:lang w:val="en-US"/>
        </w:rPr>
        <w:t xml:space="preserve"> </w:t>
      </w:r>
      <w:r w:rsidR="0088256E" w:rsidRPr="00F66DD8">
        <w:fldChar w:fldCharType="begin" w:fldLock="1"/>
      </w:r>
      <w:r w:rsidR="00F56DC5" w:rsidRPr="00705EDD">
        <w:rPr>
          <w:lang w:val="en-US"/>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w:instrText>
      </w:r>
      <w:r w:rsidR="00F56DC5" w:rsidRPr="00DB2064">
        <w:rPr>
          <w:lang w:val="en-US"/>
        </w:rPr>
        <w:instrText>ia annua, Artemisia scoparia, Bassia dasyphyll</w:instrText>
      </w:r>
      <w:r w:rsidR="00F56DC5" w:rsidRPr="00E725BC">
        <w:rPr>
          <w:lang w:val="en-US"/>
        </w:rPr>
        <w:instrText>a</w:instrText>
      </w:r>
      <w:r w:rsidR="00F56DC5" w:rsidRPr="008E6FB5">
        <w:rPr>
          <w:lang w:val="en-US"/>
        </w:rPr>
        <w:instrText>, Heteropa</w:instrText>
      </w:r>
      <w:r w:rsidR="00F56DC5">
        <w:rPr>
          <w:lang w:val="es-CO"/>
        </w:rPr>
        <w:instrText>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w:instrText>
      </w:r>
      <w:r w:rsidR="00F56DC5" w:rsidRPr="00705EDD">
        <w:rPr>
          <w:lang w:val="en-US"/>
        </w:rPr>
        <w:instrText>: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r w:rsidR="00D219CD">
        <w:t>;</w:t>
      </w:r>
      <w:r w:rsidR="0088256E">
        <w:t xml:space="preserve"> </w:t>
      </w:r>
      <w:r w:rsidR="00F66DD8" w:rsidRPr="00F66DD8">
        <w:t xml:space="preserve">and whether this variability </w:t>
      </w:r>
      <w:r w:rsidR="00013513">
        <w:t>has</w:t>
      </w:r>
      <w:r w:rsidR="00013513" w:rsidRPr="00F66DD8">
        <w:t xml:space="preserve"> </w:t>
      </w:r>
      <w:r w:rsidR="00F66DD8" w:rsidRPr="00F66DD8">
        <w:t>functional significance along local gradients</w:t>
      </w:r>
      <w:r w:rsidR="00231E9A">
        <w:t xml:space="preserve"> </w:t>
      </w:r>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r w:rsidR="00231E9A">
        <w:t>.</w:t>
      </w:r>
      <w:r w:rsidR="0042467D" w:rsidRPr="00F66DD8">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9156DA" w:rsidRPr="003407A9">
        <w:t xml:space="preserve">, specifically, the modelling of the seed germination niche using 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 xml:space="preserve">(Allen et al. 2000; Bradford 2002; Bewley et al. </w:t>
      </w:r>
      <w:r w:rsidR="006A043B" w:rsidRPr="006A043B">
        <w:rPr>
          <w:noProof/>
        </w:rPr>
        <w:lastRenderedPageBreak/>
        <w:t>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w:t>
      </w:r>
      <w:proofErr w:type="spellStart"/>
      <w:r w:rsidR="0070124F" w:rsidRPr="003407A9">
        <w:rPr>
          <w:rFonts w:cstheme="minorHAnsi"/>
        </w:rPr>
        <w:t>ψ</w:t>
      </w:r>
      <w:r w:rsidR="0070124F" w:rsidRPr="003407A9">
        <w:rPr>
          <w:rFonts w:cstheme="minorHAnsi"/>
          <w:vertAlign w:val="subscript"/>
        </w:rPr>
        <w:t>b</w:t>
      </w:r>
      <w:proofErr w:type="spellEnd"/>
      <w:r w:rsidR="0070124F" w:rsidRPr="003407A9">
        <w:t>).</w:t>
      </w:r>
      <w:r w:rsidR="000B658C" w:rsidRPr="003407A9">
        <w:t xml:space="preserve"> Each seed in a population has its own value of </w:t>
      </w:r>
      <w:proofErr w:type="spellStart"/>
      <w:r w:rsidR="000B658C" w:rsidRPr="003407A9">
        <w:rPr>
          <w:rFonts w:cstheme="minorHAnsi"/>
        </w:rPr>
        <w:t>ψ</w:t>
      </w:r>
      <w:r w:rsidR="000B658C" w:rsidRPr="003407A9">
        <w:rPr>
          <w:rFonts w:cstheme="minorHAnsi"/>
          <w:vertAlign w:val="subscript"/>
        </w:rPr>
        <w:t>b</w:t>
      </w:r>
      <w:proofErr w:type="spellEnd"/>
      <w:r w:rsidR="000B658C" w:rsidRPr="003407A9">
        <w:rPr>
          <w:rFonts w:cstheme="minorHAnsi"/>
        </w:rPr>
        <w:t xml:space="preserve">, and therefore calculating this parameter and its variation allows to </w:t>
      </w:r>
      <w:r w:rsidR="00411431" w:rsidRPr="003407A9">
        <w:rPr>
          <w:rFonts w:cstheme="minorHAnsi"/>
        </w:rPr>
        <w:t>test the sources and mechanisms of variation among individuals (i.e. intraspecific variability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4DD89E8D" w14:textId="00FB0C9B" w:rsidR="00422A12" w:rsidRDefault="00456182" w:rsidP="00AE1B59">
      <w:pPr>
        <w:spacing w:line="360" w:lineRule="auto"/>
        <w:ind w:firstLine="709"/>
        <w:jc w:val="both"/>
      </w:pPr>
      <w:r>
        <w:t xml:space="preserve">Addressing </w:t>
      </w:r>
      <w:r w:rsidR="006F7FCD">
        <w:t xml:space="preserve">seed germination responses to water stress </w:t>
      </w:r>
      <w:r w:rsidR="00FE52D3">
        <w:t xml:space="preserve">may </w:t>
      </w:r>
      <w:r w:rsidR="00203763">
        <w:t xml:space="preserve">be useful </w:t>
      </w:r>
      <w:r>
        <w:t>for understanding</w:t>
      </w:r>
      <w:r w:rsidR="006233EA">
        <w:t xml:space="preserve"> the effects of</w:t>
      </w:r>
      <w:r w:rsidR="00FE52D3">
        <w:t xml:space="preserve"> </w:t>
      </w:r>
      <w:r w:rsidR="006233EA">
        <w:t>g</w:t>
      </w:r>
      <w:r w:rsidR="006D4A62" w:rsidRPr="003407A9">
        <w:t>lobal warming</w:t>
      </w:r>
      <w:r w:rsidR="006233EA">
        <w:t xml:space="preserve"> in alpine ecosystems</w:t>
      </w:r>
      <w:r w:rsidR="00855C2C">
        <w:t xml:space="preserve">, </w:t>
      </w:r>
      <w:r w:rsidR="00EA0C92">
        <w:t>with a general trend to</w:t>
      </w:r>
      <w:r w:rsidR="00B73C7B">
        <w:t xml:space="preserve"> </w:t>
      </w:r>
      <w:r w:rsidR="000956C0">
        <w:t xml:space="preserve">earlier snowmelt and increasing summer drought </w:t>
      </w:r>
      <w:r w:rsidR="00791BF0">
        <w:fldChar w:fldCharType="begin" w:fldLock="1"/>
      </w:r>
      <w:r w:rsidR="00E16B1A">
        <w:instrText>ADDIN CSL_CITATION {"citationItems":[{"id":"ITEM-1","itemData":{"DOI":"10.1111/1365-2745.14180","ISSN":"13652745","abstract":"Earlier snowmelt and more frequent summer drought due to climate warming are considered particularly influential for extratropical alpine plants, which are adapted to a short growing season and high water availability. Here, we explored the combined effects of the two drivers with a field experiment in late-successional alpine grassland in the Swiss Alps (2500 m a.s.l.) over 6–7 years. We advanced and delayed snowmelt by removing and adding snow to experimental plots prior to natural snowmelt for 7 years and combined this treatment with 5 and 10 weeks of summer drought for 6 years. We measured plant biomass formation, community composition and ecosystem respiration, and monitored soil moisture as well as soil temperature. Natural snowmelt dates varied by 42 days across years. Snow manipulations advanced and delayed snowmelt by 4.6 and 8.0 days on average but did not affect annual growth (peak biomass) above- nor below-ground. Interactions between snowmelt and drought were nonsignificant, implying that drought effects were independent of snowmelt. Drought reduced total annual above-ground biomass in the 10-week treatment by 16 ± 7% across years, while the 5-week treatment lowered biomass in the last year only. This decline in biomass was accountable to high drought sensitivity of biomass production in a few forb and graminoid species. In contrast, drought did not affect the biomass production of the dominant sedge Carex curvula, whose proportion of total plant cover increased from 36% in controls to 48% in 10-week drought. Below-ground biomass slightly increased under drought (5-week treatment only), resulting in a higher root mass fraction (both treatments). Despite continued root formation, drought reduced ecosystem respiration by 13%–23% per season, assessed nine times during three growing seasons. Since more than 85% of ecosystem respiration stemmed from below-ground activities and roots continued growing under drought, we assume that soil microorganisms were heavily constrained by the drought treatments. Synthesis. We conclude that snowmelt timing is unrelated to productivity, while recurrent drought will shift biomass allocation from shoots to roots in this typical alpine grassland, with potential implications for grazers but also for nutrient and carbon cycling. Species-specific drought-sensitivity will considerably alter community composition under more frequent drought.","author":[{"dropping-particle":"","family":"Möhl","given":"Patrick","non-dropping-particle":"","parse-names":false,"suffix":""},{"dropping-particle":"","family":"Vorkauf","given":"Maria","non-dropping-particle":"","parse-names":false,"suffix":""},{"dropping-particle":"","family":"Kahmen","given":"Ansgar","non-dropping-particle":"","parse-names":false,"suffix":""},{"dropping-particle":"","family":"Hiltbrunner","given":"Erika","non-dropping-particle":"","parse-names":false,"suffix":""}],"container-title":"Journal of Ecology","id":"ITEM-1","issue":"11","issued":{"date-parts":[["2023"]]},"page":"2357-2375","title":"Recurrent summer drought affects biomass production and community composition independently of snowmelt manipulation in alpine grassland","type":"article-journal","volume":"111"},"uris":["http://www.mendeley.com/documents/?uuid=9c16d545-e574-4539-bfa4-72c1cd8beee0"]}],"mendeley":{"formattedCitation":"(Möhl et al. 2023)","plainTextFormattedCitation":"(Möhl et al. 2023)","previouslyFormattedCitation":"(Möhl et al. 2023)"},"properties":{"noteIndex":0},"schema":"https://github.com/citation-style-language/schema/raw/master/csl-citation.json"}</w:instrText>
      </w:r>
      <w:r w:rsidR="00791BF0">
        <w:fldChar w:fldCharType="separate"/>
      </w:r>
      <w:r w:rsidR="00791BF0" w:rsidRPr="00791BF0">
        <w:rPr>
          <w:noProof/>
        </w:rPr>
        <w:t>(Möhl et al. 2023)</w:t>
      </w:r>
      <w:r w:rsidR="00791BF0">
        <w:fldChar w:fldCharType="end"/>
      </w:r>
      <w:r w:rsidR="005A4AAD" w:rsidRPr="003407A9">
        <w:t>.</w:t>
      </w:r>
      <w:r w:rsidR="0015216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w:t>
      </w:r>
      <w:r w:rsidR="000B607F">
        <w:t>provides</w:t>
      </w:r>
      <w:r w:rsidR="005C6E16" w:rsidRPr="003407A9">
        <w:t xml:space="preserve"> </w:t>
      </w:r>
      <w:r w:rsidR="00AD5980" w:rsidRPr="003407A9">
        <w:t xml:space="preserve">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655EAA">
        <w:t>M</w:t>
      </w:r>
      <w:r w:rsidR="004C5097" w:rsidRPr="003407A9">
        <w:t xml:space="preserve">icroclimatic </w:t>
      </w:r>
      <w:r w:rsidR="00A77DAD">
        <w:t>gradients</w:t>
      </w:r>
      <w:r w:rsidR="00A77DAD" w:rsidRPr="003407A9">
        <w:t xml:space="preserve"> </w:t>
      </w:r>
      <w:r w:rsidR="00442802">
        <w:t>of</w:t>
      </w:r>
      <w:r w:rsidR="00335208">
        <w:t xml:space="preserve"> temperature and moisture </w:t>
      </w:r>
      <w:r w:rsidR="00442802">
        <w:t>have</w:t>
      </w:r>
      <w:r w:rsidR="00442802" w:rsidRPr="003407A9">
        <w:t xml:space="preserve"> </w:t>
      </w:r>
      <w:r w:rsidR="005C6E16">
        <w:t>bee</w:t>
      </w:r>
      <w:r w:rsidR="00634A04">
        <w:t xml:space="preserve">n </w:t>
      </w:r>
      <w:r w:rsidR="005C6E16">
        <w:t>suggested</w:t>
      </w:r>
      <w:r w:rsidR="0086090A">
        <w:t xml:space="preserve"> </w:t>
      </w:r>
      <w:r w:rsidR="00DE7326" w:rsidRPr="003407A9">
        <w:t xml:space="preserve">to buffer </w:t>
      </w:r>
      <w:r w:rsidR="00AD2F18">
        <w:t xml:space="preserve">the effect of </w:t>
      </w:r>
      <w:r w:rsidR="00E71523" w:rsidRPr="003407A9">
        <w:t>climate warming</w:t>
      </w:r>
      <w:r w:rsidR="0086090A">
        <w:t xml:space="preserve"> in alpine communities</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86090A">
        <w:t>(</w:t>
      </w:r>
      <w:r w:rsidR="0086090A" w:rsidRPr="00570D38">
        <w:rPr>
          <w:highlight w:val="yellow"/>
        </w:rPr>
        <w:t>Jiménez-Alfaro et al. 2024</w:t>
      </w:r>
      <w:r w:rsidR="0086090A">
        <w:t>)</w:t>
      </w:r>
      <w:r w:rsidR="00DC4CF9" w:rsidRPr="003407A9">
        <w:rPr>
          <w:rFonts w:eastAsia="Times New Roman" w:cstheme="minorHAnsi"/>
          <w:color w:val="000000"/>
          <w:lang w:eastAsia="ca-ES"/>
        </w:rPr>
        <w:t>.</w:t>
      </w:r>
      <w:r w:rsidR="00DC4CF9" w:rsidRPr="003407A9">
        <w:t xml:space="preserve"> </w:t>
      </w:r>
      <w:r w:rsidR="008358A8">
        <w:t xml:space="preserve">It </w:t>
      </w:r>
      <w:proofErr w:type="gramStart"/>
      <w:r w:rsidR="008358A8">
        <w:t>is therefore expected</w:t>
      </w:r>
      <w:proofErr w:type="gramEnd"/>
      <w:r w:rsidR="008358A8">
        <w:t xml:space="preserve"> that t</w:t>
      </w:r>
      <w:r w:rsidR="00716E91">
        <w:t xml:space="preserve">he ability of plant populations to cope with </w:t>
      </w:r>
      <w:r w:rsidR="003E45B6">
        <w:t xml:space="preserve">microclimatic </w:t>
      </w:r>
      <w:r w:rsidR="00716E91">
        <w:t xml:space="preserve">gradients </w:t>
      </w:r>
      <w:r w:rsidR="004B12E6">
        <w:t xml:space="preserve">under climate change </w:t>
      </w:r>
      <w:r w:rsidR="00DF2513">
        <w:t>will</w:t>
      </w:r>
      <w:r w:rsidR="008358A8">
        <w:t xml:space="preserve"> depend on</w:t>
      </w:r>
      <w:r w:rsidR="00DF2513">
        <w:t xml:space="preserve"> the</w:t>
      </w:r>
      <w:r w:rsidR="008358A8">
        <w:t xml:space="preserve"> intraspecific </w:t>
      </w:r>
      <w:r w:rsidR="00DF2513">
        <w:t>plasticity</w:t>
      </w:r>
      <w:r w:rsidR="008358A8">
        <w:t xml:space="preserve"> </w:t>
      </w:r>
      <w:r w:rsidR="00DF2513">
        <w:t>of</w:t>
      </w:r>
      <w:r w:rsidR="008358A8">
        <w:t xml:space="preserve"> seed germination</w:t>
      </w:r>
      <w:r w:rsidR="008E30AD">
        <w:t>. T</w:t>
      </w:r>
      <w:r w:rsidR="00DE0140">
        <w:t>he study of a</w:t>
      </w:r>
      <w:r w:rsidR="00790D09" w:rsidRPr="003407A9">
        <w:t xml:space="preserve">lpine </w:t>
      </w:r>
      <w:r w:rsidR="00845034" w:rsidRPr="003407A9">
        <w:t xml:space="preserve">plant regeneration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w:instrText>
      </w:r>
      <w:r w:rsidR="00AD5980" w:rsidRPr="00C51647">
        <w:rPr>
          <w:lang w:val="es-ES"/>
        </w:rPr>
        <w:instrText>article":"","family":"Steadman","given":"Kathryn J.","non-dropping-part</w:instrText>
      </w:r>
      <w:r w:rsidR="00AD5980" w:rsidRPr="00B45CE8">
        <w:rPr>
          <w:lang w:val="es-ES"/>
        </w:rPr>
        <w:instrTex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B45CE8">
        <w:rPr>
          <w:noProof/>
          <w:lang w:val="es-ES"/>
        </w:rPr>
        <w:t>(e.g. Mondoni et al. 2012; Hoyle et al. 2015; Fernández-Pascual et al. 2021)</w:t>
      </w:r>
      <w:r w:rsidR="00C73947" w:rsidRPr="003407A9">
        <w:fldChar w:fldCharType="end"/>
      </w:r>
      <w:r w:rsidR="00B45CE8" w:rsidRPr="00B45CE8">
        <w:rPr>
          <w:lang w:val="es-ES"/>
        </w:rPr>
        <w:t>.</w:t>
      </w:r>
      <w:r w:rsidR="00702735" w:rsidRPr="00B45CE8">
        <w:rPr>
          <w:lang w:val="es-ES"/>
        </w:rPr>
        <w:t xml:space="preserve"> </w:t>
      </w:r>
      <w:r w:rsidR="00B45CE8">
        <w:t>However,</w:t>
      </w:r>
      <w:r w:rsidR="00301157">
        <w:t xml:space="preserve"> </w:t>
      </w:r>
      <w:r w:rsidR="00F64BF7">
        <w:t xml:space="preserve">soil </w:t>
      </w:r>
      <w:r w:rsidR="00316C21" w:rsidRPr="003407A9">
        <w:t xml:space="preserve">moisture </w:t>
      </w:r>
      <w:r w:rsidR="00F64BF7">
        <w:t>needs to be also considered</w:t>
      </w:r>
      <w:r w:rsidR="003B3A5B" w:rsidRPr="003407A9">
        <w:t xml:space="preserve"> </w:t>
      </w:r>
      <w:r w:rsidR="00790D09" w:rsidRPr="003407A9">
        <w:t>in</w:t>
      </w:r>
      <w:r w:rsidR="0079421B" w:rsidRPr="003407A9">
        <w:t xml:space="preserve"> 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2E4843">
        <w:t xml:space="preserve"> </w:t>
      </w:r>
      <w:r w:rsidR="00B45CE8">
        <w:t>and</w:t>
      </w:r>
      <w:r w:rsidR="002E4843">
        <w:t xml:space="preserve"> it has been shown to specifically trigger germination</w:t>
      </w:r>
      <w:r w:rsidR="007F68FE">
        <w:t xml:space="preserve"> in the Caucasus</w:t>
      </w:r>
      <w:r w:rsidR="00280A6F" w:rsidRPr="007F68FE">
        <w:t xml:space="preserve"> </w:t>
      </w:r>
      <w:r w:rsidR="008C731B" w:rsidRPr="00C51647">
        <w:fldChar w:fldCharType="begin" w:fldLock="1"/>
      </w:r>
      <w:r w:rsidR="00AD5980" w:rsidRPr="00C51647">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C51647">
        <w:fldChar w:fldCharType="separate"/>
      </w:r>
      <w:r w:rsidR="008C731B" w:rsidRPr="00C51647">
        <w:rPr>
          <w:noProof/>
        </w:rPr>
        <w:t>(Rosbakh et al. 2022)</w:t>
      </w:r>
      <w:r w:rsidR="008C731B" w:rsidRPr="00C51647">
        <w:fldChar w:fldCharType="end"/>
      </w:r>
      <w:r w:rsidR="00666045" w:rsidRPr="00C51647">
        <w:t>.</w:t>
      </w:r>
      <w:r w:rsidR="00316C21" w:rsidRPr="003407A9">
        <w:t xml:space="preserve"> </w:t>
      </w:r>
      <w:r w:rsidR="005D5831" w:rsidRPr="005D5831">
        <w:t xml:space="preserve"> </w:t>
      </w:r>
      <w:r w:rsidR="005D5831">
        <w:t xml:space="preserve">This may be especially critical in alpine systems influenced by Mediterranean climatic conditions, which are </w:t>
      </w:r>
      <w:r w:rsidR="009055E0">
        <w:t xml:space="preserve">influenced by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2431F" w:rsidRPr="003407A9">
        <w:t xml:space="preserve"> </w:t>
      </w:r>
      <w:r w:rsidR="009055E0">
        <w:t>with</w:t>
      </w:r>
      <w:r w:rsidR="0062431F">
        <w:t xml:space="preserve"> implications on </w:t>
      </w:r>
      <w:r w:rsidR="00B7417A">
        <w:t>plant</w:t>
      </w:r>
      <w:r w:rsidR="00CC7011">
        <w:t xml:space="preserve"> regeneration </w:t>
      </w:r>
      <w:r w:rsidR="00CC7011" w:rsidRPr="003407A9">
        <w:fldChar w:fldCharType="begin" w:fldLock="1"/>
      </w:r>
      <w:r w:rsidR="00CC7011">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CC7011" w:rsidRPr="003407A9">
        <w:fldChar w:fldCharType="separate"/>
      </w:r>
      <w:r w:rsidR="00CC7011" w:rsidRPr="00CC606E">
        <w:rPr>
          <w:noProof/>
        </w:rPr>
        <w:t>(Giménez-Benavides et al. 2005; Giménez-Benavides et al. 2018; Mattana et al. 2022)</w:t>
      </w:r>
      <w:r w:rsidR="00CC7011" w:rsidRPr="003407A9">
        <w:fldChar w:fldCharType="end"/>
      </w:r>
      <w:r w:rsidR="00CC7011" w:rsidRPr="003407A9">
        <w:t xml:space="preserve"> </w:t>
      </w:r>
      <w:r w:rsidR="00CC7011">
        <w:t>and growth</w:t>
      </w:r>
      <w:r w:rsidR="00E16B1A">
        <w:t xml:space="preserve"> </w:t>
      </w:r>
      <w:r w:rsidR="00E16B1A">
        <w:fldChar w:fldCharType="begin" w:fldLock="1"/>
      </w:r>
      <w:r w:rsidR="00104EBE">
        <w:instrText>ADDIN CSL_CITATION {"citationItems":[{"id":"ITEM-1","itemData":{"DOI":"10.1111/nph.19285","ISSN":"14698137","PMID":"37753537","abstract":"The Mediterranean alpine is one of the most vulnerable ecosystems under future environmental change. Yet, patterns, timing and environmental controls of plant growth are poorly investigated. We aimed at an improved understanding of growth processes, as well as stem swelling and shrinking patterns, by examining two common coexisting green-stemmed shrub species. Using dendrometers to measure daily stem diameter changes, we separated these changes into water-related shrinking and swelling and irreversible growth. Implementing correlation analysis, linear mixed effects models, and partial least squares regression on time series of stem diameter changes, with corresponding soil temperature and moisture data as environmental predictors, we found species-specific growth patterns related to different drought-adaptive strategies. We show that the winter-cold-adapted species Cytisus galianoi uses a drought tolerance strategy combined with a high ecological plasticity, and is, thus, able to gain competitive advantages under future climate warming. In contrast, Genista versicolor is restricted to a narrower ecological niche using a winter-cold escape and drought avoidance strategy, which might be of disadvantage in a changing climate. Pregrowth environmental conditions were more relevant than conditions during growth, controlling the species' resource availability. Thus, studies focusing on current driver constellations of growth may fail to predict a species’ ecological niche and its potential future performance.","author":[{"dropping-particle":"","family":"Albrecht","given":"Eike Corina","non-dropping-particle":"","parse-names":false,"suffix":""},{"dropping-particle":"","family":"Dobbert","given":"Svenja","non-dropping-particle":"","parse-names":false,"suffix":""},{"dropping-particle":"","family":"Pape","given":"Roland","non-dropping-particle":"","parse-names":false,"suffix":""},{"dropping-particle":"","family":"Löffler","given":"Jörg","non-dropping-particle":"","parse-names":false,"suffix":""}],"container-title":"New Phytologist","id":"ITEM-1","issue":"1","issued":{"date-parts":[["2024"]]},"page":"114-130","title":"Patterns, timing, and environmental drivers of growth in two coexisting green-stemmed Mediterranean alpine shrubs species","type":"article-journal","volume":"241"},"uris":["http://www.mendeley.com/documents/?uuid=1517e12f-6f0d-4979-aef4-e941ab5671b5"]}],"mendeley":{"formattedCitation":"(Albrecht et al. 2024)","plainTextFormattedCitation":"(Albrecht et al. 2024)","previouslyFormattedCitation":"(Albrecht et al. 2024)"},"properties":{"noteIndex":0},"schema":"https://github.com/citation-style-language/schema/raw/master/csl-citation.json"}</w:instrText>
      </w:r>
      <w:r w:rsidR="00E16B1A">
        <w:fldChar w:fldCharType="separate"/>
      </w:r>
      <w:r w:rsidR="00E16B1A" w:rsidRPr="00E16B1A">
        <w:rPr>
          <w:noProof/>
        </w:rPr>
        <w:t>(Albrecht et al. 2024)</w:t>
      </w:r>
      <w:r w:rsidR="00E16B1A">
        <w:fldChar w:fldCharType="end"/>
      </w:r>
      <w:r w:rsidR="00E16B1A">
        <w:t>.</w:t>
      </w:r>
      <w:r w:rsidR="005D5831">
        <w:t xml:space="preserve"> </w:t>
      </w:r>
    </w:p>
    <w:p w14:paraId="290BC502" w14:textId="3996D0B2" w:rsidR="00662737" w:rsidRPr="003407A9" w:rsidRDefault="006D55FC" w:rsidP="0084299C">
      <w:pPr>
        <w:spacing w:line="360" w:lineRule="auto"/>
        <w:ind w:firstLine="709"/>
        <w:jc w:val="both"/>
      </w:pPr>
      <w:r>
        <w:t>In this study, we address the</w:t>
      </w:r>
      <w:r w:rsidR="009A4338" w:rsidRPr="003407A9">
        <w:t xml:space="preserve"> intraspecific variability on germination responses to water stress</w:t>
      </w:r>
      <w:r w:rsidR="00C143DF">
        <w:t xml:space="preserve"> along a </w:t>
      </w:r>
      <w:r w:rsidR="005D0242">
        <w:t>microclimatic gradient</w:t>
      </w:r>
      <w:r>
        <w:t xml:space="preserve"> </w:t>
      </w:r>
      <w:r w:rsidR="00C143DF">
        <w:t>in a</w:t>
      </w:r>
      <w:r w:rsidR="00C143DF" w:rsidRPr="00C143DF">
        <w:t xml:space="preserve"> </w:t>
      </w:r>
      <w:r w:rsidR="00C143DF" w:rsidRPr="003407A9">
        <w:t xml:space="preserve">drought-limited Mediterranean alpine </w:t>
      </w:r>
      <w:r w:rsidR="00C143DF">
        <w:t>system</w:t>
      </w:r>
      <w:r w:rsidR="00C63A3A" w:rsidRPr="003407A9">
        <w:t xml:space="preserve">. </w:t>
      </w:r>
      <w:r w:rsidR="00477C9C">
        <w:t>We focused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T</w:t>
      </w:r>
      <w:r w:rsidR="00F364E5" w:rsidRPr="003407A9">
        <w:t xml:space="preserve">he </w:t>
      </w:r>
      <w:r w:rsidR="00FC2903">
        <w:t xml:space="preserve">primary </w:t>
      </w:r>
      <w:r w:rsidR="00F364E5" w:rsidRPr="003407A9">
        <w:t xml:space="preserve">hypothesis </w:t>
      </w:r>
      <w:r w:rsidR="00A13C86">
        <w:t xml:space="preserve">is </w:t>
      </w:r>
      <w:r w:rsidR="00BB5C2F" w:rsidRPr="003407A9">
        <w:t xml:space="preserve">that </w:t>
      </w:r>
      <w:r w:rsidR="00A244A6" w:rsidRPr="003407A9">
        <w:t xml:space="preserve">germination responses to water stress will show intraspecific variability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r w:rsidR="00417D34">
        <w:t>In particular, w</w:t>
      </w:r>
      <w:r w:rsidR="00CD274E">
        <w:t>e expect lower base water potential</w:t>
      </w:r>
      <w:r w:rsidR="00D715AD">
        <w:t>s</w:t>
      </w:r>
      <w:r w:rsidR="00CD274E">
        <w:t xml:space="preserve"> 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r w:rsidR="00D715AD">
        <w:t xml:space="preserve">According to previous information of the germination of Mediterranean species </w:t>
      </w:r>
      <w:r w:rsidR="000E14FB" w:rsidRPr="003407A9">
        <w:t xml:space="preserve"> </w:t>
      </w:r>
      <w:r w:rsidR="00B4067D" w:rsidRPr="003407A9">
        <w:fldChar w:fldCharType="begin" w:fldLock="1"/>
      </w:r>
      <w:r w:rsidR="00835869" w:rsidRPr="003407A9">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3407A9">
        <w:fldChar w:fldCharType="separate"/>
      </w:r>
      <w:r w:rsidR="00B4067D" w:rsidRPr="003407A9">
        <w:rPr>
          <w:noProof/>
        </w:rPr>
        <w:t>(Mattana et al. 2022)</w:t>
      </w:r>
      <w:r w:rsidR="00B4067D" w:rsidRPr="003407A9">
        <w:fldChar w:fldCharType="end"/>
      </w:r>
      <w:r w:rsidR="000D09E5" w:rsidRPr="003407A9">
        <w:t xml:space="preserve">, fresh seeds of </w:t>
      </w:r>
      <w:r w:rsidR="009D35F4" w:rsidRPr="00964417">
        <w:t>the study species</w:t>
      </w:r>
      <w:r w:rsidR="000D09E5" w:rsidRPr="003407A9">
        <w:t xml:space="preserve"> might show some degree of physiological seed dormancy that requires dry after ripening to be alleviated.</w:t>
      </w:r>
      <w:r w:rsidR="00A73D0C" w:rsidRPr="003407A9">
        <w:t xml:space="preserve"> </w:t>
      </w:r>
      <w:r w:rsidR="00AD5FE4" w:rsidRPr="003407A9">
        <w:t>T</w:t>
      </w:r>
      <w:r w:rsidR="009B1B12" w:rsidRPr="003407A9">
        <w:t>hus</w:t>
      </w:r>
      <w:r w:rsidR="00A73D0C" w:rsidRPr="003407A9">
        <w:t>,</w:t>
      </w:r>
      <w:r w:rsidR="009B1B12" w:rsidRPr="003407A9">
        <w:t xml:space="preserve"> a second</w:t>
      </w:r>
      <w:r w:rsidR="00A73D0C" w:rsidRPr="003407A9">
        <w:t xml:space="preserve">ary </w:t>
      </w:r>
      <w:r w:rsidR="00FC2903">
        <w:t>hypothesis</w:t>
      </w:r>
      <w:r w:rsidR="00651508" w:rsidRPr="003407A9">
        <w:t xml:space="preserve"> </w:t>
      </w:r>
      <w:r w:rsidR="00A73D0C" w:rsidRPr="003407A9">
        <w:t xml:space="preserve">is </w:t>
      </w:r>
      <w:r w:rsidR="006C06E3" w:rsidRPr="003407A9">
        <w:t>that</w:t>
      </w:r>
      <w:r w:rsidR="00651508" w:rsidRPr="003407A9">
        <w:t xml:space="preserve"> </w:t>
      </w:r>
      <w:r w:rsidR="00DA19FF" w:rsidRPr="003407A9">
        <w:t>see</w:t>
      </w:r>
      <w:r w:rsidR="00651508" w:rsidRPr="003407A9">
        <w:t xml:space="preserve">d </w:t>
      </w:r>
      <w:r w:rsidR="003D4F1E" w:rsidRPr="003407A9">
        <w:t xml:space="preserve">storage </w:t>
      </w:r>
      <w:r w:rsidR="0084299C" w:rsidRPr="003407A9">
        <w:t xml:space="preserve">in dry after ripening conditions </w:t>
      </w:r>
      <w:r w:rsidR="006C06E3" w:rsidRPr="003407A9">
        <w:t xml:space="preserve">will </w:t>
      </w:r>
      <w:r w:rsidR="0084299C" w:rsidRPr="003407A9">
        <w:t>modif</w:t>
      </w:r>
      <w:r w:rsidR="006C06E3" w:rsidRPr="003407A9">
        <w:t>y</w:t>
      </w:r>
      <w:r w:rsidR="0084299C" w:rsidRPr="003407A9">
        <w:t xml:space="preserve"> seed dormancy and thus germination responses </w:t>
      </w:r>
      <w:r w:rsidR="0031128E" w:rsidRPr="003407A9">
        <w:t>to water stress</w:t>
      </w:r>
      <w:r w:rsidR="0084299C" w:rsidRPr="003407A9">
        <w:t>.</w:t>
      </w:r>
      <w:r w:rsidR="009D35F4">
        <w:t xml:space="preserve"> </w:t>
      </w:r>
      <w:r w:rsidR="00D715AD">
        <w:t xml:space="preserve">Additionally, </w:t>
      </w:r>
      <w:r w:rsidR="00003EB4">
        <w:t>w</w:t>
      </w:r>
      <w:r w:rsidR="003251DB">
        <w:t>e</w:t>
      </w:r>
      <w:r w:rsidR="008C2CF9">
        <w:t xml:space="preserve"> </w:t>
      </w:r>
      <w:r w:rsidR="002270C0">
        <w:t xml:space="preserve">also </w:t>
      </w:r>
      <w:r w:rsidR="00003EB4">
        <w:t xml:space="preserve">accounted </w:t>
      </w:r>
      <w:r w:rsidR="002270C0">
        <w:t>for</w:t>
      </w:r>
      <w:r w:rsidR="00003EB4">
        <w:t xml:space="preserve"> seed mass,</w:t>
      </w:r>
      <w:r w:rsidR="008C2CF9">
        <w:t xml:space="preserve"> </w:t>
      </w:r>
      <w:r w:rsidR="003251DB">
        <w:t>a</w:t>
      </w:r>
      <w:r w:rsidR="00604239">
        <w:t xml:space="preserve">nother relevant seed trait that </w:t>
      </w:r>
      <w:r w:rsidR="00C93520">
        <w:t xml:space="preserve">has </w:t>
      </w:r>
      <w:r w:rsidR="00C93520">
        <w:lastRenderedPageBreak/>
        <w:t>been proven to modulate germination responses</w:t>
      </w:r>
      <w:r w:rsidR="00003EB4">
        <w:t xml:space="preserve"> </w:t>
      </w:r>
      <w:r w:rsidR="0064530B">
        <w:fldChar w:fldCharType="begin" w:fldLock="1"/>
      </w:r>
      <w:r w:rsidR="000C3EAB">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DB4FD9">
        <w:rPr>
          <w:lang w:val="es-CO"/>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fldChar w:fldCharType="separate"/>
      </w:r>
      <w:r w:rsidR="00B231A0" w:rsidRPr="00B231A0">
        <w:rPr>
          <w:noProof/>
          <w:lang w:val="es-ES"/>
        </w:rPr>
        <w:t>(Bond et al. 1999; Pons &amp; Fenner 2000; Fernández-Pascual et al. 2019; Fernández-Pascual et al. 2021)</w:t>
      </w:r>
      <w:r w:rsidR="0064530B">
        <w:fldChar w:fldCharType="end"/>
      </w:r>
      <w:r w:rsidR="00AE33B8" w:rsidRPr="00AE33B8">
        <w:rPr>
          <w:lang w:val="es-ES"/>
        </w:rPr>
        <w:t xml:space="preserve">. </w:t>
      </w:r>
      <w:proofErr w:type="gramStart"/>
      <w:r w:rsidR="00003EB4" w:rsidRPr="00DB4FD9">
        <w:t>Despite the contrad</w:t>
      </w:r>
      <w:r w:rsidR="00DB4FD9">
        <w:t>i</w:t>
      </w:r>
      <w:r w:rsidR="00003EB4" w:rsidRPr="00DB4FD9">
        <w:t xml:space="preserve">ctory </w:t>
      </w:r>
      <w:r w:rsidR="00003EB4">
        <w:t xml:space="preserve">evidence that seed mass has shown in response to drought </w:t>
      </w:r>
      <w:r w:rsidR="002A0AE6">
        <w:t xml:space="preserve">both </w:t>
      </w:r>
      <w:r w:rsidR="00003EB4">
        <w:t xml:space="preserve">positive responses for smallest seeds </w:t>
      </w:r>
      <w:r w:rsidR="00003EB4">
        <w:fldChar w:fldCharType="begin" w:fldLock="1"/>
      </w:r>
      <w:r w:rsidR="00003EB4">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fldChar w:fldCharType="separate"/>
      </w:r>
      <w:r w:rsidR="00003EB4" w:rsidRPr="00D03E83">
        <w:rPr>
          <w:noProof/>
        </w:rPr>
        <w:t>(Kikuzawa &amp; Koyama 1999; Merino-Martín et al. 2017; Gya et al. 2023)</w:t>
      </w:r>
      <w:r w:rsidR="00003EB4">
        <w:fldChar w:fldCharType="end"/>
      </w:r>
      <w:r w:rsidR="00003EB4">
        <w:t xml:space="preserve"> and </w:t>
      </w:r>
      <w:r w:rsidR="002A0AE6">
        <w:t xml:space="preserve">also </w:t>
      </w:r>
      <w:r w:rsidR="00003EB4">
        <w:t xml:space="preserve">positive responses to largest seeds </w:t>
      </w:r>
      <w:r w:rsidR="00003EB4" w:rsidRPr="003407A9">
        <w:fldChar w:fldCharType="begin" w:fldLock="1"/>
      </w:r>
      <w:r w:rsidR="00003EB4">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3407A9">
        <w:fldChar w:fldCharType="separate"/>
      </w:r>
      <w:r w:rsidR="00003EB4" w:rsidRPr="00AD0087">
        <w:rPr>
          <w:noProof/>
        </w:rPr>
        <w:t>(Kidson &amp; Westoby 2000; Gelviz-Gelvez et al. 2020)</w:t>
      </w:r>
      <w:r w:rsidR="00003EB4" w:rsidRPr="003407A9">
        <w:fldChar w:fldCharType="end"/>
      </w:r>
      <w:r w:rsidR="00003EB4">
        <w:t xml:space="preserve">, </w:t>
      </w:r>
      <w:r w:rsidR="00003EB4" w:rsidRPr="00DB4FD9">
        <w:t xml:space="preserve"> </w:t>
      </w:r>
      <w:r w:rsidR="0025517E">
        <w:t xml:space="preserve">for our tertiary hypothesis </w:t>
      </w:r>
      <w:r w:rsidR="00DB06CE">
        <w:t>we expect</w:t>
      </w:r>
      <w:r w:rsidR="009B6660">
        <w:t xml:space="preserve"> </w:t>
      </w:r>
      <w:r w:rsidR="00DB06CE">
        <w:t>that seed mass modulate</w:t>
      </w:r>
      <w:r w:rsidR="00003EB4">
        <w:t>s</w:t>
      </w:r>
      <w:r w:rsidR="00DB06CE">
        <w:t xml:space="preserve"> the responses in alpine habitats</w:t>
      </w:r>
      <w:r w:rsidR="002270C0">
        <w:t>, and particularly in Mediterranean systems</w:t>
      </w:r>
      <w:r w:rsidR="00003EB4">
        <w:t>.</w:t>
      </w:r>
      <w:proofErr w:type="gramEnd"/>
      <w:r w:rsidR="00C81864">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46990342"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 w:name="_Hlk153186664"/>
      <w:r w:rsidR="00A5205A" w:rsidRPr="003407A9">
        <w:rPr>
          <w:i/>
          <w:iCs/>
        </w:rPr>
        <w:t>D. langeanus</w:t>
      </w:r>
      <w:bookmarkEnd w:id="4"/>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r w:rsidR="00A86C98">
        <w:t xml:space="preserve"> (</w:t>
      </w:r>
      <w:r w:rsidR="00246BC6">
        <w:t>own data, not published</w:t>
      </w:r>
      <w:r w:rsidR="00A86C98">
        <w:t>)</w:t>
      </w:r>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 (</w:t>
      </w:r>
      <w:r w:rsidR="001D0D1E" w:rsidRPr="001D0D1E">
        <w:t>previous exploratory experiment data not shown</w:t>
      </w:r>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 xml:space="preserve">2,500 m </w:t>
      </w:r>
      <w:proofErr w:type="spellStart"/>
      <w:r w:rsidR="0091528D" w:rsidRPr="003407A9">
        <w:rPr>
          <w:rFonts w:cstheme="minorHAnsi"/>
        </w:rPr>
        <w:t>a.s.l</w:t>
      </w:r>
      <w:proofErr w:type="spellEnd"/>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 xml:space="preserve">in acids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r w:rsidR="005E2483" w:rsidRPr="003407A9">
        <w:rPr>
          <w:rFonts w:cstheme="minorHAnsi"/>
        </w:rPr>
        <w:t xml:space="preserve">m </w:t>
      </w:r>
      <w:proofErr w:type="spellStart"/>
      <w:r w:rsidR="005E2483" w:rsidRPr="003407A9">
        <w:rPr>
          <w:rFonts w:cstheme="minorHAnsi"/>
        </w:rPr>
        <w:t>a.s.l</w:t>
      </w:r>
      <w:proofErr w:type="spellEnd"/>
      <w:r w:rsidR="005E2483" w:rsidRPr="003407A9">
        <w:rPr>
          <w:rFonts w:cstheme="minorHAnsi"/>
        </w:rPr>
        <w:t xml:space="preserve"> (</w:t>
      </w:r>
      <w:r w:rsidR="00967BE6" w:rsidRPr="00AF1450">
        <w:rPr>
          <w:rFonts w:cstheme="minorHAnsi"/>
          <w:highlight w:val="yellow"/>
        </w:rPr>
        <w:t xml:space="preserve">González Le </w:t>
      </w:r>
      <w:proofErr w:type="spellStart"/>
      <w:r w:rsidR="00967BE6" w:rsidRPr="00AF1450">
        <w:rPr>
          <w:rFonts w:cstheme="minorHAnsi"/>
          <w:highlight w:val="yellow"/>
        </w:rPr>
        <w:t>Barbier</w:t>
      </w:r>
      <w:proofErr w:type="spellEnd"/>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 xml:space="preserve">is </w:t>
      </w:r>
      <w:r w:rsidR="005E2483" w:rsidRPr="003407A9">
        <w:rPr>
          <w:rFonts w:cstheme="minorHAnsi"/>
        </w:rPr>
        <w:t xml:space="preserve">considered 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 xml:space="preserve">the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78C98673"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 xml:space="preserve">summits above 2000 m </w:t>
      </w:r>
      <w:proofErr w:type="spellStart"/>
      <w:r w:rsidRPr="003407A9">
        <w:t>a.s.l</w:t>
      </w:r>
      <w:proofErr w:type="spellEnd"/>
      <w:r w:rsidRPr="003407A9">
        <w:t>.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proofErr w:type="gramStart"/>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did a floristic </w:t>
      </w:r>
      <w:r w:rsidR="00EE29CC" w:rsidRPr="003407A9">
        <w:t>relevé</w:t>
      </w:r>
      <w:r w:rsidR="006B766F">
        <w:t>, reco</w:t>
      </w:r>
      <w:r w:rsidR="009860C5">
        <w:t>rding species composition,</w:t>
      </w:r>
      <w:r w:rsidR="00EE29CC" w:rsidRPr="003407A9">
        <w:t xml:space="preserve"> </w:t>
      </w:r>
      <w:r w:rsidR="00582C98" w:rsidRPr="003407A9">
        <w:t>and buried</w:t>
      </w:r>
      <w:r w:rsidR="00467E54" w:rsidRPr="003407A9">
        <w:t xml:space="preserve">, at 5 cm deep, a </w:t>
      </w:r>
      <w:proofErr w:type="spellStart"/>
      <w:r w:rsidR="00467E54" w:rsidRPr="003407A9">
        <w:t>Microlog</w:t>
      </w:r>
      <w:proofErr w:type="spellEnd"/>
      <w:r w:rsidR="00467E54" w:rsidRPr="003407A9">
        <w:t xml:space="preserve"> SP3 </w:t>
      </w:r>
      <w:proofErr w:type="spellStart"/>
      <w:r w:rsidR="00467E54" w:rsidRPr="003407A9">
        <w:t>datalogger</w:t>
      </w:r>
      <w:proofErr w:type="spellEnd"/>
      <w:r w:rsidR="00467E54" w:rsidRPr="003407A9">
        <w:t>,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w:t>
      </w:r>
      <w:proofErr w:type="spellStart"/>
      <w:r w:rsidR="00467E54" w:rsidRPr="003407A9">
        <w:t>Micro</w:t>
      </w:r>
      <w:r w:rsidR="005A3C56" w:rsidRPr="003407A9">
        <w:t>L</w:t>
      </w:r>
      <w:r w:rsidR="00467E54" w:rsidRPr="003407A9">
        <w:t>og</w:t>
      </w:r>
      <w:proofErr w:type="spellEnd"/>
      <w:r w:rsidR="00467E54" w:rsidRPr="003407A9">
        <w:t xml:space="preserve">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proofErr w:type="spellStart"/>
      <w:r w:rsidR="000B247E" w:rsidRPr="003407A9">
        <w:rPr>
          <w:rFonts w:eastAsiaTheme="majorEastAsia"/>
        </w:rPr>
        <w:t>Delmhorst</w:t>
      </w:r>
      <w:proofErr w:type="spellEnd"/>
      <w:r w:rsidR="000B247E" w:rsidRPr="003407A9">
        <w:rPr>
          <w:rFonts w:eastAsiaTheme="majorEastAsia"/>
        </w:rPr>
        <w:t xml:space="preserve">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records every hour</w:t>
      </w:r>
      <w:r w:rsidR="00C70A5B" w:rsidRPr="003407A9">
        <w:t>).</w:t>
      </w:r>
      <w:proofErr w:type="gramEnd"/>
      <w:r w:rsidR="00C70A5B" w:rsidRPr="003407A9">
        <w:t xml:space="preserve"> </w:t>
      </w:r>
      <w:r w:rsidR="00467E54" w:rsidRPr="003407A9">
        <w:t xml:space="preserve">The recording period for the </w:t>
      </w:r>
      <w:proofErr w:type="spellStart"/>
      <w:r w:rsidR="00467E54" w:rsidRPr="003407A9">
        <w:t>Microlog</w:t>
      </w:r>
      <w:proofErr w:type="spellEnd"/>
      <w:r w:rsidR="00467E54" w:rsidRPr="003407A9">
        <w:t xml:space="preserve"> SP3 went from </w:t>
      </w:r>
      <w:r w:rsidR="000E74C9" w:rsidRPr="003407A9">
        <w:t>June 2021</w:t>
      </w:r>
      <w:r w:rsidR="00467E54" w:rsidRPr="003407A9">
        <w:t xml:space="preserve"> </w:t>
      </w:r>
      <w:r w:rsidR="00315530">
        <w:t xml:space="preserve">to </w:t>
      </w:r>
      <w:r w:rsidR="00315530">
        <w:lastRenderedPageBreak/>
        <w:t>November 2023</w:t>
      </w:r>
      <w:r w:rsidR="00170EC8">
        <w:t xml:space="preserve"> (</w:t>
      </w:r>
      <w:r w:rsidR="00170EC8" w:rsidRPr="00170EC8">
        <w:rPr>
          <w:highlight w:val="yellow"/>
        </w:rPr>
        <w:t>add data as supplementary?).</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r w:rsidR="00467E54" w:rsidRPr="003407A9">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 xml:space="preserve">buried, at 5 cm deep, </w:t>
      </w:r>
      <w:proofErr w:type="spellStart"/>
      <w:r w:rsidR="00467E54" w:rsidRPr="003407A9">
        <w:t>iButton</w:t>
      </w:r>
      <w:proofErr w:type="spellEnd"/>
      <w:r w:rsidR="00467E54" w:rsidRPr="003407A9">
        <w:t xml:space="preserve"> </w:t>
      </w:r>
      <w:proofErr w:type="spellStart"/>
      <w:r w:rsidR="00467E54" w:rsidRPr="003407A9">
        <w:t>dataloggers</w:t>
      </w:r>
      <w:proofErr w:type="spellEnd"/>
      <w:r w:rsidR="00467E54" w:rsidRPr="003407A9">
        <w:t xml:space="preserve"> (</w:t>
      </w:r>
      <w:proofErr w:type="spellStart"/>
      <w:r w:rsidR="00467E54" w:rsidRPr="003407A9">
        <w:rPr>
          <w:rFonts w:eastAsiaTheme="majorEastAsia"/>
        </w:rPr>
        <w:t>Thermochron</w:t>
      </w:r>
      <w:proofErr w:type="spellEnd"/>
      <w:r w:rsidR="00467E54" w:rsidRPr="003407A9">
        <w:rPr>
          <w:rFonts w:eastAsiaTheme="majorEastAsia"/>
        </w:rPr>
        <w:t xml:space="preserve">, </w:t>
      </w:r>
      <w:proofErr w:type="spellStart"/>
      <w:r w:rsidR="00467E54" w:rsidRPr="003407A9">
        <w:rPr>
          <w:rFonts w:eastAsiaTheme="majorEastAsia"/>
        </w:rPr>
        <w:t>iButton</w:t>
      </w:r>
      <w:proofErr w:type="spellEnd"/>
      <w:r w:rsidR="00467E54" w:rsidRPr="003407A9">
        <w:rPr>
          <w:rFonts w:eastAsiaTheme="majorEastAsia"/>
        </w:rPr>
        <w:t xml:space="preserve">,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xml:space="preserve">). The recording period for the </w:t>
      </w:r>
      <w:proofErr w:type="spellStart"/>
      <w:r w:rsidR="00467E54" w:rsidRPr="003407A9">
        <w:t>iButtons</w:t>
      </w:r>
      <w:proofErr w:type="spellEnd"/>
      <w:r w:rsidR="00467E54" w:rsidRPr="003407A9">
        <w:t xml:space="preserve">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170EC8" w:rsidRPr="00170EC8">
        <w:rPr>
          <w:highlight w:val="yellow"/>
        </w:rPr>
        <w:t>add data as supplementary?</w:t>
      </w:r>
      <w:r w:rsidR="00467E54" w:rsidRPr="00170EC8">
        <w:rPr>
          <w:highlight w:val="yellow"/>
        </w:rPr>
        <w:t>).</w:t>
      </w:r>
      <w:r w:rsidR="00467E54" w:rsidRPr="003407A9">
        <w:t xml:space="preserve">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proofErr w:type="spellStart"/>
      <w:r w:rsidR="00CD3AFD" w:rsidRPr="003407A9">
        <w:t>M</w:t>
      </w:r>
      <w:r w:rsidR="006E236B" w:rsidRPr="003407A9">
        <w:t>icro</w:t>
      </w:r>
      <w:r w:rsidR="008F2370" w:rsidRPr="003407A9">
        <w:t>L</w:t>
      </w:r>
      <w:r w:rsidR="006E236B" w:rsidRPr="003407A9">
        <w:t>og</w:t>
      </w:r>
      <w:proofErr w:type="spellEnd"/>
      <w:r w:rsidR="006E236B" w:rsidRPr="003407A9">
        <w:t xml:space="preserve"> SP3 </w:t>
      </w:r>
      <w:r w:rsidR="0066381E" w:rsidRPr="003407A9">
        <w:t>was damaged</w:t>
      </w:r>
      <w:r w:rsidR="00B70205" w:rsidRPr="003407A9">
        <w:t xml:space="preserve">, and </w:t>
      </w:r>
      <w:proofErr w:type="gramStart"/>
      <w:r w:rsidR="00CD3AFD" w:rsidRPr="003407A9">
        <w:t>5</w:t>
      </w:r>
      <w:proofErr w:type="gramEnd"/>
      <w:r w:rsidR="00CD3AFD" w:rsidRPr="003407A9">
        <w:t xml:space="preserve"> </w:t>
      </w:r>
      <w:proofErr w:type="spellStart"/>
      <w:r w:rsidR="00CD3AFD" w:rsidRPr="003407A9">
        <w:t>iButtons</w:t>
      </w:r>
      <w:proofErr w:type="spellEnd"/>
      <w:r w:rsidR="00CD3AFD" w:rsidRPr="003407A9">
        <w:t xml:space="preserve"> </w:t>
      </w:r>
      <w:r w:rsidR="0066381E" w:rsidRPr="003407A9">
        <w:t xml:space="preserve">could not </w:t>
      </w:r>
      <w:r w:rsidR="00CD3AFD" w:rsidRPr="003407A9">
        <w:t>be recovered</w:t>
      </w:r>
      <w:r w:rsidR="00A74AFC" w:rsidRPr="003407A9">
        <w:t>).</w:t>
      </w:r>
    </w:p>
    <w:p w14:paraId="326E4DC0" w14:textId="7CF14C75"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w:t>
      </w:r>
      <w:proofErr w:type="gramStart"/>
      <w:r w:rsidR="00A03390" w:rsidRPr="003407A9">
        <w:t>3</w:t>
      </w:r>
      <w:proofErr w:type="gramEnd"/>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w:t>
      </w:r>
      <w:proofErr w:type="gramStart"/>
      <w:r w:rsidR="009B1142">
        <w:t>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proofErr w:type="spellStart"/>
      <w:r w:rsidR="005E34F7" w:rsidRPr="003407A9">
        <w:t>hemicryptophytes</w:t>
      </w:r>
      <w:proofErr w:type="spellEnd"/>
      <w:r w:rsidR="005E34F7" w:rsidRPr="003407A9">
        <w:t xml:space="preserve"> </w:t>
      </w:r>
      <w:proofErr w:type="spellStart"/>
      <w:r w:rsidR="0042344C" w:rsidRPr="003407A9">
        <w:rPr>
          <w:i/>
        </w:rPr>
        <w:t>Festuca</w:t>
      </w:r>
      <w:proofErr w:type="spellEnd"/>
      <w:r w:rsidR="0042344C" w:rsidRPr="003407A9">
        <w:rPr>
          <w:i/>
        </w:rPr>
        <w:t xml:space="preserve"> </w:t>
      </w:r>
      <w:proofErr w:type="spellStart"/>
      <w:r w:rsidR="0042344C" w:rsidRPr="003407A9">
        <w:rPr>
          <w:i/>
        </w:rPr>
        <w:t>summilusitana</w:t>
      </w:r>
      <w:proofErr w:type="spellEnd"/>
      <w:r w:rsidR="004124FA" w:rsidRPr="003407A9">
        <w:rPr>
          <w:i/>
        </w:rPr>
        <w:t xml:space="preserve"> </w:t>
      </w:r>
      <w:r w:rsidR="004124FA" w:rsidRPr="003407A9">
        <w:rPr>
          <w:iCs/>
        </w:rPr>
        <w:t xml:space="preserve">Franco and Rocha </w:t>
      </w:r>
      <w:proofErr w:type="spellStart"/>
      <w:r w:rsidR="004124FA" w:rsidRPr="003407A9">
        <w:rPr>
          <w:iCs/>
        </w:rPr>
        <w:t>Afonso</w:t>
      </w:r>
      <w:proofErr w:type="spellEnd"/>
      <w:r w:rsidR="0042344C" w:rsidRPr="003407A9">
        <w:t xml:space="preserve"> </w:t>
      </w:r>
      <w:r w:rsidR="00EA40CF" w:rsidRPr="003407A9">
        <w:t>(</w:t>
      </w:r>
      <w:proofErr w:type="spellStart"/>
      <w:r w:rsidR="0042344C" w:rsidRPr="003407A9">
        <w:t>Poaceae</w:t>
      </w:r>
      <w:proofErr w:type="spellEnd"/>
      <w:r w:rsidR="00EA40CF" w:rsidRPr="003407A9">
        <w:t>)</w:t>
      </w:r>
      <w:r w:rsidR="0042344C" w:rsidRPr="003407A9">
        <w:t xml:space="preserve"> and </w:t>
      </w:r>
      <w:proofErr w:type="spellStart"/>
      <w:r w:rsidR="0042344C" w:rsidRPr="003407A9">
        <w:rPr>
          <w:i/>
        </w:rPr>
        <w:t>Luzula</w:t>
      </w:r>
      <w:proofErr w:type="spellEnd"/>
      <w:r w:rsidR="0042344C" w:rsidRPr="003407A9">
        <w:rPr>
          <w:i/>
        </w:rPr>
        <w:t xml:space="preserve"> </w:t>
      </w:r>
      <w:proofErr w:type="spellStart"/>
      <w:r w:rsidR="0042344C" w:rsidRPr="003407A9">
        <w:rPr>
          <w:i/>
        </w:rPr>
        <w:t>caespitosa</w:t>
      </w:r>
      <w:proofErr w:type="spellEnd"/>
      <w:r w:rsidR="00B30632" w:rsidRPr="003407A9">
        <w:rPr>
          <w:i/>
        </w:rPr>
        <w:t xml:space="preserve"> </w:t>
      </w:r>
      <w:r w:rsidR="00B30632" w:rsidRPr="003407A9">
        <w:rPr>
          <w:iCs/>
        </w:rPr>
        <w:t>J. Gay ex E. Mey</w:t>
      </w:r>
      <w:proofErr w:type="gramEnd"/>
      <w:r w:rsidR="00B30632" w:rsidRPr="003407A9">
        <w:rPr>
          <w:iCs/>
        </w:rPr>
        <w:t xml:space="preserve">. </w:t>
      </w:r>
      <w:proofErr w:type="spellStart"/>
      <w:r w:rsidR="00B30632" w:rsidRPr="003407A9">
        <w:rPr>
          <w:iCs/>
        </w:rPr>
        <w:t>Steud</w:t>
      </w:r>
      <w:proofErr w:type="spellEnd"/>
      <w:r w:rsidR="0042344C" w:rsidRPr="003407A9">
        <w:t xml:space="preserve"> </w:t>
      </w:r>
      <w:r w:rsidR="00414D0A" w:rsidRPr="003407A9">
        <w:t>(</w:t>
      </w:r>
      <w:proofErr w:type="spellStart"/>
      <w:r w:rsidR="0042344C" w:rsidRPr="003407A9">
        <w:t>Juncaceae</w:t>
      </w:r>
      <w:proofErr w:type="spellEnd"/>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 xml:space="preserve">Sedum </w:t>
      </w:r>
      <w:proofErr w:type="spellStart"/>
      <w:r w:rsidR="0042344C" w:rsidRPr="003407A9">
        <w:rPr>
          <w:i/>
        </w:rPr>
        <w:t>brevifolium</w:t>
      </w:r>
      <w:proofErr w:type="spellEnd"/>
      <w:r w:rsidR="00DA49EF" w:rsidRPr="003407A9">
        <w:rPr>
          <w:i/>
        </w:rPr>
        <w:t xml:space="preserve"> </w:t>
      </w:r>
      <w:r w:rsidR="00DA49EF" w:rsidRPr="003407A9">
        <w:rPr>
          <w:iCs/>
        </w:rPr>
        <w:t>DC</w:t>
      </w:r>
      <w:r w:rsidR="0042344C" w:rsidRPr="003407A9">
        <w:t xml:space="preserve">, </w:t>
      </w:r>
      <w:proofErr w:type="spellStart"/>
      <w:r w:rsidR="0042344C" w:rsidRPr="003407A9">
        <w:rPr>
          <w:i/>
        </w:rPr>
        <w:t>Neoschischkinia</w:t>
      </w:r>
      <w:proofErr w:type="spellEnd"/>
      <w:r w:rsidR="0042344C" w:rsidRPr="003407A9">
        <w:rPr>
          <w:i/>
        </w:rPr>
        <w:t xml:space="preserve"> </w:t>
      </w:r>
      <w:proofErr w:type="spellStart"/>
      <w:r w:rsidR="0042344C" w:rsidRPr="003407A9">
        <w:rPr>
          <w:i/>
        </w:rPr>
        <w:t>truncatula</w:t>
      </w:r>
      <w:proofErr w:type="spellEnd"/>
      <w:r w:rsidR="0042344C" w:rsidRPr="003407A9">
        <w:t xml:space="preserve"> subsp. </w:t>
      </w:r>
      <w:proofErr w:type="spellStart"/>
      <w:r w:rsidR="007A5222" w:rsidRPr="003407A9">
        <w:rPr>
          <w:i/>
        </w:rPr>
        <w:t>d</w:t>
      </w:r>
      <w:r w:rsidR="0042344C" w:rsidRPr="003407A9">
        <w:rPr>
          <w:i/>
        </w:rPr>
        <w:t>urieui</w:t>
      </w:r>
      <w:proofErr w:type="spellEnd"/>
      <w:r w:rsidR="0042344C" w:rsidRPr="003407A9">
        <w:t xml:space="preserve"> </w:t>
      </w:r>
      <w:proofErr w:type="spellStart"/>
      <w:r w:rsidR="00B17BC2" w:rsidRPr="003407A9">
        <w:t>Boiss</w:t>
      </w:r>
      <w:proofErr w:type="spellEnd"/>
      <w:r w:rsidR="00B17BC2" w:rsidRPr="003407A9">
        <w:t xml:space="preserve">. &amp; Reut. </w:t>
      </w:r>
      <w:proofErr w:type="gramStart"/>
      <w:r w:rsidR="00B17BC2" w:rsidRPr="003407A9">
        <w:t>ex</w:t>
      </w:r>
      <w:proofErr w:type="gramEnd"/>
      <w:r w:rsidR="00B17BC2" w:rsidRPr="003407A9">
        <w:t xml:space="preserve"> </w:t>
      </w:r>
      <w:proofErr w:type="spellStart"/>
      <w:r w:rsidR="00B17BC2" w:rsidRPr="003407A9">
        <w:t>Willk</w:t>
      </w:r>
      <w:proofErr w:type="spellEnd"/>
      <w:r w:rsidR="00B17BC2" w:rsidRPr="003407A9">
        <w:t xml:space="preserve">. Valdés &amp; </w:t>
      </w:r>
      <w:proofErr w:type="spellStart"/>
      <w:r w:rsidR="00B17BC2" w:rsidRPr="003407A9">
        <w:t>H.Scholz</w:t>
      </w:r>
      <w:proofErr w:type="spellEnd"/>
      <w:r w:rsidR="00B17BC2" w:rsidRPr="003407A9">
        <w:t xml:space="preserve"> </w:t>
      </w:r>
      <w:r w:rsidR="0042344C" w:rsidRPr="003407A9">
        <w:t xml:space="preserve">and </w:t>
      </w:r>
      <w:proofErr w:type="spellStart"/>
      <w:r w:rsidR="0042344C" w:rsidRPr="003407A9">
        <w:rPr>
          <w:i/>
        </w:rPr>
        <w:t>Armeria</w:t>
      </w:r>
      <w:proofErr w:type="spellEnd"/>
      <w:r w:rsidR="0042344C" w:rsidRPr="003407A9">
        <w:rPr>
          <w:i/>
        </w:rPr>
        <w:t xml:space="preserve"> </w:t>
      </w:r>
      <w:proofErr w:type="spellStart"/>
      <w:r w:rsidR="0042344C" w:rsidRPr="003407A9">
        <w:rPr>
          <w:i/>
        </w:rPr>
        <w:t>duriaei</w:t>
      </w:r>
      <w:proofErr w:type="spellEnd"/>
      <w:r w:rsidR="008A03D8" w:rsidRPr="003407A9">
        <w:rPr>
          <w:i/>
        </w:rPr>
        <w:t xml:space="preserve"> </w:t>
      </w:r>
      <w:proofErr w:type="spellStart"/>
      <w:r w:rsidR="008A03D8" w:rsidRPr="003407A9">
        <w:rPr>
          <w:iCs/>
        </w:rPr>
        <w:t>Boiss</w:t>
      </w:r>
      <w:proofErr w:type="spellEnd"/>
      <w:r w:rsidR="005A433A" w:rsidRPr="003407A9">
        <w:rPr>
          <w:rFonts w:cstheme="minorHAnsi"/>
        </w:rPr>
        <w:t>.</w:t>
      </w:r>
      <w:r w:rsidR="005A433A" w:rsidRPr="003407A9">
        <w:rPr>
          <w:noProof/>
          <w:lang w:eastAsia="ca-ES"/>
        </w:rPr>
        <w:t xml:space="preserve"> </w:t>
      </w:r>
    </w:p>
    <w:p w14:paraId="7EE0F75E" w14:textId="75757A4A" w:rsidR="0057537C" w:rsidRPr="003407A9" w:rsidRDefault="00B37166" w:rsidP="002D07AE">
      <w:pPr>
        <w:spacing w:line="360" w:lineRule="auto"/>
        <w:ind w:firstLine="709"/>
        <w:jc w:val="both"/>
        <w:rPr>
          <w:rFonts w:cstheme="minorHAnsi"/>
        </w:rPr>
      </w:pPr>
      <w:commentRangeStart w:id="5"/>
      <w:commentRangeStart w:id="6"/>
      <w:r w:rsidRPr="003407A9">
        <w:t xml:space="preserve">Soil </w:t>
      </w:r>
      <w:r w:rsidR="0039142E" w:rsidRPr="003407A9">
        <w:t xml:space="preserve">climate </w:t>
      </w:r>
      <w:r w:rsidRPr="003407A9">
        <w:t>was</w:t>
      </w:r>
      <w:r w:rsidR="00AD7CEA" w:rsidRPr="003407A9">
        <w:t xml:space="preserve"> typically Mediterranean</w:t>
      </w:r>
      <w:commentRangeEnd w:id="5"/>
      <w:r w:rsidR="008322C9">
        <w:rPr>
          <w:rStyle w:val="Refdecomentario"/>
        </w:rPr>
        <w:commentReference w:id="5"/>
      </w:r>
      <w:commentRangeEnd w:id="6"/>
      <w:r w:rsidR="00CA2004">
        <w:rPr>
          <w:rStyle w:val="Refdecomentario"/>
        </w:rPr>
        <w:commentReference w:id="6"/>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 xml:space="preserve">The growing season stretched from April to November with a mean annual soil temperature of </w:t>
      </w:r>
      <w:proofErr w:type="gramStart"/>
      <w:r w:rsidR="003B3F1F" w:rsidRPr="003407A9">
        <w:rPr>
          <w:rFonts w:cstheme="minorHAnsi"/>
        </w:rPr>
        <w:t>8</w:t>
      </w:r>
      <w:proofErr w:type="gramEnd"/>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4D357834"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00C51647">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w:t>
      </w:r>
      <w:proofErr w:type="spellStart"/>
      <w:r w:rsidR="006302EB" w:rsidRPr="003407A9">
        <w:t>Micro</w:t>
      </w:r>
      <w:r w:rsidR="008D3EAE" w:rsidRPr="003407A9">
        <w:t>L</w:t>
      </w:r>
      <w:r w:rsidR="006302EB" w:rsidRPr="003407A9">
        <w:t>og</w:t>
      </w:r>
      <w:proofErr w:type="spellEnd"/>
      <w:r w:rsidR="006302EB" w:rsidRPr="003407A9">
        <w:t xml:space="preserve"> SP3 and </w:t>
      </w:r>
      <w:proofErr w:type="spellStart"/>
      <w:r w:rsidR="006302EB" w:rsidRPr="003407A9">
        <w:t>iButtons</w:t>
      </w:r>
      <w:proofErr w:type="spellEnd"/>
      <w:r w:rsidR="006302EB" w:rsidRPr="003407A9">
        <w:t>)</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proofErr w:type="spellStart"/>
      <w:r w:rsidR="001704A4" w:rsidRPr="003407A9">
        <w:t>WorldClim</w:t>
      </w:r>
      <w:proofErr w:type="spellEnd"/>
      <w:r w:rsidR="001704A4" w:rsidRPr="003407A9">
        <w:t xml:space="preserve"> </w:t>
      </w:r>
      <w:r w:rsidRPr="003407A9">
        <w:t xml:space="preserve">standard </w:t>
      </w:r>
      <w:r w:rsidR="00064ED2" w:rsidRPr="003407A9">
        <w:t xml:space="preserve">bioclimatic </w:t>
      </w:r>
      <w:r w:rsidRPr="003407A9">
        <w:t xml:space="preserve">variables (Fick &amp; </w:t>
      </w:r>
      <w:proofErr w:type="spellStart"/>
      <w:r w:rsidRPr="003407A9">
        <w:t>Hijmans</w:t>
      </w:r>
      <w:proofErr w:type="spellEnd"/>
      <w:r w:rsidRPr="003407A9">
        <w:t xml:space="preserve">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proofErr w:type="gramStart"/>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temperature is around 0 ºC, calculated for the period in which the maximum temperature was &lt; 0.5 ºC and the minimum temperature was &gt; -0.5 ºC; (5) FDD = freezing degree days, i.e. the sum </w:t>
      </w:r>
      <w:r w:rsidRPr="003407A9">
        <w:lastRenderedPageBreak/>
        <w:t>of daily mean temperatures for days in which the mean temperature was below 0 ºC (Choler 2018); and (6) GDD = growing degree days, i.e. the sum of daily mean temperatures for days in which the soil mean temperature at five cm deep was above 5 ºC (Körner 2021).</w:t>
      </w:r>
      <w:proofErr w:type="gramEnd"/>
      <w:r w:rsidRPr="003407A9">
        <w:t xml:space="preserve">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t>S</w:t>
      </w:r>
      <w:r w:rsidR="001E0239">
        <w:t xml:space="preserve">upplementary </w:t>
      </w:r>
      <w:r w:rsidR="00595972">
        <w:t>T</w:t>
      </w:r>
      <w:r w:rsidR="0008729A">
        <w:t>able 1)</w:t>
      </w:r>
      <w:r w:rsidRPr="003407A9">
        <w:t xml:space="preserve">. </w:t>
      </w:r>
    </w:p>
    <w:p w14:paraId="39B8C8E2" w14:textId="4D95BFA4" w:rsidR="00597F14" w:rsidRPr="003407A9" w:rsidRDefault="00C51647" w:rsidP="00597F14">
      <w:pPr>
        <w:spacing w:line="360" w:lineRule="auto"/>
        <w:ind w:firstLine="709"/>
        <w:jc w:val="both"/>
        <w:rPr>
          <w:noProof/>
          <w:lang w:eastAsia="ca-ES"/>
        </w:rPr>
      </w:pPr>
      <w:r w:rsidRPr="00C51647">
        <w:rPr>
          <w:rFonts w:eastAsia="Times New Roman" w:cstheme="minorHAnsi"/>
          <w:color w:val="000000"/>
          <w:lang w:eastAsia="ca-ES"/>
        </w:rPr>
        <w:t xml:space="preserve">Some studies that have approached the relationship between temperature and water availability in the soil showed that drier soils also become warmer, however to our knowledge none </w:t>
      </w:r>
      <w:proofErr w:type="gramStart"/>
      <w:r w:rsidRPr="00C51647">
        <w:rPr>
          <w:rFonts w:eastAsia="Times New Roman" w:cstheme="minorHAnsi"/>
          <w:color w:val="000000"/>
          <w:lang w:eastAsia="ca-ES"/>
        </w:rPr>
        <w:t>has been done</w:t>
      </w:r>
      <w:proofErr w:type="gramEnd"/>
      <w:r w:rsidRPr="00C51647">
        <w:rPr>
          <w:rFonts w:eastAsia="Times New Roman" w:cstheme="minorHAnsi"/>
          <w:color w:val="000000"/>
          <w:lang w:eastAsia="ca-ES"/>
        </w:rPr>
        <w:t xml:space="preserve"> at a microscale level </w:t>
      </w:r>
      <w:r w:rsidRPr="00FF717C">
        <w:rPr>
          <w:rFonts w:eastAsia="Times New Roman" w:cstheme="minorHAnsi"/>
          <w:color w:val="000000"/>
          <w:highlight w:val="yellow"/>
          <w:lang w:eastAsia="ca-ES"/>
        </w:rPr>
        <w:t>(Graham 2012)</w:t>
      </w:r>
      <w:bookmarkStart w:id="7" w:name="_GoBack"/>
      <w:bookmarkEnd w:id="7"/>
      <w:r w:rsidRPr="00C51647">
        <w:rPr>
          <w:rFonts w:eastAsia="Times New Roman" w:cstheme="minorHAnsi"/>
          <w:color w:val="000000"/>
          <w:lang w:eastAsia="ca-ES"/>
        </w:rPr>
        <w:t xml:space="preserve">. </w:t>
      </w:r>
      <w:r>
        <w:rPr>
          <w:rFonts w:eastAsia="Times New Roman" w:cstheme="minorHAnsi"/>
          <w:color w:val="000000"/>
          <w:lang w:eastAsia="ca-ES"/>
        </w:rPr>
        <w:t xml:space="preserve"> Therefore, </w:t>
      </w:r>
      <w:r>
        <w:t>w</w:t>
      </w:r>
      <w:r w:rsidR="00597F14" w:rsidRPr="003407A9">
        <w:t xml:space="preserve">e used </w:t>
      </w:r>
      <w:commentRangeStart w:id="8"/>
      <w:proofErr w:type="spellStart"/>
      <w:r w:rsidR="00597F14" w:rsidRPr="003407A9">
        <w:t>Microlog</w:t>
      </w:r>
      <w:proofErr w:type="spellEnd"/>
      <w:r w:rsidR="00597F14" w:rsidRPr="003407A9">
        <w:t xml:space="preserve"> SP3 </w:t>
      </w:r>
      <w:commentRangeEnd w:id="8"/>
      <w:r w:rsidR="00A7486C">
        <w:rPr>
          <w:rStyle w:val="Refdecomentario"/>
        </w:rPr>
        <w:commentReference w:id="8"/>
      </w:r>
      <w:r w:rsidR="00597F14" w:rsidRPr="003407A9">
        <w:t xml:space="preserve">data collected for </w:t>
      </w:r>
      <w:r w:rsidR="006A367F">
        <w:t>seven</w:t>
      </w:r>
      <w:r w:rsidR="00DE0D95">
        <w:t xml:space="preserve"> subpopulations</w:t>
      </w:r>
      <w:r w:rsidR="00597F14" w:rsidRPr="003407A9">
        <w:t xml:space="preserve"> in 2022 and 2023</w:t>
      </w:r>
      <w:r w:rsidR="0093060E">
        <w:t xml:space="preserve"> </w:t>
      </w:r>
      <w:r w:rsidR="00597F14" w:rsidRPr="003407A9">
        <w:t>to test</w:t>
      </w:r>
      <w:r w:rsidR="00A65B18">
        <w:t xml:space="preserve"> (linear model</w:t>
      </w:r>
      <w:r w:rsidR="00322A26">
        <w:t>)</w:t>
      </w:r>
      <w:r w:rsidR="00597F14" w:rsidRPr="003407A9">
        <w:t xml:space="preserve"> if, as expected, there was a positive relationship between GDD and</w:t>
      </w:r>
      <w:r w:rsidR="00322A26">
        <w:t xml:space="preserve"> cumulative</w:t>
      </w:r>
      <w:r w:rsidR="00597F14" w:rsidRPr="003407A9">
        <w:t xml:space="preserve"> water potential (ΣΨ</w:t>
      </w:r>
      <w:r w:rsidR="00597F14" w:rsidRPr="003407A9">
        <w:rPr>
          <w:rFonts w:ascii="Arial" w:hAnsi="Arial" w:cs="Arial"/>
          <w:color w:val="4D5156"/>
          <w:sz w:val="21"/>
          <w:szCs w:val="21"/>
          <w:shd w:val="clear" w:color="auto" w:fill="FFFFFF"/>
        </w:rPr>
        <w:t xml:space="preserve">, </w:t>
      </w:r>
      <w:r w:rsidR="00597F14" w:rsidRPr="003407A9">
        <w:t>R</w:t>
      </w:r>
      <w:r w:rsidR="00597F14" w:rsidRPr="003407A9">
        <w:rPr>
          <w:vertAlign w:val="superscript"/>
        </w:rPr>
        <w:t>2</w:t>
      </w:r>
      <w:r w:rsidR="00597F14" w:rsidRPr="003407A9">
        <w:t>=0.69,</w:t>
      </w:r>
      <w:r w:rsidR="0022420C">
        <w:t xml:space="preserve"> P &lt; 0.01,</w:t>
      </w:r>
      <w:r w:rsidR="00597F14" w:rsidRPr="003407A9">
        <w:t xml:space="preserve"> Fig. 3B) i.e. warmer years are also drier years</w:t>
      </w:r>
      <w:r w:rsidR="00E73E9F">
        <w:t>.</w:t>
      </w:r>
      <w:r w:rsidR="00E023A1">
        <w:t xml:space="preserve"> The significant results </w:t>
      </w:r>
      <w:proofErr w:type="gramStart"/>
      <w:r w:rsidR="00E023A1">
        <w:t xml:space="preserve">were </w:t>
      </w:r>
      <w:r w:rsidR="00F337E0">
        <w:t>used</w:t>
      </w:r>
      <w:proofErr w:type="gramEnd"/>
      <w:r w:rsidR="00F337E0">
        <w:t xml:space="preserve"> to</w:t>
      </w:r>
      <w:r w:rsidR="005C6E8F">
        <w:t xml:space="preserve"> </w:t>
      </w:r>
      <w:r w:rsidR="00F337E0">
        <w:t xml:space="preserve">confidently </w:t>
      </w:r>
      <w:r w:rsidR="005C6E8F">
        <w:t>extrapolate this assumption</w:t>
      </w:r>
      <w:r w:rsidR="00E73E9F">
        <w:t xml:space="preserve"> to all subpopulations</w:t>
      </w:r>
      <w:r w:rsidR="00E023A1">
        <w:t xml:space="preserve"> sampled</w:t>
      </w:r>
      <w:r w:rsidR="00597F14" w:rsidRPr="003407A9">
        <w:t xml:space="preserve">. </w:t>
      </w:r>
    </w:p>
    <w:p w14:paraId="6B8C4798" w14:textId="50CB7735" w:rsidR="00237EE6" w:rsidRPr="003407A9" w:rsidRDefault="0068503C" w:rsidP="00037777">
      <w:pPr>
        <w:spacing w:line="360" w:lineRule="auto"/>
        <w:ind w:firstLine="709"/>
        <w:jc w:val="both"/>
      </w:pPr>
      <w:r w:rsidRPr="003407A9">
        <w:t xml:space="preserve">To identify the main gradients of microclimatic variability,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w:t>
      </w:r>
      <w:proofErr w:type="spellStart"/>
      <w:r w:rsidR="00B61F23" w:rsidRPr="003407A9">
        <w:t>thermicity</w:t>
      </w:r>
      <w:proofErr w:type="spellEnd"/>
      <w:r w:rsidR="000C23A4" w:rsidRPr="003407A9">
        <w:t xml:space="preserve">, towards which the greatest contribution </w:t>
      </w:r>
      <w:proofErr w:type="gramStart"/>
      <w:r w:rsidR="000C23A4" w:rsidRPr="003407A9">
        <w:t>was made</w:t>
      </w:r>
      <w:proofErr w:type="gramEnd"/>
      <w:r w:rsidR="000C23A4" w:rsidRPr="003407A9">
        <w:t xml:space="preserv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proofErr w:type="gramStart"/>
      <w:r w:rsidR="00954E4C" w:rsidRPr="003407A9">
        <w:t>70</w:t>
      </w:r>
      <w:r w:rsidR="00284374" w:rsidRPr="003407A9">
        <w:t>%</w:t>
      </w:r>
      <w:proofErr w:type="gramEnd"/>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as the single best descriptor of microclimatic variability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t>2.</w:t>
      </w:r>
      <w:r w:rsidR="00960FF6" w:rsidRPr="003407A9">
        <w:t>5</w:t>
      </w:r>
      <w:r w:rsidR="00A559B2" w:rsidRPr="003407A9">
        <w:t>.</w:t>
      </w:r>
      <w:r w:rsidRPr="003407A9">
        <w:t xml:space="preserve"> Germination </w:t>
      </w:r>
      <w:r w:rsidR="00165571" w:rsidRPr="003407A9">
        <w:t>experiments</w:t>
      </w:r>
    </w:p>
    <w:p w14:paraId="2A0623F3" w14:textId="69BDBFA7"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 xml:space="preserve">at the time of dispersal. However, although our previous </w:t>
      </w:r>
      <w:r w:rsidR="00103812" w:rsidRPr="003407A9">
        <w:lastRenderedPageBreak/>
        <w:t>experiments</w:t>
      </w:r>
      <w:r w:rsidR="00DA2741" w:rsidRPr="003407A9">
        <w:t xml:space="preserve"> indicated high germination</w:t>
      </w:r>
      <w:r w:rsidR="000C3D3B" w:rsidRPr="003407A9">
        <w:t xml:space="preserve"> in relatively fresh </w:t>
      </w:r>
      <w:r w:rsidR="000C3D3B" w:rsidRPr="003407A9">
        <w:rPr>
          <w:i/>
          <w:iCs/>
        </w:rPr>
        <w:t>D. langeanus</w:t>
      </w:r>
      <w:r w:rsidR="000C3D3B" w:rsidRPr="003407A9">
        <w:t xml:space="preserve"> </w:t>
      </w:r>
      <w:r w:rsidR="00D25BB2" w:rsidRPr="003407A9">
        <w:t>see</w:t>
      </w:r>
      <w:r w:rsidR="000C3D3B" w:rsidRPr="003407A9">
        <w:t>ds</w:t>
      </w:r>
      <w:r w:rsidR="00DA2741" w:rsidRPr="003407A9">
        <w:t xml:space="preserve">, we </w:t>
      </w:r>
      <w:r w:rsidR="00070AF5" w:rsidRPr="003407A9">
        <w:t xml:space="preserve">also </w:t>
      </w:r>
      <w:r w:rsidR="00DA2741" w:rsidRPr="003407A9">
        <w:t xml:space="preserve">expected that the </w:t>
      </w:r>
      <w:r w:rsidR="00D25BB2" w:rsidRPr="003407A9">
        <w:t>see</w:t>
      </w:r>
      <w:r w:rsidR="000C3D3B" w:rsidRPr="003407A9">
        <w:t>ds</w:t>
      </w:r>
      <w:r w:rsidR="00DA2741" w:rsidRPr="003407A9">
        <w:t xml:space="preserve"> could show some </w:t>
      </w:r>
      <w:r w:rsidR="00C763DF">
        <w:t>degree</w:t>
      </w:r>
      <w:r w:rsidR="00C763DF" w:rsidRPr="003407A9">
        <w:t xml:space="preserve"> </w:t>
      </w:r>
      <w:r w:rsidR="000C3D3B" w:rsidRPr="003407A9">
        <w:t xml:space="preserve">level of physiological dormancy and </w:t>
      </w:r>
      <w:r w:rsidR="00070AF5" w:rsidRPr="003407A9">
        <w:t>that they could require</w:t>
      </w:r>
      <w:r w:rsidR="000B3B1D" w:rsidRPr="003407A9">
        <w:t xml:space="preserve"> dry after-ripening to release this dormancy. Since we wanted to calculate hydro-time models</w:t>
      </w:r>
      <w:r w:rsidR="00104EBE">
        <w:t xml:space="preserve"> </w:t>
      </w:r>
      <w:r w:rsidR="00104EBE">
        <w:fldChar w:fldCharType="begin" w:fldLock="1"/>
      </w:r>
      <w:r w:rsidR="00104EBE">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104EBE">
        <w:fldChar w:fldCharType="separate"/>
      </w:r>
      <w:r w:rsidR="00104EBE" w:rsidRPr="00104EBE">
        <w:rPr>
          <w:noProof/>
        </w:rPr>
        <w:t>(Bradford 2002)</w:t>
      </w:r>
      <w:r w:rsidR="00104EBE">
        <w:fldChar w:fldCharType="end"/>
      </w:r>
      <w:r w:rsidR="000B3B1D" w:rsidRPr="003407A9">
        <w:t xml:space="preserve"> and </w:t>
      </w:r>
      <w:r w:rsidR="00CF4C54">
        <w:t>no prior information about dormancy alleviation</w:t>
      </w:r>
      <w:r w:rsidR="002E4EAA">
        <w:t xml:space="preserve"> was available for out 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seed lots</w:t>
      </w:r>
      <w:r w:rsidR="004E0359" w:rsidRPr="003407A9">
        <w:t xml:space="preserve">: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proofErr w:type="gramStart"/>
      <w:r w:rsidR="00D25BB2" w:rsidRPr="003407A9">
        <w:rPr>
          <w:rFonts w:cstheme="minorHAnsi"/>
        </w:rPr>
        <w:t>6</w:t>
      </w:r>
      <w:proofErr w:type="gramEnd"/>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40C2E446"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104EBE" w:rsidRPr="00104EBE">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previous pilot study that showed zero germination at -1.4 and -1.6 MPa. Thus, we excluded those levels and selected </w:t>
      </w:r>
      <w:r w:rsidR="009B14F2" w:rsidRPr="003407A9">
        <w:t>seven</w:t>
      </w:r>
      <w:r w:rsidRPr="003407A9">
        <w:t xml:space="preserve"> water potential treatments for the final experiment: </w:t>
      </w:r>
      <w:proofErr w:type="gramStart"/>
      <w:r w:rsidRPr="003407A9">
        <w:t>0</w:t>
      </w:r>
      <w:proofErr w:type="gramEnd"/>
      <w:r w:rsidRPr="003407A9">
        <w:t>,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proofErr w:type="spellStart"/>
      <w:r w:rsidR="001631D3" w:rsidRPr="003407A9">
        <w:rPr>
          <w:rFonts w:eastAsia="Times New Roman" w:cstheme="minorHAnsi"/>
          <w:color w:val="000000"/>
          <w:lang w:eastAsia="ca-ES"/>
        </w:rPr>
        <w:t>Filtros</w:t>
      </w:r>
      <w:proofErr w:type="spellEnd"/>
      <w:r w:rsidR="001631D3" w:rsidRPr="003407A9">
        <w:rPr>
          <w:rFonts w:eastAsia="Times New Roman" w:cstheme="minorHAnsi"/>
          <w:color w:val="000000"/>
          <w:lang w:eastAsia="ca-ES"/>
        </w:rPr>
        <w:t xml:space="preserve"> </w:t>
      </w:r>
      <w:proofErr w:type="spellStart"/>
      <w:r w:rsidR="001631D3" w:rsidRPr="003407A9">
        <w:rPr>
          <w:rFonts w:eastAsia="Times New Roman" w:cstheme="minorHAnsi"/>
          <w:color w:val="000000"/>
          <w:lang w:eastAsia="ca-ES"/>
        </w:rPr>
        <w:t>Anoia</w:t>
      </w:r>
      <w:proofErr w:type="spellEnd"/>
      <w:r w:rsidR="001631D3" w:rsidRPr="003407A9">
        <w:rPr>
          <w:rFonts w:eastAsia="Times New Roman" w:cstheme="minorHAnsi"/>
          <w:color w:val="000000"/>
          <w:lang w:eastAsia="ca-ES"/>
        </w:rPr>
        <w:t xml:space="preserve"> S.A. paper for germination assays, Ref.518G085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76F6908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 xml:space="preserve">It </w:t>
      </w:r>
      <w:proofErr w:type="gramStart"/>
      <w:r w:rsidR="00FB694E" w:rsidRPr="003407A9">
        <w:t>must be noted</w:t>
      </w:r>
      <w:proofErr w:type="gramEnd"/>
      <w:r w:rsidR="00FB694E" w:rsidRPr="003407A9">
        <w:t xml:space="preserve"> that w</w:t>
      </w:r>
      <w:r w:rsidR="00882503" w:rsidRPr="003407A9">
        <w:t>e used 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w:t>
      </w:r>
      <w:r w:rsidR="003D08FA" w:rsidRPr="003407A9">
        <w:lastRenderedPageBreak/>
        <w:t xml:space="preserve">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w:t>
      </w:r>
      <w:proofErr w:type="spellStart"/>
      <w:r w:rsidR="00AF60ED" w:rsidRPr="003407A9">
        <w:t>germinable</w:t>
      </w:r>
      <w:proofErr w:type="spellEnd"/>
      <w:r w:rsidR="00AF60ED" w:rsidRPr="003407A9">
        <w:t xml:space="preserv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proofErr w:type="spellStart"/>
      <w:r w:rsidR="00393DE7" w:rsidRPr="003407A9">
        <w:t>germinable</w:t>
      </w:r>
      <w:proofErr w:type="spellEnd"/>
      <w:r w:rsidR="00393DE7" w:rsidRPr="003407A9">
        <w:t xml:space="preserve"> </w:t>
      </w:r>
      <w:r w:rsidR="0038254B" w:rsidRPr="003407A9">
        <w:t>see</w:t>
      </w:r>
      <w:r w:rsidR="007E062A" w:rsidRPr="003407A9">
        <w:t xml:space="preserve">ds. </w:t>
      </w:r>
      <w:proofErr w:type="gramStart"/>
      <w:r w:rsidR="008518F7" w:rsidRPr="003407A9">
        <w:t xml:space="preserve">A total of </w:t>
      </w:r>
      <w:r w:rsidR="001D579C">
        <w:t>14,246</w:t>
      </w:r>
      <w:proofErr w:type="gramEnd"/>
      <w:r w:rsidR="008518F7" w:rsidRPr="003407A9">
        <w:t xml:space="preserve"> viable (germinated + </w:t>
      </w:r>
      <w:proofErr w:type="spellStart"/>
      <w:r w:rsidR="008518F7" w:rsidRPr="003407A9">
        <w:t>germinable</w:t>
      </w:r>
      <w:proofErr w:type="spellEnd"/>
      <w:r w:rsidR="008518F7" w:rsidRPr="003407A9">
        <w:t xml:space="preserve">) </w:t>
      </w:r>
      <w:r w:rsidR="008518F7" w:rsidRPr="003407A9">
        <w:rPr>
          <w:i/>
          <w:iCs/>
        </w:rPr>
        <w:t>D. langeanus</w:t>
      </w:r>
      <w:r w:rsidR="008518F7" w:rsidRPr="003407A9">
        <w:t xml:space="preserve"> seeds were used in this study</w:t>
      </w:r>
      <w:r w:rsidR="00A65FC5">
        <w:t xml:space="preserve"> (raw data is available in supplementary Table 3)</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33B6A143" w:rsidR="0068503C" w:rsidRPr="003407A9" w:rsidRDefault="0068503C" w:rsidP="00136DFB">
      <w:pPr>
        <w:pStyle w:val="Ttulo3"/>
        <w:spacing w:line="360" w:lineRule="auto"/>
        <w:ind w:firstLine="709"/>
        <w:jc w:val="both"/>
        <w:rPr>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proofErr w:type="spellStart"/>
      <w:r w:rsidR="001A7C0D" w:rsidRPr="003407A9">
        <w:rPr>
          <w:rFonts w:asciiTheme="minorHAnsi" w:eastAsiaTheme="minorHAnsi" w:hAnsiTheme="minorHAnsi" w:cstheme="minorHAnsi"/>
          <w:color w:val="auto"/>
          <w:sz w:val="22"/>
          <w:szCs w:val="22"/>
        </w:rPr>
        <w:t>glmmTMB</w:t>
      </w:r>
      <w:proofErr w:type="spellEnd"/>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proofErr w:type="spellStart"/>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dr</w:t>
      </w:r>
      <w:proofErr w:type="spellEnd"/>
      <w:r w:rsidR="009034F4"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for fitting hydro time 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 xml:space="preserve">Model fit and residuals were visually checked using the </w:t>
      </w:r>
      <w:proofErr w:type="spellStart"/>
      <w:r w:rsidR="008A0176" w:rsidRPr="003407A9">
        <w:rPr>
          <w:rFonts w:asciiTheme="minorHAnsi" w:eastAsiaTheme="minorHAnsi" w:hAnsiTheme="minorHAnsi" w:cstheme="minorHAnsi"/>
          <w:color w:val="auto"/>
          <w:sz w:val="22"/>
          <w:szCs w:val="22"/>
        </w:rPr>
        <w:t>DHARMa</w:t>
      </w:r>
      <w:proofErr w:type="spellEnd"/>
      <w:r w:rsidR="008A0176" w:rsidRPr="003407A9">
        <w:rPr>
          <w:rFonts w:asciiTheme="minorHAnsi" w:eastAsiaTheme="minorHAnsi" w:hAnsiTheme="minorHAnsi" w:cstheme="minorHAnsi"/>
          <w:color w:val="auto"/>
          <w:sz w:val="22"/>
          <w:szCs w:val="22"/>
        </w:rPr>
        <w:t xml:space="preserve">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proofErr w:type="spellStart"/>
      <w:r w:rsidR="00223348" w:rsidRPr="003407A9">
        <w:rPr>
          <w:rFonts w:asciiTheme="minorHAnsi" w:eastAsiaTheme="minorHAnsi" w:hAnsiTheme="minorHAnsi" w:cstheme="minorHAnsi"/>
          <w:color w:val="auto"/>
          <w:sz w:val="22"/>
          <w:szCs w:val="22"/>
        </w:rPr>
        <w:t>wesanderson</w:t>
      </w:r>
      <w:proofErr w:type="spellEnd"/>
      <w:r w:rsidR="00223348" w:rsidRPr="003407A9">
        <w:rPr>
          <w:rFonts w:asciiTheme="minorHAnsi" w:eastAsiaTheme="minorHAnsi" w:hAnsiTheme="minorHAnsi" w:cstheme="minorHAnsi"/>
          <w:color w:val="auto"/>
          <w:sz w:val="22"/>
          <w:szCs w:val="22"/>
        </w:rPr>
        <w:t xml:space="preserve">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6C9D9C39" w14:textId="03792706"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base water potential varied as a function of subpopulation </w:t>
      </w:r>
      <w:proofErr w:type="gramStart"/>
      <w:r w:rsidRPr="003407A9">
        <w:rPr>
          <w:rFonts w:cstheme="minorHAnsi"/>
        </w:rPr>
        <w:t>microclimate,</w:t>
      </w:r>
      <w:proofErr w:type="gramEnd"/>
      <w:r w:rsidRPr="003407A9">
        <w:rPr>
          <w:rFonts w:cstheme="minorHAnsi"/>
        </w:rPr>
        <w:t xml:space="preserv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proofErr w:type="spellStart"/>
      <w:r w:rsidRPr="003407A9">
        <w:rPr>
          <w:rFonts w:cstheme="minorHAnsi"/>
        </w:rPr>
        <w:t>hydrotime</w:t>
      </w:r>
      <w:proofErr w:type="spellEnd"/>
      <w:r w:rsidRPr="003407A9">
        <w:rPr>
          <w:rFonts w:cstheme="minorHAnsi"/>
        </w:rPr>
        <w:t xml:space="preserve"> models with </w:t>
      </w:r>
      <w:proofErr w:type="spellStart"/>
      <w:r w:rsidRPr="003407A9">
        <w:rPr>
          <w:rFonts w:cstheme="minorHAnsi"/>
        </w:rPr>
        <w:t>seedr</w:t>
      </w:r>
      <w:proofErr w:type="spellEnd"/>
      <w:r w:rsidRPr="003407A9">
        <w:rPr>
          <w:rFonts w:cstheme="minorHAnsi"/>
        </w:rPr>
        <w:t xml:space="preserve"> package. For each subpopulation, the model returned the base water potential (</w:t>
      </w:r>
      <w:proofErr w:type="spellStart"/>
      <w:r w:rsidRPr="003407A9">
        <w:rPr>
          <w:rFonts w:cstheme="minorHAnsi"/>
        </w:rPr>
        <w:t>ψ</w:t>
      </w:r>
      <w:r w:rsidRPr="003407A9">
        <w:rPr>
          <w:rFonts w:cstheme="minorHAnsi"/>
          <w:vertAlign w:val="subscript"/>
        </w:rPr>
        <w:t>b</w:t>
      </w:r>
      <w:proofErr w:type="spellEnd"/>
      <w:r w:rsidRPr="003407A9">
        <w:rPr>
          <w:rFonts w:cstheme="minorHAnsi"/>
        </w:rPr>
        <w:t>), i.e. the lower water potential threshold beyond which no germination is possible. Then, we modelled base water potential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 xml:space="preserve">odel formula: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storage * GDD + (1|summit), family = Gaussian. We found a significant interaction storage * GDD, consequently, we tested each storage treatment separately to check if base water potential varied according to GDD in fresh and after ripened seeds. Model specification: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GDD + (1|summit), family = Gaussian.</w:t>
      </w:r>
    </w:p>
    <w:p w14:paraId="23EC93FD" w14:textId="10721CCB" w:rsidR="00221957" w:rsidRPr="00722C70" w:rsidRDefault="00540F03" w:rsidP="00722C70">
      <w:pPr>
        <w:spacing w:line="360" w:lineRule="auto"/>
        <w:ind w:firstLine="709"/>
        <w:jc w:val="both"/>
        <w:rPr>
          <w:rFonts w:cstheme="minorHAnsi"/>
        </w:rPr>
      </w:pPr>
      <w:r w:rsidRPr="003407A9">
        <w:rPr>
          <w:rFonts w:cstheme="minorHAnsi"/>
        </w:rPr>
        <w:t xml:space="preserve">To </w:t>
      </w:r>
      <w:r w:rsidR="00636A4A" w:rsidRPr="003407A9">
        <w:rPr>
          <w:rFonts w:cstheme="minorHAnsi"/>
        </w:rPr>
        <w:t xml:space="preserve">test </w:t>
      </w:r>
      <w:r w:rsidR="009651B7" w:rsidRPr="003407A9">
        <w:rPr>
          <w:rFonts w:cstheme="minorHAnsi"/>
        </w:rPr>
        <w:t xml:space="preserve">our secondary prediction, </w:t>
      </w:r>
      <w:r w:rsidR="00B73172">
        <w:rPr>
          <w:rFonts w:cstheme="minorHAnsi"/>
        </w:rPr>
        <w:t>i.e., whether</w:t>
      </w:r>
      <w:r w:rsidR="00B73172" w:rsidRPr="003407A9">
        <w:rPr>
          <w:rFonts w:cstheme="minorHAnsi"/>
        </w:rPr>
        <w:t xml:space="preserve"> </w:t>
      </w:r>
      <w:r w:rsidRPr="003407A9">
        <w:rPr>
          <w:rFonts w:cstheme="minorHAnsi"/>
        </w:rPr>
        <w:t>final germination</w:t>
      </w:r>
      <w:r w:rsidR="00F5610C" w:rsidRPr="003407A9">
        <w:rPr>
          <w:rFonts w:cstheme="minorHAnsi"/>
        </w:rPr>
        <w:t xml:space="preserve"> </w:t>
      </w:r>
      <w:r w:rsidR="00636A4A" w:rsidRPr="003407A9">
        <w:rPr>
          <w:rFonts w:cstheme="minorHAnsi"/>
        </w:rPr>
        <w:t xml:space="preserve">varied as a function </w:t>
      </w:r>
      <w:r w:rsidR="00B73172">
        <w:rPr>
          <w:rFonts w:cstheme="minorHAnsi"/>
        </w:rPr>
        <w:t xml:space="preserve">of </w:t>
      </w:r>
      <w:r w:rsidR="006A1614" w:rsidRPr="003407A9">
        <w:rPr>
          <w:rFonts w:cstheme="minorHAnsi"/>
        </w:rPr>
        <w:t>storage time and</w:t>
      </w:r>
      <w:r w:rsidR="00636A4A" w:rsidRPr="003407A9">
        <w:rPr>
          <w:rFonts w:cstheme="minorHAnsi"/>
        </w:rPr>
        <w:t xml:space="preserve"> </w:t>
      </w:r>
      <w:r w:rsidR="0064096D" w:rsidRPr="003407A9">
        <w:rPr>
          <w:rFonts w:cstheme="minorHAnsi"/>
        </w:rPr>
        <w:t>water potential</w:t>
      </w:r>
      <w:r w:rsidR="00F5610C" w:rsidRPr="003407A9">
        <w:rPr>
          <w:rFonts w:cstheme="minorHAnsi"/>
        </w:rPr>
        <w:t>,</w:t>
      </w:r>
      <w:r w:rsidRPr="003407A9">
        <w:rPr>
          <w:rFonts w:cstheme="minorHAnsi"/>
        </w:rPr>
        <w:t xml:space="preserve"> w</w:t>
      </w:r>
      <w:r w:rsidR="00221957" w:rsidRPr="003407A9">
        <w:rPr>
          <w:rFonts w:cstheme="minorHAnsi"/>
        </w:rPr>
        <w:t xml:space="preserve">e </w:t>
      </w:r>
      <w:r w:rsidR="00F9002E" w:rsidRPr="003407A9">
        <w:rPr>
          <w:rFonts w:cstheme="minorHAnsi"/>
        </w:rPr>
        <w:t xml:space="preserve">fitted </w:t>
      </w:r>
      <w:r w:rsidR="00F33E5D" w:rsidRPr="003407A9">
        <w:rPr>
          <w:rFonts w:cstheme="minorHAnsi"/>
        </w:rPr>
        <w:t>GLMMs</w:t>
      </w:r>
      <w:r w:rsidRPr="003407A9">
        <w:rPr>
          <w:rFonts w:cstheme="minorHAnsi"/>
        </w:rPr>
        <w:t xml:space="preserve"> </w:t>
      </w:r>
      <w:r w:rsidR="0064096D" w:rsidRPr="003407A9">
        <w:rPr>
          <w:rFonts w:cstheme="minorHAnsi"/>
        </w:rPr>
        <w:t>with binomial distribution</w:t>
      </w:r>
      <w:r w:rsidR="00B73172">
        <w:rPr>
          <w:rFonts w:cstheme="minorHAnsi"/>
        </w:rPr>
        <w:t xml:space="preserve">, in which </w:t>
      </w:r>
      <w:r w:rsidR="00993CC8" w:rsidRPr="003407A9">
        <w:rPr>
          <w:rFonts w:cstheme="minorHAnsi"/>
        </w:rPr>
        <w:t>germination proportion was the response variable</w:t>
      </w:r>
      <w:r w:rsidR="00221957" w:rsidRPr="003407A9">
        <w:rPr>
          <w:rFonts w:cstheme="minorHAnsi"/>
        </w:rPr>
        <w:t xml:space="preserve">. Explanatory fixed factors were </w:t>
      </w:r>
      <w:r w:rsidR="00F9002E" w:rsidRPr="003407A9">
        <w:rPr>
          <w:rFonts w:cstheme="minorHAnsi"/>
        </w:rPr>
        <w:t>the storage</w:t>
      </w:r>
      <w:r w:rsidR="00221957" w:rsidRPr="003407A9">
        <w:rPr>
          <w:rFonts w:cstheme="minorHAnsi"/>
        </w:rPr>
        <w:t xml:space="preserve"> and water potential treatments</w:t>
      </w:r>
      <w:r w:rsidR="002B4D4F" w:rsidRPr="003407A9">
        <w:rPr>
          <w:rFonts w:cstheme="minorHAnsi"/>
        </w:rPr>
        <w:t>. Random factors included</w:t>
      </w:r>
      <w:r w:rsidR="00221957" w:rsidRPr="003407A9">
        <w:rPr>
          <w:rFonts w:cstheme="minorHAnsi"/>
        </w:rPr>
        <w:t xml:space="preserve"> </w:t>
      </w:r>
      <w:r w:rsidR="009034F4" w:rsidRPr="003407A9">
        <w:rPr>
          <w:rFonts w:cstheme="minorHAnsi"/>
        </w:rPr>
        <w:t xml:space="preserve">subpopulation nested within </w:t>
      </w:r>
      <w:r w:rsidR="005E2483" w:rsidRPr="003407A9">
        <w:rPr>
          <w:rFonts w:cstheme="minorHAnsi"/>
        </w:rPr>
        <w:t>summit</w:t>
      </w:r>
      <w:r w:rsidR="00B73172">
        <w:rPr>
          <w:rFonts w:cstheme="minorHAnsi"/>
        </w:rPr>
        <w:t xml:space="preserve"> in the</w:t>
      </w:r>
      <w:r w:rsidR="009034F4" w:rsidRPr="003407A9">
        <w:rPr>
          <w:rFonts w:cstheme="minorHAnsi"/>
        </w:rPr>
        <w:t xml:space="preserve"> </w:t>
      </w:r>
      <w:r w:rsidR="00B73172">
        <w:rPr>
          <w:rFonts w:cstheme="minorHAnsi"/>
        </w:rPr>
        <w:t>m</w:t>
      </w:r>
      <w:r w:rsidRPr="003407A9">
        <w:rPr>
          <w:rFonts w:cstheme="minorHAnsi"/>
        </w:rPr>
        <w:t xml:space="preserve">odel </w:t>
      </w:r>
      <w:r w:rsidR="002B4D4F" w:rsidRPr="003407A9">
        <w:rPr>
          <w:rFonts w:cstheme="minorHAnsi"/>
        </w:rPr>
        <w:t>formula</w:t>
      </w:r>
      <w:r w:rsidRPr="003407A9">
        <w:rPr>
          <w:rFonts w:cstheme="minorHAnsi"/>
        </w:rPr>
        <w:t xml:space="preserve">: </w:t>
      </w:r>
      <w:r w:rsidR="00221957" w:rsidRPr="003407A9">
        <w:rPr>
          <w:rFonts w:cstheme="minorHAnsi"/>
        </w:rPr>
        <w:t>Final germination</w:t>
      </w:r>
      <w:r w:rsidR="00722EEC" w:rsidRPr="003407A9">
        <w:rPr>
          <w:rFonts w:cstheme="minorHAnsi"/>
        </w:rPr>
        <w:t xml:space="preserve"> (germinated, viable - germinated)</w:t>
      </w:r>
      <w:r w:rsidR="00221957" w:rsidRPr="003407A9">
        <w:rPr>
          <w:rFonts w:cstheme="minorHAnsi"/>
        </w:rPr>
        <w:t xml:space="preserve"> ~ </w:t>
      </w:r>
      <w:r w:rsidR="00C313D3" w:rsidRPr="003407A9">
        <w:rPr>
          <w:rFonts w:cstheme="minorHAnsi"/>
        </w:rPr>
        <w:t xml:space="preserve">storage </w:t>
      </w:r>
      <w:r w:rsidR="00221957" w:rsidRPr="003407A9">
        <w:rPr>
          <w:rFonts w:cstheme="minorHAnsi"/>
        </w:rPr>
        <w:t xml:space="preserve">* water potential + </w:t>
      </w:r>
      <w:r w:rsidR="00A71C6F" w:rsidRPr="003407A9">
        <w:rPr>
          <w:rFonts w:cstheme="minorHAnsi"/>
        </w:rPr>
        <w:t>(</w:t>
      </w:r>
      <w:r w:rsidR="00221957" w:rsidRPr="003407A9">
        <w:rPr>
          <w:rFonts w:cstheme="minorHAnsi"/>
        </w:rPr>
        <w:t>1|</w:t>
      </w:r>
      <w:r w:rsidR="005E2483" w:rsidRPr="003407A9">
        <w:rPr>
          <w:rFonts w:cstheme="minorHAnsi"/>
        </w:rPr>
        <w:t>summit</w:t>
      </w:r>
      <w:r w:rsidR="00221957" w:rsidRPr="003407A9">
        <w:rPr>
          <w:rFonts w:cstheme="minorHAnsi"/>
        </w:rPr>
        <w:t>/</w:t>
      </w:r>
      <w:r w:rsidR="00C313D3" w:rsidRPr="003407A9">
        <w:rPr>
          <w:rFonts w:cstheme="minorHAnsi"/>
        </w:rPr>
        <w:t>subpopulation</w:t>
      </w:r>
      <w:r w:rsidR="00A71C6F" w:rsidRPr="003407A9">
        <w:rPr>
          <w:rFonts w:cstheme="minorHAnsi"/>
        </w:rPr>
        <w:t>)</w:t>
      </w:r>
      <w:r w:rsidR="00221957" w:rsidRPr="003407A9">
        <w:rPr>
          <w:rFonts w:cstheme="minorHAnsi"/>
        </w:rPr>
        <w:t>, family = binomial.</w:t>
      </w:r>
      <w:r w:rsidR="001A76C4" w:rsidRPr="003407A9">
        <w:rPr>
          <w:rFonts w:cstheme="minorHAnsi"/>
        </w:rPr>
        <w:t xml:space="preserve"> </w:t>
      </w:r>
      <w:r w:rsidR="00722C70">
        <w:rPr>
          <w:rFonts w:cstheme="minorHAnsi"/>
        </w:rPr>
        <w:t>Finally, t</w:t>
      </w:r>
      <w:r w:rsidR="00C06E8A" w:rsidRPr="003407A9">
        <w:rPr>
          <w:rFonts w:cstheme="minorHAnsi"/>
        </w:rPr>
        <w:t xml:space="preserve">o </w:t>
      </w:r>
      <w:r w:rsidR="006C6FD2">
        <w:rPr>
          <w:rFonts w:cstheme="minorHAnsi"/>
        </w:rPr>
        <w:t xml:space="preserve">test our last </w:t>
      </w:r>
      <w:r w:rsidR="00B73172">
        <w:rPr>
          <w:rFonts w:cstheme="minorHAnsi"/>
        </w:rPr>
        <w:t xml:space="preserve">prediction, </w:t>
      </w:r>
      <w:r w:rsidR="00D4225A" w:rsidRPr="003407A9">
        <w:rPr>
          <w:rFonts w:cstheme="minorHAnsi"/>
        </w:rPr>
        <w:t>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w:t>
      </w:r>
      <w:r w:rsidR="005D4588" w:rsidRPr="003407A9">
        <w:rPr>
          <w:rFonts w:cstheme="minorHAnsi"/>
        </w:rPr>
        <w:lastRenderedPageBreak/>
        <w:t>distribution</w:t>
      </w:r>
      <w:r w:rsidR="00866305" w:rsidRPr="003407A9">
        <w:rPr>
          <w:rFonts w:cstheme="minorHAnsi"/>
        </w:rPr>
        <w:t xml:space="preserve"> (since the model did not fulfil Gaussian assumptions)</w:t>
      </w:r>
      <w:r w:rsidR="000B1A2A" w:rsidRPr="003407A9">
        <w:rPr>
          <w:rFonts w:cstheme="minorHAnsi"/>
        </w:rPr>
        <w:t xml:space="preserve">. Base </w:t>
      </w:r>
      <w:r w:rsidR="00BF33CE" w:rsidRPr="003407A9">
        <w:rPr>
          <w:rFonts w:cstheme="minorHAnsi"/>
        </w:rPr>
        <w:t xml:space="preserve">water </w:t>
      </w:r>
      <w:r w:rsidR="000B1A2A" w:rsidRPr="003407A9">
        <w:rPr>
          <w:rFonts w:cstheme="minorHAnsi"/>
        </w:rPr>
        <w:t xml:space="preserve">potential </w:t>
      </w:r>
      <w:r w:rsidR="00BF33CE" w:rsidRPr="003407A9">
        <w:rPr>
          <w:rFonts w:cstheme="minorHAnsi"/>
        </w:rPr>
        <w:t xml:space="preserve">was </w:t>
      </w:r>
      <w:r w:rsidR="000B1A2A" w:rsidRPr="003407A9">
        <w:rPr>
          <w:rFonts w:cstheme="minorHAnsi"/>
        </w:rPr>
        <w:t xml:space="preserve">used as </w:t>
      </w:r>
      <w:r w:rsidR="00BF33CE" w:rsidRPr="003407A9">
        <w:rPr>
          <w:rFonts w:cstheme="minorHAnsi"/>
        </w:rPr>
        <w:t xml:space="preserve">the </w:t>
      </w:r>
      <w:r w:rsidR="000B1A2A" w:rsidRPr="003407A9">
        <w:rPr>
          <w:rFonts w:cstheme="minorHAnsi"/>
        </w:rPr>
        <w:t xml:space="preserve">response </w:t>
      </w:r>
      <w:proofErr w:type="gramStart"/>
      <w:r w:rsidR="000B1A2A" w:rsidRPr="003407A9">
        <w:rPr>
          <w:rFonts w:cstheme="minorHAnsi"/>
        </w:rPr>
        <w:t>variable and</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BF33CE" w:rsidRPr="003407A9">
        <w:rPr>
          <w:rFonts w:cstheme="minorHAnsi"/>
        </w:rPr>
        <w:t>mass</w:t>
      </w:r>
      <w:proofErr w:type="gramEnd"/>
      <w:r w:rsidR="00BF33CE" w:rsidRPr="003407A9" w:rsidDel="00BF33CE">
        <w:rPr>
          <w:rFonts w:cstheme="minorHAnsi"/>
        </w:rPr>
        <w:t xml:space="preserve"> </w:t>
      </w:r>
      <w:r w:rsidR="000B1A2A" w:rsidRPr="003407A9">
        <w:rPr>
          <w:rFonts w:cstheme="minorHAnsi"/>
        </w:rPr>
        <w:t xml:space="preserve">and </w:t>
      </w:r>
      <w:r w:rsidR="00BF33CE" w:rsidRPr="003407A9">
        <w:rPr>
          <w:rFonts w:cstheme="minorHAnsi"/>
        </w:rPr>
        <w:t>storage treatment</w:t>
      </w:r>
      <w:r w:rsidR="000B1A2A" w:rsidRPr="003407A9">
        <w:rPr>
          <w:rFonts w:cstheme="minorHAnsi"/>
        </w:rPr>
        <w:t xml:space="preserve"> as</w:t>
      </w:r>
      <w:r w:rsidR="00BF33CE" w:rsidRPr="003407A9">
        <w:rPr>
          <w:rFonts w:cstheme="minorHAnsi"/>
        </w:rPr>
        <w:t xml:space="preserve"> the</w:t>
      </w:r>
      <w:r w:rsidR="000B1A2A" w:rsidRPr="003407A9">
        <w:rPr>
          <w:rFonts w:cstheme="minorHAnsi"/>
        </w:rPr>
        <w:t xml:space="preserve"> explanatory variables. </w:t>
      </w:r>
      <w:r w:rsidR="005E2483" w:rsidRPr="003407A9">
        <w:rPr>
          <w:rFonts w:cstheme="minorHAnsi"/>
        </w:rPr>
        <w:t>Summit</w:t>
      </w:r>
      <w:r w:rsidR="002B599C" w:rsidRPr="003407A9">
        <w:rPr>
          <w:rFonts w:cstheme="minorHAnsi"/>
        </w:rPr>
        <w:t xml:space="preserve"> was included as </w:t>
      </w:r>
      <w:r w:rsidR="00C812B5" w:rsidRPr="003407A9">
        <w:rPr>
          <w:rFonts w:cstheme="minorHAnsi"/>
        </w:rPr>
        <w:t xml:space="preserve">a </w:t>
      </w:r>
      <w:r w:rsidR="002B599C" w:rsidRPr="003407A9">
        <w:rPr>
          <w:rFonts w:cstheme="minorHAnsi"/>
        </w:rPr>
        <w:t>random factor</w:t>
      </w:r>
      <w:r w:rsidR="00C812B5" w:rsidRPr="003407A9">
        <w:rPr>
          <w:rFonts w:cstheme="minorHAnsi"/>
        </w:rPr>
        <w:t xml:space="preserve">. Model </w:t>
      </w:r>
      <w:r w:rsidR="00866305" w:rsidRPr="003407A9">
        <w:rPr>
          <w:rFonts w:cstheme="minorHAnsi"/>
        </w:rPr>
        <w:t>formula</w:t>
      </w:r>
      <w:r w:rsidR="00C812B5" w:rsidRPr="003407A9">
        <w:rPr>
          <w:rFonts w:cstheme="minorHAnsi"/>
        </w:rPr>
        <w:t xml:space="preserve">: </w:t>
      </w:r>
      <w:r w:rsidR="0088539A" w:rsidRPr="003407A9">
        <w:rPr>
          <w:rFonts w:cstheme="minorHAnsi"/>
        </w:rPr>
        <w:t xml:space="preserve"> </w:t>
      </w:r>
      <w:proofErr w:type="spellStart"/>
      <w:r w:rsidR="00866305" w:rsidRPr="003407A9">
        <w:rPr>
          <w:rFonts w:cstheme="minorHAnsi"/>
        </w:rPr>
        <w:t>ψ</w:t>
      </w:r>
      <w:r w:rsidR="00866305" w:rsidRPr="003407A9">
        <w:rPr>
          <w:rFonts w:cstheme="minorHAnsi"/>
          <w:vertAlign w:val="subscript"/>
        </w:rPr>
        <w:t>b</w:t>
      </w:r>
      <w:proofErr w:type="spellEnd"/>
      <w:r w:rsidR="00A31D0B" w:rsidRPr="003407A9">
        <w:rPr>
          <w:rFonts w:cstheme="minorHAnsi"/>
        </w:rPr>
        <w:t xml:space="preserve"> ~</w:t>
      </w:r>
      <w:r w:rsidR="00654BAB" w:rsidRPr="003407A9">
        <w:rPr>
          <w:rFonts w:cstheme="minorHAnsi"/>
        </w:rPr>
        <w:t xml:space="preserve"> </w:t>
      </w:r>
      <w:r w:rsidR="006D223E" w:rsidRPr="003407A9">
        <w:rPr>
          <w:rFonts w:cstheme="minorHAnsi"/>
        </w:rPr>
        <w:t>seed</w:t>
      </w:r>
      <w:r w:rsidR="00716D42" w:rsidRPr="003407A9">
        <w:rPr>
          <w:rFonts w:cstheme="minorHAnsi"/>
        </w:rPr>
        <w:t xml:space="preserve"> </w:t>
      </w:r>
      <w:r w:rsidR="00A534E3" w:rsidRPr="003407A9">
        <w:rPr>
          <w:rFonts w:cstheme="minorHAnsi"/>
        </w:rPr>
        <w:t xml:space="preserve">weight * </w:t>
      </w:r>
      <w:r w:rsidR="00866305" w:rsidRPr="003407A9">
        <w:rPr>
          <w:rFonts w:cstheme="minorHAnsi"/>
        </w:rPr>
        <w:t>storage</w:t>
      </w:r>
      <w:r w:rsidR="00A534E3" w:rsidRPr="003407A9">
        <w:rPr>
          <w:rFonts w:cstheme="minorHAnsi"/>
        </w:rPr>
        <w:t xml:space="preserve"> + </w:t>
      </w:r>
      <w:r w:rsidR="00A71C6F" w:rsidRPr="003407A9">
        <w:rPr>
          <w:rFonts w:cstheme="minorHAnsi"/>
        </w:rPr>
        <w:t>(</w:t>
      </w:r>
      <w:r w:rsidR="00A534E3" w:rsidRPr="003407A9">
        <w:rPr>
          <w:rFonts w:cstheme="minorHAnsi"/>
        </w:rPr>
        <w:t>1|</w:t>
      </w:r>
      <w:r w:rsidR="005E2483" w:rsidRPr="003407A9">
        <w:rPr>
          <w:rFonts w:cstheme="minorHAnsi"/>
        </w:rPr>
        <w:t>summit</w:t>
      </w:r>
      <w:r w:rsidR="00A71C6F" w:rsidRPr="003407A9">
        <w:rPr>
          <w:rFonts w:cstheme="minorHAnsi"/>
        </w:rPr>
        <w:t>)</w:t>
      </w:r>
      <w:r w:rsidR="00A534E3" w:rsidRPr="003407A9">
        <w:rPr>
          <w:rFonts w:cstheme="minorHAnsi"/>
        </w:rPr>
        <w:t>, family = Gamma</w:t>
      </w:r>
      <w:r w:rsidR="005F1E59" w:rsidRPr="003407A9">
        <w:rPr>
          <w:rFonts w:cstheme="minorHAnsi"/>
        </w:rPr>
        <w:t xml:space="preserve">. </w:t>
      </w:r>
    </w:p>
    <w:p w14:paraId="6AC9B9A2" w14:textId="0EC615AD" w:rsidR="00AF329C" w:rsidRPr="003407A9" w:rsidRDefault="0042434E" w:rsidP="002D07AE">
      <w:pPr>
        <w:pStyle w:val="Ttulo2"/>
        <w:spacing w:line="360" w:lineRule="auto"/>
        <w:jc w:val="both"/>
      </w:pPr>
      <w:r w:rsidRPr="003407A9">
        <w:t>3. Results</w:t>
      </w:r>
    </w:p>
    <w:p w14:paraId="45E370EC" w14:textId="1A5E6B37" w:rsidR="006C6FD2" w:rsidRPr="003407A9" w:rsidRDefault="006C6FD2" w:rsidP="006C6FD2">
      <w:pPr>
        <w:pStyle w:val="Ttulo3"/>
        <w:spacing w:line="360" w:lineRule="auto"/>
        <w:jc w:val="both"/>
      </w:pPr>
      <w:r w:rsidRPr="003407A9">
        <w:t>3.</w:t>
      </w:r>
      <w:r>
        <w:t>1</w:t>
      </w:r>
      <w:r w:rsidRPr="003407A9">
        <w:t xml:space="preserve"> Germination base water potential as a function of microclimate</w:t>
      </w:r>
    </w:p>
    <w:p w14:paraId="416FED45" w14:textId="38CCBA58" w:rsidR="006C6FD2" w:rsidRPr="003407A9" w:rsidRDefault="006C6FD2" w:rsidP="006C6FD2">
      <w:pPr>
        <w:spacing w:line="360" w:lineRule="auto"/>
        <w:ind w:firstLine="709"/>
        <w:jc w:val="both"/>
      </w:pPr>
      <w:r w:rsidRPr="003407A9">
        <w:t xml:space="preserve">We used Bradford’s </w:t>
      </w:r>
      <w:proofErr w:type="spellStart"/>
      <w:r w:rsidRPr="003407A9">
        <w:t>hydrotime</w:t>
      </w:r>
      <w:proofErr w:type="spellEnd"/>
      <w:r w:rsidRPr="003407A9">
        <w:t xml:space="preserve"> model to calculate the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w:t>
      </w:r>
      <w:proofErr w:type="gramStart"/>
      <w:r w:rsidRPr="003407A9">
        <w:t>seeds</w:t>
      </w:r>
      <w:proofErr w:type="gramEnd"/>
      <w:r w:rsidRPr="003407A9">
        <w:t xml:space="preserve">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proofErr w:type="spellStart"/>
      <w:r w:rsidRPr="003407A9">
        <w:rPr>
          <w:rFonts w:cstheme="minorHAnsi"/>
        </w:rPr>
        <w:t>ψ</w:t>
      </w:r>
      <w:r w:rsidRPr="003407A9">
        <w:rPr>
          <w:rFonts w:cstheme="minorHAnsi"/>
          <w:vertAlign w:val="subscript"/>
        </w:rPr>
        <w:t>b</w:t>
      </w:r>
      <w:proofErr w:type="spellEnd"/>
      <w:r w:rsidRPr="003407A9">
        <w:t xml:space="preserve"> in subpopulations with higher GDD (Fig. 4, right panel)</w:t>
      </w:r>
      <w:r w:rsidR="00FD174D">
        <w:t xml:space="preserve"> (detailed model results in supplementary </w:t>
      </w:r>
      <w:r w:rsidR="00B55C6E">
        <w:t>T</w:t>
      </w:r>
      <w:r w:rsidR="00FD174D">
        <w:t>able</w:t>
      </w:r>
      <w:r w:rsidR="00B55C6E">
        <w:t xml:space="preserve"> 3)</w:t>
      </w:r>
      <w:r w:rsidRPr="003407A9">
        <w:t xml:space="preserve">. </w:t>
      </w:r>
    </w:p>
    <w:p w14:paraId="5E9E6177" w14:textId="7D7664E8" w:rsidR="00851EE8" w:rsidRPr="003407A9" w:rsidRDefault="00851EE8" w:rsidP="002D07AE">
      <w:pPr>
        <w:pStyle w:val="Ttulo3"/>
        <w:spacing w:line="360" w:lineRule="auto"/>
        <w:jc w:val="both"/>
      </w:pPr>
      <w:r w:rsidRPr="003407A9">
        <w:t>3.</w:t>
      </w:r>
      <w:r w:rsidR="006C6FD2">
        <w:t>2</w:t>
      </w:r>
      <w:r w:rsidR="00031A1A" w:rsidRPr="003407A9">
        <w:t xml:space="preserve"> </w:t>
      </w:r>
      <w:r w:rsidR="00D65736" w:rsidRPr="003407A9">
        <w:t>F</w:t>
      </w:r>
      <w:r w:rsidR="00031A1A" w:rsidRPr="003407A9">
        <w:t>inal germination proportion</w:t>
      </w:r>
      <w:r w:rsidR="00D65736" w:rsidRPr="003407A9">
        <w:t xml:space="preserve"> as a function of storage treatment and water potential</w:t>
      </w:r>
    </w:p>
    <w:p w14:paraId="2FB5F1E7" w14:textId="16396695" w:rsidR="00851EE8" w:rsidRDefault="00856CE6" w:rsidP="005F751E">
      <w:pPr>
        <w:spacing w:line="360" w:lineRule="auto"/>
        <w:ind w:firstLine="709"/>
        <w:jc w:val="both"/>
      </w:pPr>
      <w:r w:rsidRPr="003407A9">
        <w:t>Final g</w:t>
      </w:r>
      <w:r w:rsidR="00D94D39" w:rsidRPr="003407A9">
        <w:t xml:space="preserve">ermination was higher </w:t>
      </w:r>
      <w:r w:rsidR="002E576F" w:rsidRPr="003407A9">
        <w:t xml:space="preserve">in </w:t>
      </w:r>
      <w:r w:rsidR="00E02CDF" w:rsidRPr="003407A9">
        <w:t>after ripened</w:t>
      </w:r>
      <w:r w:rsidR="002E576F" w:rsidRPr="003407A9">
        <w:t xml:space="preserve"> </w:t>
      </w:r>
      <w:r w:rsidRPr="003407A9">
        <w:t xml:space="preserve">than in fresh </w:t>
      </w:r>
      <w:r w:rsidR="0038254B" w:rsidRPr="003407A9">
        <w:t>see</w:t>
      </w:r>
      <w:r w:rsidR="002E576F" w:rsidRPr="003407A9">
        <w:t>ds</w:t>
      </w:r>
      <w:r w:rsidR="00716D42" w:rsidRPr="003407A9">
        <w:t xml:space="preserve"> (</w:t>
      </w:r>
      <w:r w:rsidR="0098001B" w:rsidRPr="003407A9">
        <w:t xml:space="preserve">Fig. </w:t>
      </w:r>
      <w:r w:rsidR="004C4467">
        <w:t>5</w:t>
      </w:r>
      <w:r w:rsidR="00D94D39" w:rsidRPr="003407A9">
        <w:t xml:space="preserve">A). </w:t>
      </w:r>
      <w:r w:rsidR="003460A9" w:rsidRPr="003407A9">
        <w:t>W</w:t>
      </w:r>
      <w:r w:rsidR="00FF6F68" w:rsidRPr="003407A9">
        <w:t>ith no water stress (i.e. distilled water</w:t>
      </w:r>
      <w:r w:rsidR="003460A9" w:rsidRPr="003407A9">
        <w:t xml:space="preserve"> treatment</w:t>
      </w:r>
      <w:r w:rsidR="00B46BBF" w:rsidRPr="003407A9">
        <w:t>, WP treatment = 0</w:t>
      </w:r>
      <w:r w:rsidR="00FF6F68" w:rsidRPr="003407A9">
        <w:t xml:space="preserve">) </w:t>
      </w:r>
      <w:r w:rsidR="00AE25C9" w:rsidRPr="003407A9">
        <w:t xml:space="preserve">fresh </w:t>
      </w:r>
      <w:r w:rsidR="0038254B" w:rsidRPr="003407A9">
        <w:t>see</w:t>
      </w:r>
      <w:r w:rsidR="00AE25C9" w:rsidRPr="003407A9">
        <w:t xml:space="preserve">ds only attained </w:t>
      </w:r>
      <w:r w:rsidR="00365485" w:rsidRPr="003407A9">
        <w:t xml:space="preserve">around </w:t>
      </w:r>
      <w:r w:rsidR="00AE25C9" w:rsidRPr="003407A9">
        <w:t>70% germination, while</w:t>
      </w:r>
      <w:r w:rsidR="00B375A2" w:rsidRPr="003407A9">
        <w:t xml:space="preserve"> germination of</w:t>
      </w:r>
      <w:r w:rsidR="00716D42" w:rsidRPr="003407A9">
        <w:t xml:space="preserve"> after </w:t>
      </w:r>
      <w:r w:rsidR="00AE25C9" w:rsidRPr="003407A9">
        <w:t xml:space="preserve">ripened </w:t>
      </w:r>
      <w:r w:rsidR="0038254B" w:rsidRPr="003407A9">
        <w:t>see</w:t>
      </w:r>
      <w:r w:rsidR="00AE25C9" w:rsidRPr="003407A9">
        <w:t>ds</w:t>
      </w:r>
      <w:r w:rsidR="00B375A2" w:rsidRPr="003407A9">
        <w:t xml:space="preserve"> was</w:t>
      </w:r>
      <w:r w:rsidR="00AE25C9" w:rsidRPr="003407A9">
        <w:t xml:space="preserve"> </w:t>
      </w:r>
      <w:r w:rsidR="005F7BAD" w:rsidRPr="003407A9">
        <w:t xml:space="preserve">almost 100%. </w:t>
      </w:r>
      <w:r w:rsidRPr="003407A9">
        <w:t>With increasing water stress, g</w:t>
      </w:r>
      <w:r w:rsidR="00AC1FEB" w:rsidRPr="003407A9">
        <w:t>ermination</w:t>
      </w:r>
      <w:r w:rsidR="001829AF" w:rsidRPr="003407A9">
        <w:t xml:space="preserve"> dropped</w:t>
      </w:r>
      <w:r w:rsidRPr="003407A9">
        <w:t xml:space="preserve"> below 50% </w:t>
      </w:r>
      <w:r w:rsidR="006364B6" w:rsidRPr="003407A9">
        <w:t>at</w:t>
      </w:r>
      <w:r w:rsidR="001829AF" w:rsidRPr="003407A9">
        <w:t xml:space="preserve"> -0.2</w:t>
      </w:r>
      <w:r w:rsidR="00365485" w:rsidRPr="003407A9">
        <w:t xml:space="preserve"> </w:t>
      </w:r>
      <w:r w:rsidR="001829AF" w:rsidRPr="003407A9">
        <w:t xml:space="preserve">MPa </w:t>
      </w:r>
      <w:r w:rsidR="00D94D39" w:rsidRPr="003407A9">
        <w:t xml:space="preserve">in </w:t>
      </w:r>
      <w:r w:rsidR="002E576F" w:rsidRPr="003407A9">
        <w:t xml:space="preserve">fresh </w:t>
      </w:r>
      <w:r w:rsidR="0038254B" w:rsidRPr="003407A9">
        <w:t>see</w:t>
      </w:r>
      <w:r w:rsidR="002E576F" w:rsidRPr="003407A9">
        <w:t>ds</w:t>
      </w:r>
      <w:r w:rsidR="00A50022" w:rsidRPr="003407A9">
        <w:t>,</w:t>
      </w:r>
      <w:r w:rsidR="00D94D39" w:rsidRPr="003407A9">
        <w:t xml:space="preserve"> </w:t>
      </w:r>
      <w:r w:rsidR="005F751E" w:rsidRPr="003407A9">
        <w:t>whereas, in after ripened seeds</w:t>
      </w:r>
      <w:r w:rsidR="00803651" w:rsidRPr="003407A9">
        <w:t>,</w:t>
      </w:r>
      <w:r w:rsidR="005F751E" w:rsidRPr="003407A9">
        <w:t xml:space="preserve"> water stress needed to reach </w:t>
      </w:r>
      <w:r w:rsidR="00D94D39" w:rsidRPr="003407A9">
        <w:t xml:space="preserve">-0.6 </w:t>
      </w:r>
      <w:r w:rsidR="00086133" w:rsidRPr="003407A9">
        <w:t>MPa</w:t>
      </w:r>
      <w:r w:rsidR="006364B6" w:rsidRPr="003407A9">
        <w:t xml:space="preserve"> </w:t>
      </w:r>
      <w:r w:rsidR="005F751E" w:rsidRPr="003407A9">
        <w:t>to cross the same germination threshold</w:t>
      </w:r>
      <w:r w:rsidR="008967F6" w:rsidRPr="003407A9">
        <w:t xml:space="preserve">. </w:t>
      </w:r>
      <w:r w:rsidR="0014677D" w:rsidRPr="003407A9">
        <w:t>At -0.8</w:t>
      </w:r>
      <w:r w:rsidR="00365485" w:rsidRPr="003407A9">
        <w:t xml:space="preserve"> </w:t>
      </w:r>
      <w:r w:rsidR="0014677D" w:rsidRPr="003407A9">
        <w:t xml:space="preserve">MPa and below, germination was negligible in both fresh and after ripened </w:t>
      </w:r>
      <w:r w:rsidR="00086133" w:rsidRPr="003407A9">
        <w:t>see</w:t>
      </w:r>
      <w:r w:rsidR="0014677D" w:rsidRPr="003407A9">
        <w:t xml:space="preserve">ds. </w:t>
      </w:r>
      <w:r w:rsidR="008967F6" w:rsidRPr="003407A9">
        <w:t>Low</w:t>
      </w:r>
      <w:r w:rsidR="00D94D39" w:rsidRPr="003407A9">
        <w:t>er</w:t>
      </w:r>
      <w:r w:rsidR="008967F6" w:rsidRPr="003407A9">
        <w:t xml:space="preserve"> water </w:t>
      </w:r>
      <w:r w:rsidR="009C0BA3" w:rsidRPr="003407A9">
        <w:t xml:space="preserve">potential </w:t>
      </w:r>
      <w:r w:rsidR="008967F6" w:rsidRPr="003407A9">
        <w:t xml:space="preserve">also led to </w:t>
      </w:r>
      <w:r w:rsidR="009C0BA3" w:rsidRPr="003407A9">
        <w:t xml:space="preserve">slower </w:t>
      </w:r>
      <w:r w:rsidR="008967F6" w:rsidRPr="003407A9">
        <w:t xml:space="preserve">germination </w:t>
      </w:r>
      <w:r w:rsidR="009C0BA3" w:rsidRPr="003407A9">
        <w:t>(</w:t>
      </w:r>
      <w:r w:rsidR="0098001B" w:rsidRPr="003407A9">
        <w:t xml:space="preserve">Fig. </w:t>
      </w:r>
      <w:r w:rsidR="004C4467">
        <w:t>5</w:t>
      </w:r>
      <w:r w:rsidR="00D94D39" w:rsidRPr="003407A9">
        <w:t>B</w:t>
      </w:r>
      <w:r w:rsidR="009C0BA3" w:rsidRPr="003407A9">
        <w:t>)</w:t>
      </w:r>
      <w:r w:rsidR="00E06E4A" w:rsidRPr="003407A9">
        <w:t xml:space="preserve">. </w:t>
      </w:r>
      <w:r w:rsidR="009C0BA3" w:rsidRPr="003407A9">
        <w:t xml:space="preserve">GLMMs </w:t>
      </w:r>
      <w:r w:rsidR="00E06E4A" w:rsidRPr="003407A9">
        <w:t xml:space="preserve">confirmed that differences between </w:t>
      </w:r>
      <w:r w:rsidR="0068546B" w:rsidRPr="003407A9">
        <w:t xml:space="preserve">storage </w:t>
      </w:r>
      <w:r w:rsidR="00E06E4A" w:rsidRPr="003407A9">
        <w:t>and water potential treatments</w:t>
      </w:r>
      <w:r w:rsidR="00AE2CA0" w:rsidRPr="003407A9">
        <w:t xml:space="preserve"> </w:t>
      </w:r>
      <w:r w:rsidR="0068546B" w:rsidRPr="003407A9">
        <w:t xml:space="preserve">were statistically significant </w:t>
      </w:r>
      <w:r w:rsidR="00086133" w:rsidRPr="003407A9">
        <w:t>(</w:t>
      </w:r>
      <w:r w:rsidR="00DD4F33" w:rsidRPr="003407A9">
        <w:t>p-value &lt; 0.001</w:t>
      </w:r>
      <w:r w:rsidR="00914382" w:rsidRPr="003407A9">
        <w:t xml:space="preserve"> in both explanatory </w:t>
      </w:r>
      <w:r w:rsidR="00365485" w:rsidRPr="003407A9">
        <w:t xml:space="preserve">fixed </w:t>
      </w:r>
      <w:r w:rsidR="00914382" w:rsidRPr="003407A9">
        <w:t>factors and significant interaction</w:t>
      </w:r>
      <w:r w:rsidR="00EF34A0" w:rsidRPr="00EF34A0">
        <w:t xml:space="preserve"> </w:t>
      </w:r>
      <w:r w:rsidR="00EF34A0">
        <w:t>detailed model results in supplementary Table 4</w:t>
      </w:r>
      <w:r w:rsidR="00AE2CA0" w:rsidRPr="003407A9">
        <w:t>)</w:t>
      </w:r>
      <w:r w:rsidR="00E06E4A" w:rsidRPr="003407A9">
        <w:t>.</w:t>
      </w:r>
      <w:r w:rsidR="004B7FA5">
        <w:t xml:space="preserve"> Individual subpopulations cumu</w:t>
      </w:r>
      <w:r w:rsidR="004B496B">
        <w:t xml:space="preserve">lative germination curves </w:t>
      </w:r>
      <w:proofErr w:type="gramStart"/>
      <w:r w:rsidR="004B496B">
        <w:t>can also be checked</w:t>
      </w:r>
      <w:proofErr w:type="gramEnd"/>
      <w:r w:rsidR="004B496B">
        <w:t xml:space="preserve"> at </w:t>
      </w:r>
      <w:r w:rsidR="004B496B" w:rsidRPr="00222221">
        <w:rPr>
          <w:highlight w:val="yellow"/>
        </w:rPr>
        <w:t xml:space="preserve">supplementary </w:t>
      </w:r>
      <w:r w:rsidR="00222221" w:rsidRPr="00222221">
        <w:rPr>
          <w:highlight w:val="yellow"/>
        </w:rPr>
        <w:t>Fig 1</w:t>
      </w:r>
      <w:r w:rsidR="00222221">
        <w:t>.</w:t>
      </w:r>
    </w:p>
    <w:p w14:paraId="590F8709" w14:textId="726CC79E" w:rsidR="00430028" w:rsidRPr="003407A9" w:rsidRDefault="00430028" w:rsidP="00430028">
      <w:pPr>
        <w:pStyle w:val="Ttulo3"/>
        <w:spacing w:line="360" w:lineRule="auto"/>
        <w:jc w:val="both"/>
      </w:pPr>
      <w:r w:rsidRPr="003407A9">
        <w:t>3.</w:t>
      </w:r>
      <w:r w:rsidR="00FC0355">
        <w:t>3</w:t>
      </w:r>
      <w:r w:rsidRPr="003407A9">
        <w:t xml:space="preserve"> </w:t>
      </w:r>
      <w:r>
        <w:t>Germination base water potential</w:t>
      </w:r>
      <w:r w:rsidRPr="003407A9">
        <w:t xml:space="preserve"> as a function of </w:t>
      </w:r>
      <w:r>
        <w:t>seed mass</w:t>
      </w:r>
    </w:p>
    <w:p w14:paraId="547ACEE8" w14:textId="5B6B5862" w:rsidR="00430028" w:rsidRPr="003407A9" w:rsidRDefault="00932868" w:rsidP="005F751E">
      <w:pPr>
        <w:spacing w:line="360" w:lineRule="auto"/>
        <w:ind w:firstLine="709"/>
        <w:jc w:val="both"/>
      </w:pPr>
      <w:r>
        <w:t xml:space="preserve">The measured seed mass obtained from </w:t>
      </w:r>
      <w:r w:rsidRPr="00932868">
        <w:rPr>
          <w:i/>
          <w:iCs/>
        </w:rPr>
        <w:t>D.</w:t>
      </w:r>
      <w:r>
        <w:rPr>
          <w:i/>
          <w:iCs/>
        </w:rPr>
        <w:t xml:space="preserve"> </w:t>
      </w:r>
      <w:r w:rsidRPr="00932868">
        <w:rPr>
          <w:i/>
          <w:iCs/>
        </w:rPr>
        <w:t>langeanus</w:t>
      </w:r>
      <w:r>
        <w:t xml:space="preserve"> subpopulations was not significantly different between those populations</w:t>
      </w:r>
      <w:r w:rsidR="00E576CC">
        <w:t xml:space="preserve"> assigned to fresh </w:t>
      </w:r>
      <w:r w:rsidR="00FF0BE6">
        <w:t>and</w:t>
      </w:r>
      <w:r w:rsidR="00E576CC">
        <w:t xml:space="preserve"> after ripened </w:t>
      </w:r>
      <w:r w:rsidR="00123CDC">
        <w:t xml:space="preserve">storage </w:t>
      </w:r>
      <w:r w:rsidR="00E576CC">
        <w:t>treatment</w:t>
      </w:r>
      <w:r w:rsidR="00873910">
        <w:t xml:space="preserve"> (seed mass summary in supplementary table 5)</w:t>
      </w:r>
      <w:r w:rsidR="00B1132D">
        <w:t>, neither we found a relationship between subpopulations</w:t>
      </w:r>
      <w:r w:rsidR="00D22C26">
        <w:t xml:space="preserve"> preferential GDD and seed mass (supplementary Fig 2)</w:t>
      </w:r>
      <w:r w:rsidR="00E576CC">
        <w:t>.</w:t>
      </w:r>
      <w:r w:rsidR="00F315DA">
        <w:t xml:space="preserve"> However,</w:t>
      </w:r>
      <w:r w:rsidR="000657F8">
        <w:t xml:space="preserve"> the </w:t>
      </w:r>
      <w:r w:rsidR="000657F8">
        <w:lastRenderedPageBreak/>
        <w:t>b</w:t>
      </w:r>
      <w:r w:rsidR="00870DB2">
        <w:t xml:space="preserve">ase water potential </w:t>
      </w:r>
      <w:r w:rsidR="000053C6">
        <w:t>w</w:t>
      </w:r>
      <w:r w:rsidR="005C29D7">
        <w:t>as</w:t>
      </w:r>
      <w:r w:rsidR="000053C6">
        <w:t xml:space="preserve"> modulated by seed mass only </w:t>
      </w:r>
      <w:r w:rsidR="00836594">
        <w:t xml:space="preserve">if we </w:t>
      </w:r>
      <w:r w:rsidR="005C29D7">
        <w:t>consider</w:t>
      </w:r>
      <w:r w:rsidR="00836594">
        <w:t xml:space="preserve"> the responses of after ripened seeds (p</w:t>
      </w:r>
      <w:r w:rsidR="005C29D7">
        <w:t xml:space="preserve">-value = 0.058). The </w:t>
      </w:r>
      <w:r w:rsidR="00AF7CDF">
        <w:t>more disperse responses observe</w:t>
      </w:r>
      <w:r w:rsidR="001532D0">
        <w:t>d</w:t>
      </w:r>
      <w:r w:rsidR="00AF7CDF">
        <w:t xml:space="preserve"> in fresh seeds</w:t>
      </w:r>
      <w:r w:rsidR="000E111C">
        <w:t xml:space="preserve"> did not allow to find any relationship (Fig 6)</w:t>
      </w:r>
      <w:r w:rsidR="000657F8">
        <w:t>.</w:t>
      </w:r>
    </w:p>
    <w:p w14:paraId="72415508" w14:textId="3E501828" w:rsidR="00AA47BB" w:rsidRPr="003407A9" w:rsidRDefault="00AF4FE8" w:rsidP="002D07AE">
      <w:pPr>
        <w:pStyle w:val="Ttulo3"/>
        <w:spacing w:line="360" w:lineRule="auto"/>
        <w:jc w:val="both"/>
      </w:pPr>
      <w:r w:rsidRPr="003407A9">
        <w:t>4. Discussion</w:t>
      </w:r>
    </w:p>
    <w:p w14:paraId="3F275467" w14:textId="793F2319"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commentRangeStart w:id="9"/>
      <w:r w:rsidR="0021025F" w:rsidRPr="003407A9">
        <w:t>sub</w:t>
      </w:r>
      <w:r w:rsidRPr="003407A9">
        <w:t xml:space="preserve">populations </w:t>
      </w:r>
      <w:commentRangeEnd w:id="9"/>
      <w:r w:rsidR="00131718">
        <w:rPr>
          <w:rStyle w:val="Refdecomentario"/>
        </w:rPr>
        <w:commentReference w:id="9"/>
      </w:r>
      <w:r w:rsidRPr="003407A9">
        <w:t xml:space="preserve">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base water potentials for germination, </w:t>
      </w:r>
      <w:r w:rsidR="00C24554">
        <w:t xml:space="preserve">indicating </w:t>
      </w:r>
      <w:r w:rsidR="0021025F" w:rsidRPr="003407A9">
        <w:t xml:space="preserve">that germination responses to water stress show intraspecific variability along local </w:t>
      </w:r>
      <w:r w:rsidR="006F1483">
        <w:t xml:space="preserve">microclimatic gradients of </w:t>
      </w:r>
      <w:r w:rsidR="0021025F" w:rsidRPr="003407A9">
        <w:t>water availability</w:t>
      </w:r>
      <w:r w:rsidR="008252EC" w:rsidRPr="003407A9">
        <w:t>.</w:t>
      </w:r>
      <w:r w:rsidRPr="003407A9">
        <w:t xml:space="preserve"> </w:t>
      </w:r>
      <w:r w:rsidR="001F6815" w:rsidRPr="003407A9">
        <w:t>The lower base water potential (i.e. ability to germinate with less water available) observed in warmer</w:t>
      </w:r>
      <w:r w:rsidR="004011FF" w:rsidRPr="003407A9">
        <w:t xml:space="preserve"> and drier</w:t>
      </w:r>
      <w:r w:rsidR="001F6815" w:rsidRPr="003407A9">
        <w:t xml:space="preserve"> microclimatic conditions suggests either a potential local adaptation or a wide phenotypic plasticity at the microscale. </w:t>
      </w:r>
      <w:r w:rsidR="00FF79B3" w:rsidRPr="003407A9">
        <w:t xml:space="preserve">Although intraspecific trait </w:t>
      </w:r>
      <w:r w:rsidR="008252EC" w:rsidRPr="003407A9">
        <w:t xml:space="preserve">variability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r w:rsidR="00390960" w:rsidRPr="003407A9">
        <w:t xml:space="preserve">variability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the </w:t>
      </w:r>
      <w:commentRangeStart w:id="10"/>
      <w:r w:rsidR="00390960" w:rsidRPr="003407A9">
        <w:t>base water potential is a functional trait with</w:t>
      </w:r>
      <w:r w:rsidR="00A15422" w:rsidRPr="003407A9">
        <w:t xml:space="preserve"> important consequences for individual fitness</w:t>
      </w:r>
      <w:r w:rsidR="00A24584" w:rsidRPr="003407A9">
        <w:t xml:space="preserve"> </w:t>
      </w:r>
      <w:commentRangeEnd w:id="10"/>
      <w:r w:rsidR="007B680B">
        <w:rPr>
          <w:rStyle w:val="Refdecomentario"/>
        </w:rPr>
        <w:commentReference w:id="10"/>
      </w:r>
      <w:r w:rsidR="00A15422" w:rsidRPr="003407A9">
        <w:t xml:space="preserve">and </w:t>
      </w:r>
      <w:r w:rsidR="00A32648" w:rsidRPr="003407A9">
        <w:t>species occurrence patterns at the local scale (</w:t>
      </w:r>
      <w:commentRangeStart w:id="11"/>
      <w:commentRangeStart w:id="12"/>
      <w:r w:rsidR="00A32648" w:rsidRPr="003407A9">
        <w:t>https://doi.org/10.1073/pnas.141544211</w:t>
      </w:r>
      <w:commentRangeEnd w:id="11"/>
      <w:r w:rsidR="00D834A7" w:rsidRPr="003407A9">
        <w:rPr>
          <w:rStyle w:val="Refdecomentario"/>
        </w:rPr>
        <w:commentReference w:id="11"/>
      </w:r>
      <w:commentRangeEnd w:id="12"/>
      <w:r w:rsidR="00C24554">
        <w:rPr>
          <w:rStyle w:val="Refdecomentario"/>
        </w:rPr>
        <w:commentReference w:id="12"/>
      </w:r>
      <w:r w:rsidR="00A32648" w:rsidRPr="003407A9">
        <w:t>).</w:t>
      </w:r>
    </w:p>
    <w:p w14:paraId="5A138657" w14:textId="0E4A7D4C"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proofErr w:type="gramStart"/>
      <w:r w:rsidR="001F419F" w:rsidRPr="003407A9">
        <w:t xml:space="preserve">is </w:t>
      </w:r>
      <w:r w:rsidR="003224FB" w:rsidRPr="003407A9">
        <w:t>alleviated</w:t>
      </w:r>
      <w:proofErr w:type="gramEnd"/>
      <w:r w:rsidR="003224FB" w:rsidRPr="003407A9">
        <w:t xml:space="preserve">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variability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07161065" w:rsidR="00A27CD5" w:rsidRDefault="00A27CD5" w:rsidP="00A27CD5">
      <w:pPr>
        <w:spacing w:line="360" w:lineRule="auto"/>
        <w:ind w:firstLine="709"/>
        <w:jc w:val="both"/>
      </w:pPr>
      <w:r w:rsidRPr="003407A9">
        <w:lastRenderedPageBreak/>
        <w:t xml:space="preserve">We </w:t>
      </w:r>
      <w:r w:rsidR="00FE4D74">
        <w:t xml:space="preserve">also </w:t>
      </w:r>
      <w:r w:rsidRPr="003407A9">
        <w:t xml:space="preserve">confirmed that seed mass </w:t>
      </w:r>
      <w:proofErr w:type="gramStart"/>
      <w:r w:rsidR="00FE4D74">
        <w:t>may</w:t>
      </w:r>
      <w:proofErr w:type="gramEnd"/>
      <w:r w:rsidR="00FE4D74" w:rsidRPr="003407A9">
        <w:t xml:space="preserve"> </w:t>
      </w:r>
      <w:r w:rsidRPr="003407A9">
        <w:t>influence base water potential</w:t>
      </w:r>
      <w:r w:rsidR="00662737">
        <w:t>.</w:t>
      </w:r>
      <w:r w:rsidRPr="003407A9">
        <w:t xml:space="preserve"> </w:t>
      </w:r>
      <w:r w:rsidR="00F13A34">
        <w:t>Nevertheless, o</w:t>
      </w:r>
      <w:r w:rsidR="00F13A34" w:rsidRPr="003407A9">
        <w:t xml:space="preserve">ur </w:t>
      </w:r>
      <w:r w:rsidRPr="003407A9">
        <w:t xml:space="preserve">results with </w:t>
      </w:r>
      <w:r w:rsidRPr="003407A9">
        <w:rPr>
          <w:i/>
        </w:rPr>
        <w:t xml:space="preserve">D. langeanus </w:t>
      </w:r>
      <w:r w:rsidRPr="003407A9">
        <w:t xml:space="preserve">indicate that the effect of seed mass only becomes apparent in after ripened seeds, where subpopulations with heavier seeds showed lower base water potentials, corroborating results by </w:t>
      </w:r>
      <w:r w:rsidRPr="003407A9">
        <w:fldChar w:fldCharType="begin" w:fldLock="1"/>
      </w:r>
      <w:r w:rsidR="00920355">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407A9">
        <w:fldChar w:fldCharType="separate"/>
      </w:r>
      <w:r w:rsidR="00235147" w:rsidRPr="00235147">
        <w:rPr>
          <w:noProof/>
        </w:rPr>
        <w:t>(Kidson &amp; Westoby 2000; Gelviz-Gelvez et al. 2020)</w:t>
      </w:r>
      <w:r w:rsidRPr="003407A9">
        <w:fldChar w:fldCharType="end"/>
      </w:r>
      <w:r w:rsidRPr="003407A9">
        <w:t xml:space="preserve">. More research is needed to disentangle if there is a general role of seed size as a response to drought or if is species specific </w:t>
      </w:r>
      <w:r w:rsidRPr="003407A9">
        <w:fldChar w:fldCharType="begin" w:fldLock="1"/>
      </w:r>
      <w:r w:rsidRPr="003407A9">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407A9">
        <w:fldChar w:fldCharType="separate"/>
      </w:r>
      <w:r w:rsidRPr="003407A9">
        <w:rPr>
          <w:noProof/>
        </w:rPr>
        <w:t>(Gelviz-Gelvez et al. 2020)</w:t>
      </w:r>
      <w:r w:rsidRPr="003407A9">
        <w:fldChar w:fldCharType="end"/>
      </w:r>
      <w:r w:rsidRPr="003407A9">
        <w:t xml:space="preserve">. More investigations are also required to clarify if relationships between seed size and germination under water stress might differ among ecosystems </w:t>
      </w:r>
      <w:r w:rsidRPr="003407A9">
        <w:fldChar w:fldCharType="begin" w:fldLock="1"/>
      </w:r>
      <w:r w:rsidRPr="003407A9">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407A9">
        <w:fldChar w:fldCharType="separate"/>
      </w:r>
      <w:r w:rsidRPr="003407A9">
        <w:rPr>
          <w:noProof/>
        </w:rPr>
        <w:t>(Yi et al. 2019)</w:t>
      </w:r>
      <w:r w:rsidRPr="003407A9">
        <w:fldChar w:fldCharType="end"/>
      </w:r>
      <w:r w:rsidRPr="003407A9">
        <w:t>.</w:t>
      </w:r>
    </w:p>
    <w:p w14:paraId="5F77B4AD" w14:textId="3059B159" w:rsidR="00941147" w:rsidRPr="003407A9" w:rsidRDefault="008745B7" w:rsidP="0075782F">
      <w:pPr>
        <w:pStyle w:val="Ttulo3"/>
      </w:pPr>
      <w:r>
        <w:t>4.1</w:t>
      </w:r>
      <w:r w:rsidR="0075782F">
        <w:t xml:space="preserve"> Ecological implications</w:t>
      </w:r>
    </w:p>
    <w:p w14:paraId="08A8D51C" w14:textId="3FEFF9AA" w:rsidR="00C75CE1" w:rsidRPr="003407A9" w:rsidRDefault="0093575D" w:rsidP="000F2A06">
      <w:pPr>
        <w:spacing w:line="360" w:lineRule="auto"/>
        <w:ind w:firstLine="709"/>
        <w:jc w:val="both"/>
      </w:pPr>
      <w:commentRangeStart w:id="13"/>
      <w:r w:rsidRPr="003407A9">
        <w:t xml:space="preserve">The </w:t>
      </w:r>
      <w:r w:rsidR="004A6AD1" w:rsidRPr="003407A9">
        <w:t xml:space="preserve">functional significant </w:t>
      </w:r>
      <w:commentRangeEnd w:id="13"/>
      <w:r w:rsidR="00FF1DC2">
        <w:rPr>
          <w:rStyle w:val="Refdecomentario"/>
        </w:rPr>
        <w:commentReference w:id="13"/>
      </w:r>
      <w:r w:rsidR="004A6AD1" w:rsidRPr="003407A9">
        <w:t xml:space="preserve">of after ripening and base water potential </w:t>
      </w:r>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water </w:t>
      </w:r>
      <w:r w:rsidR="004A6AD1" w:rsidRPr="003407A9">
        <w:t xml:space="preserve">limitation </w:t>
      </w:r>
      <w:r w:rsidR="00A82F8F" w:rsidRPr="003407A9">
        <w:t xml:space="preserve">in </w:t>
      </w:r>
      <w:r w:rsidR="004A6AD1" w:rsidRPr="003407A9">
        <w:t xml:space="preserve">alpine </w:t>
      </w:r>
      <w:r w:rsidR="00A82F8F" w:rsidRPr="003407A9">
        <w:t>germination</w:t>
      </w:r>
      <w:r w:rsidR="00B014CD" w:rsidRPr="003407A9">
        <w:t xml:space="preserve">, </w:t>
      </w:r>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r w:rsidR="000F2A06">
        <w:t>o</w:t>
      </w:r>
      <w:r w:rsidR="00C30752">
        <w:t>n</w:t>
      </w:r>
      <w:r w:rsidR="000F2A06">
        <w:t xml:space="preserve"> </w:t>
      </w:r>
      <w:r w:rsidR="0039110E" w:rsidRPr="003407A9">
        <w:t xml:space="preserve">base water potential for </w:t>
      </w:r>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r w:rsidR="000F2A06">
        <w:t xml:space="preserve">other studies (e.g., temperate 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However, those values</w:t>
      </w:r>
      <w:r w:rsidR="00257513" w:rsidRPr="003407A9">
        <w:t xml:space="preserve"> contrast with </w:t>
      </w:r>
      <w:r w:rsidR="005F6475">
        <w:t xml:space="preserve">lower </w:t>
      </w:r>
      <w:r w:rsidR="00257513" w:rsidRPr="003407A9">
        <w:t>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r w:rsidR="00AE569F">
        <w:t>indicating that our study system is less limited by water than ty</w:t>
      </w:r>
      <w:r w:rsidR="00D21CF6">
        <w:t>pical low-altitude Mediterranean systems</w:t>
      </w:r>
      <w:r w:rsidR="00212658" w:rsidRPr="003407A9">
        <w:t xml:space="preserve">. </w:t>
      </w:r>
      <w:r w:rsidR="005242D9" w:rsidRPr="003407A9">
        <w:t xml:space="preserve">The </w:t>
      </w:r>
      <w:r w:rsidR="00D21CF6">
        <w:t xml:space="preserve">relatively </w:t>
      </w:r>
      <w:r w:rsidR="005242D9" w:rsidRPr="003407A9">
        <w:t xml:space="preserve">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20D6E3E9" w:rsidR="0099385C" w:rsidRPr="003407A9" w:rsidRDefault="0055100E" w:rsidP="00E5327B">
      <w:pPr>
        <w:spacing w:line="360" w:lineRule="auto"/>
        <w:ind w:firstLine="709"/>
        <w:jc w:val="both"/>
      </w:pPr>
      <w:r>
        <w:t>We note that t</w:t>
      </w:r>
      <w:r w:rsidRPr="003407A9">
        <w:t xml:space="preserve">he </w:t>
      </w:r>
      <w:r w:rsidR="00876E14" w:rsidRPr="003407A9">
        <w:t xml:space="preserve">intraspecific </w:t>
      </w:r>
      <w:r w:rsidR="00EB397E" w:rsidRPr="003407A9">
        <w:t xml:space="preserve">variability </w:t>
      </w:r>
      <w:r w:rsidR="0037763F">
        <w:t xml:space="preserve">detected in </w:t>
      </w:r>
      <w:r w:rsidR="00876E14" w:rsidRPr="003407A9">
        <w:t xml:space="preserve">this study </w:t>
      </w:r>
      <w:proofErr w:type="gramStart"/>
      <w:r w:rsidR="00876E14" w:rsidRPr="003407A9">
        <w:t>cannot be attributed</w:t>
      </w:r>
      <w:proofErr w:type="gramEnd"/>
      <w:r w:rsidR="00DC6C09" w:rsidRPr="003407A9">
        <w:t xml:space="preserve"> solely</w:t>
      </w:r>
      <w:r w:rsidR="00876E14" w:rsidRPr="003407A9">
        <w:t xml:space="preserve"> to </w:t>
      </w:r>
      <w:r w:rsidR="00EB397E" w:rsidRPr="003407A9">
        <w:t xml:space="preserve">either </w:t>
      </w:r>
      <w:r w:rsidR="00DC6C09" w:rsidRPr="003407A9">
        <w:t>local adaptation</w:t>
      </w:r>
      <w:r w:rsidR="00EB397E" w:rsidRPr="003407A9">
        <w:t xml:space="preserve"> or phenotypic plasticity</w:t>
      </w:r>
      <w:r w:rsidR="00D25913" w:rsidRPr="003407A9">
        <w:t xml:space="preserve">. </w:t>
      </w:r>
      <w:r w:rsidR="00E05A95" w:rsidRPr="003407A9">
        <w:t xml:space="preserve">The persistence of </w:t>
      </w:r>
      <w:r>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r w:rsidR="0037763F">
        <w:t xml:space="preserve">it </w:t>
      </w:r>
      <w:r w:rsidR="00F73DCF" w:rsidRPr="003407A9">
        <w:t xml:space="preserve">is clear that </w:t>
      </w:r>
      <w:r w:rsidR="0032598E">
        <w:t>the intraspecific variation detected</w:t>
      </w:r>
      <w:r w:rsidR="00F73DCF" w:rsidRPr="003407A9">
        <w:t xml:space="preserve"> </w:t>
      </w:r>
      <w:r w:rsidR="00196B22" w:rsidRPr="003407A9">
        <w:t xml:space="preserve">in our study area </w:t>
      </w:r>
      <w:r w:rsidR="00F73DCF" w:rsidRPr="003407A9">
        <w:t xml:space="preserve">do not follow a random pattern.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w:t>
      </w:r>
      <w:r w:rsidR="00C75CE1" w:rsidRPr="003407A9">
        <w:lastRenderedPageBreak/>
        <w:t>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54079D60" w:rsidR="00BC7FE7"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we must acknowledge some limitations 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proofErr w:type="spellStart"/>
      <w:r w:rsidR="00E54A69" w:rsidRPr="003407A9">
        <w:t>thermicity</w:t>
      </w:r>
      <w:proofErr w:type="spellEnd"/>
      <w:r w:rsidR="00B232F0" w:rsidRPr="003407A9">
        <w:t>-drought</w:t>
      </w:r>
      <w:r w:rsidR="00E54A69" w:rsidRPr="003407A9">
        <w:t xml:space="preserve"> gradient. </w:t>
      </w:r>
      <w:commentRangeStart w:id="14"/>
      <w:commentRangeStart w:id="15"/>
      <w:r w:rsidR="005A40E4">
        <w:t>Second,</w:t>
      </w:r>
      <w:r w:rsidR="0037763F">
        <w:t xml:space="preserve"> </w:t>
      </w:r>
      <w:r w:rsidR="0000029D">
        <w:t xml:space="preserve">it was not possible the seed collection </w:t>
      </w:r>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commentRangeEnd w:id="14"/>
      <w:r w:rsidR="002435F2">
        <w:rPr>
          <w:rStyle w:val="Refdecomentario"/>
        </w:rPr>
        <w:commentReference w:id="14"/>
      </w:r>
      <w:commentRangeEnd w:id="15"/>
      <w:r w:rsidR="00133D4F">
        <w:rPr>
          <w:rStyle w:val="Refdecomentario"/>
        </w:rPr>
        <w:commentReference w:id="15"/>
      </w:r>
      <w:r w:rsidR="00D21ABD" w:rsidRPr="003407A9">
        <w:t>)</w:t>
      </w:r>
      <w:r w:rsidR="00A3715D" w:rsidRPr="003407A9">
        <w:t xml:space="preserve">. </w:t>
      </w:r>
      <w:r w:rsidR="002435F2" w:rsidRPr="003666B9">
        <w:rPr>
          <w:highlight w:val="yellow"/>
        </w:rPr>
        <w:t>Second/third</w:t>
      </w:r>
      <w:r w:rsidR="002435F2">
        <w:t>,</w:t>
      </w:r>
      <w:r w:rsidR="00BA2FA5" w:rsidRPr="003407A9">
        <w:t xml:space="preserve"> </w:t>
      </w:r>
      <w:commentRangeStart w:id="16"/>
      <w:commentRangeStart w:id="17"/>
      <w:commentRangeStart w:id="18"/>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2435F2">
        <w:t xml:space="preserve">used in the experiments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16"/>
      <w:r w:rsidR="0000029D">
        <w:rPr>
          <w:rStyle w:val="Refdecomentario"/>
        </w:rPr>
        <w:commentReference w:id="16"/>
      </w:r>
      <w:commentRangeEnd w:id="17"/>
      <w:r w:rsidR="00436DFF">
        <w:rPr>
          <w:rStyle w:val="Refdecomentario"/>
        </w:rPr>
        <w:commentReference w:id="17"/>
      </w:r>
      <w:commentRangeEnd w:id="18"/>
      <w:r w:rsidR="00A91D4F">
        <w:rPr>
          <w:rStyle w:val="Refdecomentario"/>
        </w:rPr>
        <w:commentReference w:id="18"/>
      </w:r>
      <w:r w:rsidR="00012ECC" w:rsidRPr="003407A9">
        <w:t>.</w:t>
      </w:r>
      <w:r w:rsidR="00265928" w:rsidRPr="003407A9">
        <w:t xml:space="preserve"> </w:t>
      </w:r>
      <w:r w:rsidR="00A91D4F" w:rsidRPr="003666B9">
        <w:rPr>
          <w:highlight w:val="yellow"/>
        </w:rPr>
        <w:t>Third/fourth</w:t>
      </w:r>
      <w:r w:rsidR="00A91D4F">
        <w:t>,</w:t>
      </w:r>
      <w:r w:rsidR="005409C6" w:rsidRPr="003407A9">
        <w:t xml:space="preserve"> </w:t>
      </w:r>
      <w:commentRangeStart w:id="19"/>
      <w:commentRangeStart w:id="20"/>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19"/>
      <w:r w:rsidR="0000029D">
        <w:rPr>
          <w:rStyle w:val="Refdecomentario"/>
        </w:rPr>
        <w:commentReference w:id="19"/>
      </w:r>
      <w:commentRangeEnd w:id="20"/>
      <w:r w:rsidR="00FA4E3D">
        <w:rPr>
          <w:rStyle w:val="Refdecomentario"/>
        </w:rPr>
        <w:commentReference w:id="20"/>
      </w:r>
      <w:r w:rsidRPr="003407A9">
        <w:t>.</w:t>
      </w:r>
      <w:r w:rsidR="00182942" w:rsidRPr="003407A9">
        <w:t xml:space="preserve"> </w:t>
      </w:r>
      <w:r w:rsidR="00197905" w:rsidRPr="003407A9">
        <w:t xml:space="preserve">It would be important to confirm our results with field emergence data, but it </w:t>
      </w:r>
      <w:proofErr w:type="gramStart"/>
      <w:r w:rsidR="00197905" w:rsidRPr="003407A9">
        <w:t>must be considered</w:t>
      </w:r>
      <w:proofErr w:type="gramEnd"/>
      <w:r w:rsidR="00197905" w:rsidRPr="003407A9">
        <w:t xml:space="preserve"> that maintaining such controlled water potential treatments in the field would be extremely difficult if not impossible with current technologies.</w:t>
      </w:r>
    </w:p>
    <w:p w14:paraId="2B61FC73" w14:textId="77777777" w:rsidR="009F63D5" w:rsidRPr="00FE3BE5" w:rsidRDefault="009F63D5" w:rsidP="009F63D5">
      <w:pPr>
        <w:pStyle w:val="Ttulo3"/>
      </w:pPr>
      <w:r>
        <w:t>4.2 Future research</w:t>
      </w:r>
    </w:p>
    <w:p w14:paraId="691E8897" w14:textId="77777777" w:rsidR="009F63D5" w:rsidRDefault="009F63D5" w:rsidP="009F63D5">
      <w:pPr>
        <w:spacing w:line="360" w:lineRule="auto"/>
        <w:ind w:firstLine="709"/>
        <w:jc w:val="both"/>
      </w:pPr>
      <w:commentRangeStart w:id="21"/>
      <w:r w:rsidRPr="003407A9">
        <w:t xml:space="preserve">Future research should extend our understanding of intraspecific variability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w:t>
      </w:r>
      <w:proofErr w:type="gramStart"/>
      <w:r w:rsidRPr="003407A9">
        <w:t>be expanded</w:t>
      </w:r>
      <w:proofErr w:type="gramEnd"/>
      <w:r w:rsidRPr="003407A9">
        <w:t xml:space="preserve"> to include the whole seed regeneration spectrum, including soil seed persistence and seedling emergence responses to microclimatic conditions under current and future scenarios. </w:t>
      </w:r>
      <w:commentRangeEnd w:id="21"/>
      <w:r>
        <w:rPr>
          <w:rStyle w:val="Refdecomentario"/>
        </w:rPr>
        <w:commentReference w:id="21"/>
      </w:r>
    </w:p>
    <w:p w14:paraId="122DE193" w14:textId="62052953" w:rsidR="00FE3BE5" w:rsidRDefault="009F63D5" w:rsidP="00123FF5">
      <w:pPr>
        <w:pStyle w:val="Ttulo3"/>
      </w:pPr>
      <w:r>
        <w:t>4.3 C</w:t>
      </w:r>
      <w:r w:rsidR="00785A39">
        <w:t xml:space="preserve">onclusions and </w:t>
      </w:r>
      <w:r>
        <w:t>I</w:t>
      </w:r>
      <w:r w:rsidR="00785A39">
        <w:t>mplicat</w:t>
      </w:r>
      <w:r w:rsidR="00FE3BE5">
        <w:t>i</w:t>
      </w:r>
      <w:r w:rsidR="00785A39">
        <w:t>ons</w:t>
      </w:r>
    </w:p>
    <w:p w14:paraId="0289C2A5" w14:textId="235210BE" w:rsidR="00703716" w:rsidRPr="003407A9" w:rsidRDefault="00981A0C" w:rsidP="00F03AF2">
      <w:pPr>
        <w:spacing w:line="360" w:lineRule="auto"/>
        <w:ind w:firstLine="709"/>
        <w:jc w:val="both"/>
      </w:pPr>
      <w:r>
        <w:t>B</w:t>
      </w:r>
      <w:r w:rsidR="008C6BC2" w:rsidRPr="003407A9">
        <w:t>ase water potential is a functional trait with important consequences for individual fitness</w:t>
      </w:r>
      <w:r>
        <w:t xml:space="preserve"> and it can </w:t>
      </w:r>
      <w:r w:rsidR="008C6BC2" w:rsidRPr="003407A9">
        <w:t xml:space="preserve">show intraspecific variability along local </w:t>
      </w:r>
      <w:r w:rsidR="008C6BC2">
        <w:t xml:space="preserve">microclimatic gradients of </w:t>
      </w:r>
      <w:r w:rsidR="008C6BC2" w:rsidRPr="003407A9">
        <w:t>water availability</w:t>
      </w:r>
      <w:r>
        <w:t xml:space="preserve">. </w:t>
      </w:r>
      <w:r w:rsidR="005B1762">
        <w:t>More research focus</w:t>
      </w:r>
      <w:r w:rsidR="00DF23DD">
        <w:t>ed</w:t>
      </w:r>
      <w:r w:rsidR="005B1762">
        <w:t xml:space="preserve"> on the seed regeneration niche and seed traits can detect </w:t>
      </w:r>
      <w:r w:rsidR="0091071C">
        <w:t xml:space="preserve">critical </w:t>
      </w:r>
      <w:r w:rsidR="005B1762">
        <w:t xml:space="preserve">sources of </w:t>
      </w:r>
      <w:r w:rsidR="005B1762" w:rsidRPr="003407A9">
        <w:t xml:space="preserve">potential local adaptation or phenotypic </w:t>
      </w:r>
      <w:proofErr w:type="gramStart"/>
      <w:r w:rsidR="005B1762" w:rsidRPr="003407A9">
        <w:t xml:space="preserve">plasticity </w:t>
      </w:r>
      <w:r w:rsidR="00DF23DD">
        <w:t>which</w:t>
      </w:r>
      <w:proofErr w:type="gramEnd"/>
      <w:r w:rsidR="00DF23DD">
        <w:t xml:space="preserve"> could </w:t>
      </w:r>
      <w:r w:rsidR="009F51C7">
        <w:t xml:space="preserve">potentially </w:t>
      </w:r>
      <w:r w:rsidR="00DF23DD">
        <w:t>help</w:t>
      </w:r>
      <w:r w:rsidR="00756D98">
        <w:t xml:space="preserve"> buffer global change effects. In particular,</w:t>
      </w:r>
      <w:r w:rsidR="00F03AF2">
        <w:t xml:space="preserve"> and according to our results, </w:t>
      </w:r>
      <w:r w:rsidR="00756D98">
        <w:t>t</w:t>
      </w:r>
      <w:r w:rsidR="009D4D87">
        <w:t xml:space="preserve">he increasing </w:t>
      </w:r>
      <w:r w:rsidR="009D4D87">
        <w:lastRenderedPageBreak/>
        <w:t>unpredictability of precipitation in future climatic</w:t>
      </w:r>
      <w:r w:rsidR="002E4C40">
        <w:t xml:space="preserve"> scenarios </w:t>
      </w:r>
      <w:r w:rsidR="00F03AF2">
        <w:t>will</w:t>
      </w:r>
      <w:r w:rsidR="00756D98">
        <w:t xml:space="preserve"> have</w:t>
      </w:r>
      <w:r w:rsidR="005E48B7" w:rsidRPr="003407A9">
        <w:t xml:space="preserve"> notable ecological implications </w:t>
      </w:r>
      <w:r w:rsidR="00756D98">
        <w:t xml:space="preserve">for regeneration </w:t>
      </w:r>
      <w:r w:rsidR="005E48B7" w:rsidRPr="003407A9">
        <w:t>in alpine water-limited environments</w:t>
      </w:r>
      <w:r w:rsidR="00756D98">
        <w:t xml:space="preserve">. </w:t>
      </w:r>
    </w:p>
    <w:p w14:paraId="7DED688A" w14:textId="3403CC08" w:rsidR="00CA0E0D" w:rsidRPr="003407A9" w:rsidRDefault="0049360F" w:rsidP="002D07AE">
      <w:pPr>
        <w:pStyle w:val="Ttulo2"/>
        <w:spacing w:line="360" w:lineRule="auto"/>
        <w:jc w:val="both"/>
      </w:pPr>
      <w:r w:rsidRPr="003407A9">
        <w:t>5. References</w:t>
      </w:r>
    </w:p>
    <w:p w14:paraId="4FFAB798" w14:textId="7EE16F43" w:rsidR="00104EBE" w:rsidRPr="00104EBE" w:rsidRDefault="00EF08C7" w:rsidP="00104EBE">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104EBE" w:rsidRPr="00104EBE">
        <w:rPr>
          <w:rFonts w:ascii="Calibri" w:hAnsi="Calibri" w:cs="Calibri"/>
          <w:noProof/>
          <w:kern w:val="0"/>
        </w:rPr>
        <w:t xml:space="preserve">Albert, C.H., Thuiller, W., Yoccoz, N.G., Soudant, A., Boucher, F., Saccone, P., &amp; Lavorel, S. 2010. Intraspecific functional variability: Extent, structure and sources of variation. </w:t>
      </w:r>
      <w:r w:rsidR="00104EBE" w:rsidRPr="00104EBE">
        <w:rPr>
          <w:rFonts w:ascii="Calibri" w:hAnsi="Calibri" w:cs="Calibri"/>
          <w:i/>
          <w:iCs/>
          <w:noProof/>
          <w:kern w:val="0"/>
        </w:rPr>
        <w:t>Journal of Ecology</w:t>
      </w:r>
      <w:r w:rsidR="00104EBE" w:rsidRPr="00104EBE">
        <w:rPr>
          <w:rFonts w:ascii="Calibri" w:hAnsi="Calibri" w:cs="Calibri"/>
          <w:noProof/>
          <w:kern w:val="0"/>
        </w:rPr>
        <w:t xml:space="preserve"> 98: 604–613.</w:t>
      </w:r>
    </w:p>
    <w:p w14:paraId="60621E9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Albrecht, E.C., Dobbert, S., Pape, R., &amp; Löffler, J. 2024. Patterns, timing, and environmental drivers of growth in two coexisting green-stemmed Mediterranean alpine shrubs species. </w:t>
      </w:r>
      <w:r w:rsidRPr="00104EBE">
        <w:rPr>
          <w:rFonts w:ascii="Calibri" w:hAnsi="Calibri" w:cs="Calibri"/>
          <w:i/>
          <w:iCs/>
          <w:noProof/>
          <w:kern w:val="0"/>
        </w:rPr>
        <w:t>New Phytologist</w:t>
      </w:r>
      <w:r w:rsidRPr="00104EBE">
        <w:rPr>
          <w:rFonts w:ascii="Calibri" w:hAnsi="Calibri" w:cs="Calibri"/>
          <w:noProof/>
          <w:kern w:val="0"/>
        </w:rPr>
        <w:t xml:space="preserve"> 241: 114–130.</w:t>
      </w:r>
    </w:p>
    <w:p w14:paraId="2F3CF8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Allen, P.S., Meyer, S.E., &amp; Khan, M.A. 2000. Hydrothermal time as a tool in comparative germination studies. </w:t>
      </w:r>
      <w:r w:rsidRPr="00104EBE">
        <w:rPr>
          <w:rFonts w:ascii="Calibri" w:hAnsi="Calibri" w:cs="Calibri"/>
          <w:i/>
          <w:iCs/>
          <w:noProof/>
          <w:kern w:val="0"/>
        </w:rPr>
        <w:t>Seed biology: advances and applications. Proceedings of the Sixth International Workshop on Seeds, Merida, Mexico, 1999.</w:t>
      </w:r>
      <w:r w:rsidRPr="00104EBE">
        <w:rPr>
          <w:rFonts w:ascii="Calibri" w:hAnsi="Calibri" w:cs="Calibri"/>
          <w:noProof/>
          <w:kern w:val="0"/>
        </w:rPr>
        <w:t xml:space="preserve"> 401–410.</w:t>
      </w:r>
    </w:p>
    <w:p w14:paraId="511EB7E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Atkins, K.E., &amp; Travis, J.M.J. 2010. Local adaptation and the evolution of species’ ranges under climate change. </w:t>
      </w:r>
      <w:r w:rsidRPr="00104EBE">
        <w:rPr>
          <w:rFonts w:ascii="Calibri" w:hAnsi="Calibri" w:cs="Calibri"/>
          <w:i/>
          <w:iCs/>
          <w:noProof/>
          <w:kern w:val="0"/>
        </w:rPr>
        <w:t>Journal of Theoretical Biology</w:t>
      </w:r>
      <w:r w:rsidRPr="00104EBE">
        <w:rPr>
          <w:rFonts w:ascii="Calibri" w:hAnsi="Calibri" w:cs="Calibri"/>
          <w:noProof/>
          <w:kern w:val="0"/>
        </w:rPr>
        <w:t xml:space="preserve"> 266: 449–457.</w:t>
      </w:r>
    </w:p>
    <w:p w14:paraId="228326C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(Eds.). 2022. </w:t>
      </w:r>
      <w:r w:rsidRPr="00104EBE">
        <w:rPr>
          <w:rFonts w:ascii="Calibri" w:hAnsi="Calibri" w:cs="Calibri"/>
          <w:i/>
          <w:iCs/>
          <w:noProof/>
          <w:kern w:val="0"/>
        </w:rPr>
        <w:t>Plant Regeneration from Seeds</w:t>
      </w:r>
      <w:r w:rsidRPr="00104EBE">
        <w:rPr>
          <w:rFonts w:ascii="Calibri" w:hAnsi="Calibri" w:cs="Calibri"/>
          <w:noProof/>
          <w:kern w:val="0"/>
        </w:rPr>
        <w:t>. Elsevier.</w:t>
      </w:r>
    </w:p>
    <w:p w14:paraId="1C73DA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2014. </w:t>
      </w:r>
      <w:r w:rsidRPr="00104EBE">
        <w:rPr>
          <w:rFonts w:ascii="Calibri" w:hAnsi="Calibri" w:cs="Calibri"/>
          <w:i/>
          <w:iCs/>
          <w:noProof/>
          <w:kern w:val="0"/>
        </w:rPr>
        <w:t>Seeds. Ecology, Biogeography and Evolution of Dormancy and Germination</w:t>
      </w:r>
      <w:r w:rsidRPr="00104EBE">
        <w:rPr>
          <w:rFonts w:ascii="Calibri" w:hAnsi="Calibri" w:cs="Calibri"/>
          <w:noProof/>
          <w:kern w:val="0"/>
        </w:rPr>
        <w:t>. Academic Press, San Diego, CA, USA.</w:t>
      </w:r>
    </w:p>
    <w:p w14:paraId="2391D5B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104EBE">
        <w:rPr>
          <w:rFonts w:ascii="Calibri" w:hAnsi="Calibri" w:cs="Calibri"/>
          <w:i/>
          <w:iCs/>
          <w:noProof/>
          <w:kern w:val="0"/>
        </w:rPr>
        <w:t>PLoS ONE</w:t>
      </w:r>
      <w:r w:rsidRPr="00104EBE">
        <w:rPr>
          <w:rFonts w:ascii="Calibri" w:hAnsi="Calibri" w:cs="Calibri"/>
          <w:noProof/>
          <w:kern w:val="0"/>
        </w:rPr>
        <w:t xml:space="preserve"> 15: 1–19.</w:t>
      </w:r>
    </w:p>
    <w:p w14:paraId="2CC07AF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Bewley, J., Bradford, K., Hilhorst, H., &amp; Nonogaki, H. 2013. Environmental regulation of dormancy and germination. In Bewley, J., Bradford, K., &amp; Hilhorst, H. (eds.), </w:t>
      </w:r>
      <w:r w:rsidRPr="00104EBE">
        <w:rPr>
          <w:rFonts w:ascii="Calibri" w:hAnsi="Calibri" w:cs="Calibri"/>
          <w:i/>
          <w:iCs/>
          <w:noProof/>
          <w:kern w:val="0"/>
        </w:rPr>
        <w:t>Seeds: physiology of development, germination and dormancy</w:t>
      </w:r>
      <w:r w:rsidRPr="00104EBE">
        <w:rPr>
          <w:rFonts w:ascii="Calibri" w:hAnsi="Calibri" w:cs="Calibri"/>
          <w:noProof/>
          <w:kern w:val="0"/>
        </w:rPr>
        <w:t>, Springer, New York.</w:t>
      </w:r>
    </w:p>
    <w:p w14:paraId="6F3A13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Bond, W.J., Honig, M., &amp; Maze, K.E. 1999. Seed size and seedling emergence: An allometric relationship and some ecological implications. </w:t>
      </w:r>
      <w:r w:rsidRPr="00104EBE">
        <w:rPr>
          <w:rFonts w:ascii="Calibri" w:hAnsi="Calibri" w:cs="Calibri"/>
          <w:i/>
          <w:iCs/>
          <w:noProof/>
          <w:kern w:val="0"/>
        </w:rPr>
        <w:t>Oecologia</w:t>
      </w:r>
      <w:r w:rsidRPr="00104EBE">
        <w:rPr>
          <w:rFonts w:ascii="Calibri" w:hAnsi="Calibri" w:cs="Calibri"/>
          <w:noProof/>
          <w:kern w:val="0"/>
        </w:rPr>
        <w:t xml:space="preserve"> 120: 132–136.</w:t>
      </w:r>
    </w:p>
    <w:p w14:paraId="21F896F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Bradford, K.J. 2002. Applications of hydrothermal time to quantifying and modeling seed germination and dormancy. </w:t>
      </w:r>
      <w:r w:rsidRPr="00104EBE">
        <w:rPr>
          <w:rFonts w:ascii="Calibri" w:hAnsi="Calibri" w:cs="Calibri"/>
          <w:i/>
          <w:iCs/>
          <w:noProof/>
          <w:kern w:val="0"/>
        </w:rPr>
        <w:t>Weed Science</w:t>
      </w:r>
      <w:r w:rsidRPr="00104EBE">
        <w:rPr>
          <w:rFonts w:ascii="Calibri" w:hAnsi="Calibri" w:cs="Calibri"/>
          <w:noProof/>
          <w:kern w:val="0"/>
        </w:rPr>
        <w:t xml:space="preserve"> 50: 248–260.</w:t>
      </w:r>
    </w:p>
    <w:p w14:paraId="58C5183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Brooks, M.E., Kristensen, K., Benthem, K.J. van, Magnusson, A., Berg, C.W., Nielsen, A., Skaug, H.J., Maechler, M., &amp; Bolker, B.M. 2017. glmmTMB Balances Speed and Flexibility Among Packages for Zero-inflated Generalized Linear Mixed Modeling. </w:t>
      </w:r>
      <w:r w:rsidRPr="00104EBE">
        <w:rPr>
          <w:rFonts w:ascii="Calibri" w:hAnsi="Calibri" w:cs="Calibri"/>
          <w:i/>
          <w:iCs/>
          <w:noProof/>
          <w:kern w:val="0"/>
        </w:rPr>
        <w:t>The R Journal</w:t>
      </w:r>
      <w:r w:rsidRPr="00104EBE">
        <w:rPr>
          <w:rFonts w:ascii="Calibri" w:hAnsi="Calibri" w:cs="Calibri"/>
          <w:noProof/>
          <w:kern w:val="0"/>
        </w:rPr>
        <w:t xml:space="preserve"> 9: 378–400.</w:t>
      </w:r>
    </w:p>
    <w:p w14:paraId="1C3FBC1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lastRenderedPageBreak/>
        <w:t xml:space="preserve">Camacho, M.E., Heitman, J.L., Gannon, T.W., Amoozegar, A., &amp; Leon, R.G. 2021. Seed germination responses to soil hydraulic conductivity and polyethylene glycol (PEG) osmotic solutions. </w:t>
      </w:r>
      <w:r w:rsidRPr="00104EBE">
        <w:rPr>
          <w:rFonts w:ascii="Calibri" w:hAnsi="Calibri" w:cs="Calibri"/>
          <w:i/>
          <w:iCs/>
          <w:noProof/>
          <w:kern w:val="0"/>
        </w:rPr>
        <w:t>Plant and Soil</w:t>
      </w:r>
      <w:r w:rsidRPr="00104EBE">
        <w:rPr>
          <w:rFonts w:ascii="Calibri" w:hAnsi="Calibri" w:cs="Calibri"/>
          <w:noProof/>
          <w:kern w:val="0"/>
        </w:rPr>
        <w:t xml:space="preserve"> 462: 175–188.</w:t>
      </w:r>
    </w:p>
    <w:p w14:paraId="541EC532"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Chevin, L.M., Lande, R., &amp; Mace, G.M. 2010. Adaptation, plasticity, and extinction in a changing environment: Towards a predictive theory. </w:t>
      </w:r>
      <w:r w:rsidRPr="00C51647">
        <w:rPr>
          <w:rFonts w:ascii="Calibri" w:hAnsi="Calibri" w:cs="Calibri"/>
          <w:i/>
          <w:iCs/>
          <w:noProof/>
          <w:kern w:val="0"/>
          <w:lang w:val="es-ES"/>
        </w:rPr>
        <w:t>PLoS Biology</w:t>
      </w:r>
      <w:r w:rsidRPr="00C51647">
        <w:rPr>
          <w:rFonts w:ascii="Calibri" w:hAnsi="Calibri" w:cs="Calibri"/>
          <w:noProof/>
          <w:kern w:val="0"/>
          <w:lang w:val="es-ES"/>
        </w:rPr>
        <w:t xml:space="preserve"> 8:.</w:t>
      </w:r>
    </w:p>
    <w:p w14:paraId="3B7FF4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Cochrane, A., Yates, C.J., Hoyle, G.L., &amp; Nicotra, A.B. 2015. </w:t>
      </w:r>
      <w:r w:rsidRPr="00104EBE">
        <w:rPr>
          <w:rFonts w:ascii="Calibri" w:hAnsi="Calibri" w:cs="Calibri"/>
          <w:noProof/>
          <w:kern w:val="0"/>
        </w:rPr>
        <w:t xml:space="preserve">Will among-population variation in seed traits improve the chance of species persistence under climate change? </w:t>
      </w:r>
      <w:r w:rsidRPr="00104EBE">
        <w:rPr>
          <w:rFonts w:ascii="Calibri" w:hAnsi="Calibri" w:cs="Calibri"/>
          <w:i/>
          <w:iCs/>
          <w:noProof/>
          <w:kern w:val="0"/>
        </w:rPr>
        <w:t>Global Ecology and Biogeography</w:t>
      </w:r>
      <w:r w:rsidRPr="00104EBE">
        <w:rPr>
          <w:rFonts w:ascii="Calibri" w:hAnsi="Calibri" w:cs="Calibri"/>
          <w:noProof/>
          <w:kern w:val="0"/>
        </w:rPr>
        <w:t xml:space="preserve"> 24: 12–24.</w:t>
      </w:r>
    </w:p>
    <w:p w14:paraId="36C12A0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Donohue, K., Burghardt, L.T., Runcie, D., Bradford, K.J., &amp; Schmitt, J. 2015. Applying developmental threshold models to evolutionary ecology. </w:t>
      </w:r>
      <w:r w:rsidRPr="00104EBE">
        <w:rPr>
          <w:rFonts w:ascii="Calibri" w:hAnsi="Calibri" w:cs="Calibri"/>
          <w:i/>
          <w:iCs/>
          <w:noProof/>
          <w:kern w:val="0"/>
        </w:rPr>
        <w:t>Trends in Ecology and Evolution</w:t>
      </w:r>
      <w:r w:rsidRPr="00104EBE">
        <w:rPr>
          <w:rFonts w:ascii="Calibri" w:hAnsi="Calibri" w:cs="Calibri"/>
          <w:noProof/>
          <w:kern w:val="0"/>
        </w:rPr>
        <w:t xml:space="preserve"> 30: 66–77.</w:t>
      </w:r>
    </w:p>
    <w:p w14:paraId="2B76099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M.E.K., &amp; Dennehy, J.J. 2014. Germ Banking : Bet ‐ Hedging and Variable Release from Egg and Seed Dormancy. </w:t>
      </w:r>
      <w:r w:rsidRPr="00104EBE">
        <w:rPr>
          <w:rFonts w:ascii="Calibri" w:hAnsi="Calibri" w:cs="Calibri"/>
          <w:i/>
          <w:iCs/>
          <w:noProof/>
          <w:kern w:val="0"/>
        </w:rPr>
        <w:t>The Quarterly Review of Biology</w:t>
      </w:r>
      <w:r w:rsidRPr="00104EBE">
        <w:rPr>
          <w:rFonts w:ascii="Calibri" w:hAnsi="Calibri" w:cs="Calibri"/>
          <w:noProof/>
          <w:kern w:val="0"/>
        </w:rPr>
        <w:t xml:space="preserve"> 80: 431–451.</w:t>
      </w:r>
    </w:p>
    <w:p w14:paraId="6A5A9E6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C.E., &amp; Etherington, J.R. 1991. The effect of soil water potential on seedling growth of some British plants. </w:t>
      </w:r>
      <w:r w:rsidRPr="00104EBE">
        <w:rPr>
          <w:rFonts w:ascii="Calibri" w:hAnsi="Calibri" w:cs="Calibri"/>
          <w:i/>
          <w:iCs/>
          <w:noProof/>
          <w:kern w:val="0"/>
        </w:rPr>
        <w:t>New Phytologist</w:t>
      </w:r>
      <w:r w:rsidRPr="00104EBE">
        <w:rPr>
          <w:rFonts w:ascii="Calibri" w:hAnsi="Calibri" w:cs="Calibri"/>
          <w:noProof/>
          <w:kern w:val="0"/>
        </w:rPr>
        <w:t xml:space="preserve"> 118: 571–579.</w:t>
      </w:r>
    </w:p>
    <w:p w14:paraId="317C9AC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104EBE">
        <w:rPr>
          <w:rFonts w:ascii="Calibri" w:hAnsi="Calibri" w:cs="Calibri"/>
          <w:i/>
          <w:iCs/>
          <w:noProof/>
          <w:kern w:val="0"/>
        </w:rPr>
        <w:t>New Phytologist</w:t>
      </w:r>
      <w:r w:rsidRPr="00104EBE">
        <w:rPr>
          <w:rFonts w:ascii="Calibri" w:hAnsi="Calibri" w:cs="Calibri"/>
          <w:noProof/>
          <w:kern w:val="0"/>
        </w:rPr>
        <w:t xml:space="preserve"> 229: 3573–3586.</w:t>
      </w:r>
    </w:p>
    <w:p w14:paraId="1449D2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&amp; González-Rodríguez, G. 2020. seedr: Hydro and Thermal Time Germination Models in R. </w:t>
      </w:r>
    </w:p>
    <w:p w14:paraId="6F10F00C"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C51647">
        <w:rPr>
          <w:rFonts w:ascii="Calibri" w:hAnsi="Calibri" w:cs="Calibri"/>
          <w:noProof/>
          <w:kern w:val="0"/>
          <w:lang w:val="es-ES"/>
        </w:rPr>
        <w:t xml:space="preserve">Fernández-Pascual, E., &amp; Jiménez-Alfaro, B. 2014. </w:t>
      </w:r>
      <w:r w:rsidRPr="00104EBE">
        <w:rPr>
          <w:rFonts w:ascii="Calibri" w:hAnsi="Calibri" w:cs="Calibri"/>
          <w:noProof/>
          <w:kern w:val="0"/>
        </w:rPr>
        <w:t xml:space="preserve">Phenotypic plasticity in seed germination relates differentially to overwintering and flowering temperatures. </w:t>
      </w:r>
      <w:r w:rsidRPr="00C51647">
        <w:rPr>
          <w:rFonts w:ascii="Calibri" w:hAnsi="Calibri" w:cs="Calibri"/>
          <w:i/>
          <w:iCs/>
          <w:noProof/>
          <w:kern w:val="0"/>
          <w:lang w:val="es-ES"/>
        </w:rPr>
        <w:t>Seed Science Research</w:t>
      </w:r>
      <w:r w:rsidRPr="00C51647">
        <w:rPr>
          <w:rFonts w:ascii="Calibri" w:hAnsi="Calibri" w:cs="Calibri"/>
          <w:noProof/>
          <w:kern w:val="0"/>
          <w:lang w:val="es-ES"/>
        </w:rPr>
        <w:t xml:space="preserve"> 24: 273–280.</w:t>
      </w:r>
    </w:p>
    <w:p w14:paraId="77D5E5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Fernández-Pascual, E., Jiménez-Alfaro, B., Caujapé-Castells, J., Jaén-Molina, R., &amp; Díaz, T.E. 2013. </w:t>
      </w:r>
      <w:r w:rsidRPr="00104EBE">
        <w:rPr>
          <w:rFonts w:ascii="Calibri" w:hAnsi="Calibri" w:cs="Calibri"/>
          <w:noProof/>
          <w:kern w:val="0"/>
        </w:rPr>
        <w:t xml:space="preserve">A local dormancy cline is related to the seed maturation environment, population genetic composition and climate. </w:t>
      </w:r>
      <w:r w:rsidRPr="00104EBE">
        <w:rPr>
          <w:rFonts w:ascii="Calibri" w:hAnsi="Calibri" w:cs="Calibri"/>
          <w:i/>
          <w:iCs/>
          <w:noProof/>
          <w:kern w:val="0"/>
        </w:rPr>
        <w:t>Annals of Botany</w:t>
      </w:r>
      <w:r w:rsidRPr="00104EBE">
        <w:rPr>
          <w:rFonts w:ascii="Calibri" w:hAnsi="Calibri" w:cs="Calibri"/>
          <w:noProof/>
          <w:kern w:val="0"/>
        </w:rPr>
        <w:t xml:space="preserve"> 112: 937–945.</w:t>
      </w:r>
    </w:p>
    <w:p w14:paraId="63C61A68"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Fernández-Pascual, E., Mattana, E., &amp; Pritchard, H.W. 2019. Seeds of future past: climate change and the thermal memory of plant reproductive traits. </w:t>
      </w:r>
      <w:r w:rsidRPr="00C51647">
        <w:rPr>
          <w:rFonts w:ascii="Calibri" w:hAnsi="Calibri" w:cs="Calibri"/>
          <w:i/>
          <w:iCs/>
          <w:noProof/>
          <w:kern w:val="0"/>
          <w:lang w:val="es-ES"/>
        </w:rPr>
        <w:t>Biological Reviews</w:t>
      </w:r>
      <w:r w:rsidRPr="00C51647">
        <w:rPr>
          <w:rFonts w:ascii="Calibri" w:hAnsi="Calibri" w:cs="Calibri"/>
          <w:noProof/>
          <w:kern w:val="0"/>
          <w:lang w:val="es-ES"/>
        </w:rPr>
        <w:t xml:space="preserve"> 94: 439–456.</w:t>
      </w:r>
    </w:p>
    <w:p w14:paraId="41EFFBF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lastRenderedPageBreak/>
        <w:t xml:space="preserve">Frischie, S., Fernández-Pascual, E., Ramirez, C.G., Toorop, P., González, M.H., &amp; Jiménez-Alfaro, B. 2018. </w:t>
      </w:r>
      <w:r w:rsidRPr="00104EBE">
        <w:rPr>
          <w:rFonts w:ascii="Calibri" w:hAnsi="Calibri" w:cs="Calibri"/>
          <w:noProof/>
          <w:kern w:val="0"/>
        </w:rPr>
        <w:t xml:space="preserve">Hydrothermal thresholds for seed germination in winter annual forbs from old-field Mediterranean landscapes. </w:t>
      </w:r>
      <w:r w:rsidRPr="00104EBE">
        <w:rPr>
          <w:rFonts w:ascii="Calibri" w:hAnsi="Calibri" w:cs="Calibri"/>
          <w:i/>
          <w:iCs/>
          <w:noProof/>
          <w:kern w:val="0"/>
        </w:rPr>
        <w:t>Plant Biology</w:t>
      </w:r>
      <w:r w:rsidRPr="00104EBE">
        <w:rPr>
          <w:rFonts w:ascii="Calibri" w:hAnsi="Calibri" w:cs="Calibri"/>
          <w:noProof/>
          <w:kern w:val="0"/>
        </w:rPr>
        <w:t xml:space="preserve"> 21: 449–457.</w:t>
      </w:r>
    </w:p>
    <w:p w14:paraId="2EA334EA"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Gelviz-Gelvez, S.M., Pavón, N.P., Flores, J., Barragán, F., &amp; Paz, H. 2020. Germination of seven species of shrubs in semiarid central Mexico: Effect of drought and seed size. </w:t>
      </w:r>
      <w:r w:rsidRPr="00C51647">
        <w:rPr>
          <w:rFonts w:ascii="Calibri" w:hAnsi="Calibri" w:cs="Calibri"/>
          <w:i/>
          <w:iCs/>
          <w:noProof/>
          <w:kern w:val="0"/>
          <w:lang w:val="es-ES"/>
        </w:rPr>
        <w:t>Botanical Sciences</w:t>
      </w:r>
      <w:r w:rsidRPr="00C51647">
        <w:rPr>
          <w:rFonts w:ascii="Calibri" w:hAnsi="Calibri" w:cs="Calibri"/>
          <w:noProof/>
          <w:kern w:val="0"/>
          <w:lang w:val="es-ES"/>
        </w:rPr>
        <w:t xml:space="preserve"> 98: 464–472.</w:t>
      </w:r>
    </w:p>
    <w:p w14:paraId="4631AF3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Giménez-Benavides, L., Escudero, A., García-Camacho, R., García-Fernández, A., Iriondo, J.M., Lara-Romero, C., &amp; Morente-López, J. 2018. </w:t>
      </w:r>
      <w:r w:rsidRPr="00104EBE">
        <w:rPr>
          <w:rFonts w:ascii="Calibri" w:hAnsi="Calibri" w:cs="Calibri"/>
          <w:noProof/>
          <w:kern w:val="0"/>
        </w:rPr>
        <w:t xml:space="preserve">How does climate change affect regeneration of Mediterranean high-mountain plants? An integration and synthesis of current knowledge. </w:t>
      </w:r>
      <w:r w:rsidRPr="00104EBE">
        <w:rPr>
          <w:rFonts w:ascii="Calibri" w:hAnsi="Calibri" w:cs="Calibri"/>
          <w:i/>
          <w:iCs/>
          <w:noProof/>
          <w:kern w:val="0"/>
        </w:rPr>
        <w:t>Plant Biology</w:t>
      </w:r>
      <w:r w:rsidRPr="00104EBE">
        <w:rPr>
          <w:rFonts w:ascii="Calibri" w:hAnsi="Calibri" w:cs="Calibri"/>
          <w:noProof/>
          <w:kern w:val="0"/>
        </w:rPr>
        <w:t xml:space="preserve"> 20: 50–62.</w:t>
      </w:r>
    </w:p>
    <w:p w14:paraId="7B1C231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104EBE">
        <w:rPr>
          <w:rFonts w:ascii="Calibri" w:hAnsi="Calibri" w:cs="Calibri"/>
          <w:i/>
          <w:iCs/>
          <w:noProof/>
          <w:kern w:val="0"/>
        </w:rPr>
        <w:t>Annals of Botany</w:t>
      </w:r>
      <w:r w:rsidRPr="00104EBE">
        <w:rPr>
          <w:rFonts w:ascii="Calibri" w:hAnsi="Calibri" w:cs="Calibri"/>
          <w:noProof/>
          <w:kern w:val="0"/>
        </w:rPr>
        <w:t xml:space="preserve"> 99: 723–734.</w:t>
      </w:r>
    </w:p>
    <w:p w14:paraId="017A9C6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104EBE">
        <w:rPr>
          <w:rFonts w:ascii="Calibri" w:hAnsi="Calibri" w:cs="Calibri"/>
          <w:i/>
          <w:iCs/>
          <w:noProof/>
          <w:kern w:val="0"/>
        </w:rPr>
        <w:t>Ecological Research</w:t>
      </w:r>
      <w:r w:rsidRPr="00104EBE">
        <w:rPr>
          <w:rFonts w:ascii="Calibri" w:hAnsi="Calibri" w:cs="Calibri"/>
          <w:noProof/>
          <w:kern w:val="0"/>
        </w:rPr>
        <w:t xml:space="preserve"> 20: 433–444.</w:t>
      </w:r>
    </w:p>
    <w:p w14:paraId="57CE98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104EBE">
        <w:rPr>
          <w:rFonts w:ascii="Calibri" w:hAnsi="Calibri" w:cs="Calibri"/>
          <w:i/>
          <w:iCs/>
          <w:noProof/>
          <w:kern w:val="0"/>
        </w:rPr>
        <w:t>Arctic, Antarctic, and Alpine Research</w:t>
      </w:r>
      <w:r w:rsidRPr="00104EBE">
        <w:rPr>
          <w:rFonts w:ascii="Calibri" w:hAnsi="Calibri" w:cs="Calibri"/>
          <w:noProof/>
          <w:kern w:val="0"/>
        </w:rPr>
        <w:t xml:space="preserve"> 44: 288–295.</w:t>
      </w:r>
    </w:p>
    <w:p w14:paraId="2BB7570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Gremer, J.R., &amp; Venable, D.L. 2014. Bet hedging in desert winter annual plants: Optimal germination strategies in a variable environment. </w:t>
      </w:r>
      <w:r w:rsidRPr="00104EBE">
        <w:rPr>
          <w:rFonts w:ascii="Calibri" w:hAnsi="Calibri" w:cs="Calibri"/>
          <w:i/>
          <w:iCs/>
          <w:noProof/>
          <w:kern w:val="0"/>
        </w:rPr>
        <w:t>Ecology Letters</w:t>
      </w:r>
      <w:r w:rsidRPr="00104EBE">
        <w:rPr>
          <w:rFonts w:ascii="Calibri" w:hAnsi="Calibri" w:cs="Calibri"/>
          <w:noProof/>
          <w:kern w:val="0"/>
        </w:rPr>
        <w:t xml:space="preserve"> 17: 380–387.</w:t>
      </w:r>
    </w:p>
    <w:p w14:paraId="3391FAB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104EBE">
        <w:rPr>
          <w:rFonts w:ascii="Calibri" w:hAnsi="Calibri" w:cs="Calibri"/>
          <w:i/>
          <w:iCs/>
          <w:noProof/>
          <w:kern w:val="0"/>
        </w:rPr>
        <w:t>Ecology and Evolution</w:t>
      </w:r>
      <w:r w:rsidRPr="00104EBE">
        <w:rPr>
          <w:rFonts w:ascii="Calibri" w:hAnsi="Calibri" w:cs="Calibri"/>
          <w:noProof/>
          <w:kern w:val="0"/>
        </w:rPr>
        <w:t xml:space="preserve"> 13: 1–19.</w:t>
      </w:r>
    </w:p>
    <w:p w14:paraId="024CE6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Hartig, F. 2020. DHARMa: Residual Diagnostics for Hierarchical (Multi-Level / Mixed) Regression Models. </w:t>
      </w:r>
    </w:p>
    <w:p w14:paraId="5B3A2F4C"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Hoyle, G.L., Steadman, K.J., Good, R.B., McIntosh, E.J., Galea, L.M.E., &amp; Nicotra, A.B. 2015. Seed germination strategies: An evolutionary trajectory independent of vegetative functional traits. </w:t>
      </w:r>
      <w:r w:rsidRPr="00C51647">
        <w:rPr>
          <w:rFonts w:ascii="Calibri" w:hAnsi="Calibri" w:cs="Calibri"/>
          <w:i/>
          <w:iCs/>
          <w:noProof/>
          <w:kern w:val="0"/>
          <w:lang w:val="es-ES"/>
        </w:rPr>
        <w:t>Frontiers in Plant Science</w:t>
      </w:r>
      <w:r w:rsidRPr="00C51647">
        <w:rPr>
          <w:rFonts w:ascii="Calibri" w:hAnsi="Calibri" w:cs="Calibri"/>
          <w:noProof/>
          <w:kern w:val="0"/>
          <w:lang w:val="es-ES"/>
        </w:rPr>
        <w:t xml:space="preserve"> 6: 1–13.</w:t>
      </w:r>
    </w:p>
    <w:p w14:paraId="6235562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Jiménez-Alfaro, B., Carlón, L., Fernández-Pascual, E., Acedo, C., Alfaro-Saiz, E., Redondo, R.A., </w:t>
      </w:r>
      <w:r w:rsidRPr="00C51647">
        <w:rPr>
          <w:rFonts w:ascii="Calibri" w:hAnsi="Calibri" w:cs="Calibri"/>
          <w:noProof/>
          <w:kern w:val="0"/>
          <w:lang w:val="es-ES"/>
        </w:rPr>
        <w:lastRenderedPageBreak/>
        <w:t xml:space="preserve">Cires, E., del Egido Mazuelas, F., del Río, S., Díaz-González, T.E., García-González, M.E., Lence, C., Llamas, F., Nava, H., Penas, Á., Rodríguez Guitián, M.A., &amp; Vázquez, V.M. 2021. </w:t>
      </w:r>
      <w:r w:rsidRPr="00104EBE">
        <w:rPr>
          <w:rFonts w:ascii="Calibri" w:hAnsi="Calibri" w:cs="Calibri"/>
          <w:noProof/>
          <w:kern w:val="0"/>
        </w:rPr>
        <w:t xml:space="preserve">Checklist of the vascular plants of the Cantabrian Mountains. </w:t>
      </w:r>
      <w:r w:rsidRPr="00104EBE">
        <w:rPr>
          <w:rFonts w:ascii="Calibri" w:hAnsi="Calibri" w:cs="Calibri"/>
          <w:i/>
          <w:iCs/>
          <w:noProof/>
          <w:kern w:val="0"/>
        </w:rPr>
        <w:t>Mediterranean Botany</w:t>
      </w:r>
      <w:r w:rsidRPr="00104EBE">
        <w:rPr>
          <w:rFonts w:ascii="Calibri" w:hAnsi="Calibri" w:cs="Calibri"/>
          <w:noProof/>
          <w:kern w:val="0"/>
        </w:rPr>
        <w:t xml:space="preserve"> 42: 1–60.</w:t>
      </w:r>
    </w:p>
    <w:p w14:paraId="3336AAA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Jiménez-Alfaro, B., Hernández-González, M., Fernández-Pascual, E., Toorop, P., Frischie, S., &amp; Gálvez-Ramírez, C. 2018. </w:t>
      </w:r>
      <w:r w:rsidRPr="00104EBE">
        <w:rPr>
          <w:rFonts w:ascii="Calibri" w:hAnsi="Calibri" w:cs="Calibri"/>
          <w:noProof/>
          <w:kern w:val="0"/>
        </w:rPr>
        <w:t xml:space="preserve">Germination ecology of winter annual grasses in Mediterranean climates: Applications for soil cover in olive groves. </w:t>
      </w:r>
      <w:r w:rsidRPr="00104EBE">
        <w:rPr>
          <w:rFonts w:ascii="Calibri" w:hAnsi="Calibri" w:cs="Calibri"/>
          <w:i/>
          <w:iCs/>
          <w:noProof/>
          <w:kern w:val="0"/>
        </w:rPr>
        <w:t>Agriculture, Ecosystems and Environment</w:t>
      </w:r>
      <w:r w:rsidRPr="00104EBE">
        <w:rPr>
          <w:rFonts w:ascii="Calibri" w:hAnsi="Calibri" w:cs="Calibri"/>
          <w:noProof/>
          <w:kern w:val="0"/>
        </w:rPr>
        <w:t xml:space="preserve"> 262: 29–35.</w:t>
      </w:r>
    </w:p>
    <w:p w14:paraId="533C862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Jump, A.S., Marchant, R., &amp; Peñuelas, J. 2009. Environmental change and the option value of genetic diversity. </w:t>
      </w:r>
      <w:r w:rsidRPr="00104EBE">
        <w:rPr>
          <w:rFonts w:ascii="Calibri" w:hAnsi="Calibri" w:cs="Calibri"/>
          <w:i/>
          <w:iCs/>
          <w:noProof/>
          <w:kern w:val="0"/>
        </w:rPr>
        <w:t>Trends in Plant Science</w:t>
      </w:r>
      <w:r w:rsidRPr="00104EBE">
        <w:rPr>
          <w:rFonts w:ascii="Calibri" w:hAnsi="Calibri" w:cs="Calibri"/>
          <w:noProof/>
          <w:kern w:val="0"/>
        </w:rPr>
        <w:t xml:space="preserve"> 14: 51–58.</w:t>
      </w:r>
    </w:p>
    <w:p w14:paraId="53F371B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104EBE">
        <w:rPr>
          <w:rFonts w:ascii="Calibri" w:hAnsi="Calibri" w:cs="Calibri"/>
          <w:i/>
          <w:iCs/>
          <w:noProof/>
          <w:kern w:val="0"/>
        </w:rPr>
        <w:t>Oecologia</w:t>
      </w:r>
      <w:r w:rsidRPr="00104EBE">
        <w:rPr>
          <w:rFonts w:ascii="Calibri" w:hAnsi="Calibri" w:cs="Calibri"/>
          <w:noProof/>
          <w:kern w:val="0"/>
        </w:rPr>
        <w:t xml:space="preserve"> 125: 11–17.</w:t>
      </w:r>
    </w:p>
    <w:p w14:paraId="3D5D5FE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Kikuzawa, K., &amp; Koyama, H. 1999. Scaling of soil water absorption by seeds: an experiment using seed analogues. </w:t>
      </w:r>
      <w:r w:rsidRPr="00104EBE">
        <w:rPr>
          <w:rFonts w:ascii="Calibri" w:hAnsi="Calibri" w:cs="Calibri"/>
          <w:i/>
          <w:iCs/>
          <w:noProof/>
          <w:kern w:val="0"/>
        </w:rPr>
        <w:t>Seed Science Research</w:t>
      </w:r>
      <w:r w:rsidRPr="00104EBE">
        <w:rPr>
          <w:rFonts w:ascii="Calibri" w:hAnsi="Calibri" w:cs="Calibri"/>
          <w:noProof/>
          <w:kern w:val="0"/>
        </w:rPr>
        <w:t xml:space="preserve"> 9: 171–178.</w:t>
      </w:r>
    </w:p>
    <w:p w14:paraId="423406A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Kinnison, M.T., &amp; Hairston, N.G. 2007. Eco-evolutionary conservation biology: Contemporary evolution and the dynamics of persistence. </w:t>
      </w:r>
      <w:r w:rsidRPr="00104EBE">
        <w:rPr>
          <w:rFonts w:ascii="Calibri" w:hAnsi="Calibri" w:cs="Calibri"/>
          <w:i/>
          <w:iCs/>
          <w:noProof/>
          <w:kern w:val="0"/>
        </w:rPr>
        <w:t>Functional Ecology</w:t>
      </w:r>
      <w:r w:rsidRPr="00104EBE">
        <w:rPr>
          <w:rFonts w:ascii="Calibri" w:hAnsi="Calibri" w:cs="Calibri"/>
          <w:noProof/>
          <w:kern w:val="0"/>
        </w:rPr>
        <w:t xml:space="preserve"> 21: 444–454.</w:t>
      </w:r>
    </w:p>
    <w:p w14:paraId="60EF9B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Van Kleunen, M., &amp; Fischer, M. 2005. Constraints on the evolution of adaptive phenotypic plasticity in plants. </w:t>
      </w:r>
      <w:r w:rsidRPr="00104EBE">
        <w:rPr>
          <w:rFonts w:ascii="Calibri" w:hAnsi="Calibri" w:cs="Calibri"/>
          <w:i/>
          <w:iCs/>
          <w:noProof/>
          <w:kern w:val="0"/>
        </w:rPr>
        <w:t>New Phytologist</w:t>
      </w:r>
      <w:r w:rsidRPr="00104EBE">
        <w:rPr>
          <w:rFonts w:ascii="Calibri" w:hAnsi="Calibri" w:cs="Calibri"/>
          <w:noProof/>
          <w:kern w:val="0"/>
        </w:rPr>
        <w:t xml:space="preserve"> 166: 49–60.</w:t>
      </w:r>
    </w:p>
    <w:p w14:paraId="632D096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2021. </w:t>
      </w:r>
      <w:r w:rsidRPr="00104EBE">
        <w:rPr>
          <w:rFonts w:ascii="Calibri" w:hAnsi="Calibri" w:cs="Calibri"/>
          <w:i/>
          <w:iCs/>
          <w:noProof/>
          <w:kern w:val="0"/>
        </w:rPr>
        <w:t>Alpine Plant Life</w:t>
      </w:r>
      <w:r w:rsidRPr="00104EBE">
        <w:rPr>
          <w:rFonts w:ascii="Calibri" w:hAnsi="Calibri" w:cs="Calibri"/>
          <w:noProof/>
          <w:kern w:val="0"/>
        </w:rPr>
        <w:t xml:space="preserve"> (Springer Nature Switzerland AG 2021, Ed.). Springer Cham.</w:t>
      </w:r>
    </w:p>
    <w:p w14:paraId="51CEFC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&amp; Hiltbrunner, E. 2021. Why is the alpine flora comparatively robust against climatic warming? </w:t>
      </w:r>
      <w:r w:rsidRPr="00104EBE">
        <w:rPr>
          <w:rFonts w:ascii="Calibri" w:hAnsi="Calibri" w:cs="Calibri"/>
          <w:i/>
          <w:iCs/>
          <w:noProof/>
          <w:kern w:val="0"/>
        </w:rPr>
        <w:t>Diversity</w:t>
      </w:r>
      <w:r w:rsidRPr="00104EBE">
        <w:rPr>
          <w:rFonts w:ascii="Calibri" w:hAnsi="Calibri" w:cs="Calibri"/>
          <w:noProof/>
          <w:kern w:val="0"/>
        </w:rPr>
        <w:t xml:space="preserve"> 13:.</w:t>
      </w:r>
    </w:p>
    <w:p w14:paraId="0CC42CE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Kos, M., &amp; Poschlod, P. 2008. Correlates of inter-specific variation in germination response to water stress in a semi-arid savannah. </w:t>
      </w:r>
      <w:r w:rsidRPr="00104EBE">
        <w:rPr>
          <w:rFonts w:ascii="Calibri" w:hAnsi="Calibri" w:cs="Calibri"/>
          <w:i/>
          <w:iCs/>
          <w:noProof/>
          <w:kern w:val="0"/>
        </w:rPr>
        <w:t>Basic and Applied Ecology</w:t>
      </w:r>
      <w:r w:rsidRPr="00104EBE">
        <w:rPr>
          <w:rFonts w:ascii="Calibri" w:hAnsi="Calibri" w:cs="Calibri"/>
          <w:noProof/>
          <w:kern w:val="0"/>
        </w:rPr>
        <w:t xml:space="preserve"> 9: 645–652.</w:t>
      </w:r>
    </w:p>
    <w:p w14:paraId="5CFB156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Kotlarski, S., Gobiet, A., Morin, S., Olefs, M., Rajczak, J., &amp; Samacoïts, R. 2023. 21st Century alpine climate change. </w:t>
      </w:r>
      <w:r w:rsidRPr="00104EBE">
        <w:rPr>
          <w:rFonts w:ascii="Calibri" w:hAnsi="Calibri" w:cs="Calibri"/>
          <w:i/>
          <w:iCs/>
          <w:noProof/>
          <w:kern w:val="0"/>
        </w:rPr>
        <w:t>Climate Dynamics</w:t>
      </w:r>
      <w:r w:rsidRPr="00104EBE">
        <w:rPr>
          <w:rFonts w:ascii="Calibri" w:hAnsi="Calibri" w:cs="Calibri"/>
          <w:noProof/>
          <w:kern w:val="0"/>
        </w:rPr>
        <w:t xml:space="preserve"> 60: 65–86.</w:t>
      </w:r>
    </w:p>
    <w:p w14:paraId="2771ADF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Lampei, C., Metz, J., &amp; Tielbörger, K. 2017. Clinal population divergence in an adaptive parental environmental effect that adjusts seed banking. </w:t>
      </w:r>
      <w:r w:rsidRPr="00104EBE">
        <w:rPr>
          <w:rFonts w:ascii="Calibri" w:hAnsi="Calibri" w:cs="Calibri"/>
          <w:i/>
          <w:iCs/>
          <w:noProof/>
          <w:kern w:val="0"/>
        </w:rPr>
        <w:t>New Phytologist</w:t>
      </w:r>
      <w:r w:rsidRPr="00104EBE">
        <w:rPr>
          <w:rFonts w:ascii="Calibri" w:hAnsi="Calibri" w:cs="Calibri"/>
          <w:noProof/>
          <w:kern w:val="0"/>
        </w:rPr>
        <w:t xml:space="preserve"> 214: 1230–1244.</w:t>
      </w:r>
    </w:p>
    <w:p w14:paraId="4F2BE5D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Lande, R. 2009. Adaptation to an extraordinary environment by evolution of phenotypic </w:t>
      </w:r>
      <w:r w:rsidRPr="00104EBE">
        <w:rPr>
          <w:rFonts w:ascii="Calibri" w:hAnsi="Calibri" w:cs="Calibri"/>
          <w:noProof/>
          <w:kern w:val="0"/>
        </w:rPr>
        <w:lastRenderedPageBreak/>
        <w:t xml:space="preserve">plasticity and genetic assimilation. </w:t>
      </w:r>
      <w:r w:rsidRPr="00104EBE">
        <w:rPr>
          <w:rFonts w:ascii="Calibri" w:hAnsi="Calibri" w:cs="Calibri"/>
          <w:i/>
          <w:iCs/>
          <w:noProof/>
          <w:kern w:val="0"/>
        </w:rPr>
        <w:t>Journal of Evolutionary Biology</w:t>
      </w:r>
      <w:r w:rsidRPr="00104EBE">
        <w:rPr>
          <w:rFonts w:ascii="Calibri" w:hAnsi="Calibri" w:cs="Calibri"/>
          <w:noProof/>
          <w:kern w:val="0"/>
        </w:rPr>
        <w:t xml:space="preserve"> 22: 1435–1446.</w:t>
      </w:r>
    </w:p>
    <w:p w14:paraId="621D9F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Levine, J.M., Mceachern, A.K., &amp; Cowan, C. 2011. Seasonal timing of first rain storms affects rare plant population dynamics. </w:t>
      </w:r>
      <w:r w:rsidRPr="00104EBE">
        <w:rPr>
          <w:rFonts w:ascii="Calibri" w:hAnsi="Calibri" w:cs="Calibri"/>
          <w:i/>
          <w:iCs/>
          <w:noProof/>
          <w:kern w:val="0"/>
        </w:rPr>
        <w:t>Ecology</w:t>
      </w:r>
      <w:r w:rsidRPr="00104EBE">
        <w:rPr>
          <w:rFonts w:ascii="Calibri" w:hAnsi="Calibri" w:cs="Calibri"/>
          <w:noProof/>
          <w:kern w:val="0"/>
        </w:rPr>
        <w:t xml:space="preserve"> 92: 2236–2247.</w:t>
      </w:r>
    </w:p>
    <w:p w14:paraId="256DB08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Matesanz, S., Gianoli, E., &amp; Valladares, F. 2010. Global change and the evolution of phenotypic plasticity in plants. </w:t>
      </w:r>
      <w:r w:rsidRPr="00104EBE">
        <w:rPr>
          <w:rFonts w:ascii="Calibri" w:hAnsi="Calibri" w:cs="Calibri"/>
          <w:i/>
          <w:iCs/>
          <w:noProof/>
          <w:kern w:val="0"/>
        </w:rPr>
        <w:t>Annals of the New York Academy of Sciences</w:t>
      </w:r>
      <w:r w:rsidRPr="00104EBE">
        <w:rPr>
          <w:rFonts w:ascii="Calibri" w:hAnsi="Calibri" w:cs="Calibri"/>
          <w:noProof/>
          <w:kern w:val="0"/>
        </w:rPr>
        <w:t xml:space="preserve"> 1206: 35–55.</w:t>
      </w:r>
    </w:p>
    <w:p w14:paraId="7C198C6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104EBE">
        <w:rPr>
          <w:rFonts w:ascii="Calibri" w:hAnsi="Calibri" w:cs="Calibri"/>
          <w:i/>
          <w:iCs/>
          <w:noProof/>
          <w:kern w:val="0"/>
        </w:rPr>
        <w:t>Plant Regeneration from Seeds A Global Warming Perspective</w:t>
      </w:r>
      <w:r w:rsidRPr="00104EBE">
        <w:rPr>
          <w:rFonts w:ascii="Calibri" w:hAnsi="Calibri" w:cs="Calibri"/>
          <w:noProof/>
          <w:kern w:val="0"/>
        </w:rPr>
        <w:t>, pp. 101–114. Academic Press.</w:t>
      </w:r>
    </w:p>
    <w:p w14:paraId="7B2BF3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104EBE">
        <w:rPr>
          <w:rFonts w:ascii="Calibri" w:hAnsi="Calibri" w:cs="Calibri"/>
          <w:i/>
          <w:iCs/>
          <w:noProof/>
          <w:kern w:val="0"/>
        </w:rPr>
        <w:t>Journal of Arid Environments</w:t>
      </w:r>
      <w:r w:rsidRPr="00104EBE">
        <w:rPr>
          <w:rFonts w:ascii="Calibri" w:hAnsi="Calibri" w:cs="Calibri"/>
          <w:noProof/>
          <w:kern w:val="0"/>
        </w:rPr>
        <w:t xml:space="preserve"> 147: 25–33.</w:t>
      </w:r>
    </w:p>
    <w:p w14:paraId="60321C4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Michel, B.E., &amp; Kaufmann, M.R. 1973. The Osmotic Potential of Polyethylene Glycol 60001. </w:t>
      </w:r>
    </w:p>
    <w:p w14:paraId="7D73DD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Möhl, P., Vorkauf, M., Kahmen, A., &amp; Hiltbrunner, E. 2023. Recurrent summer drought affects biomass production and community composition independently of snowmelt manipulation in alpine grassland. </w:t>
      </w:r>
      <w:r w:rsidRPr="00104EBE">
        <w:rPr>
          <w:rFonts w:ascii="Calibri" w:hAnsi="Calibri" w:cs="Calibri"/>
          <w:i/>
          <w:iCs/>
          <w:noProof/>
          <w:kern w:val="0"/>
        </w:rPr>
        <w:t>Journal of Ecology</w:t>
      </w:r>
      <w:r w:rsidRPr="00104EBE">
        <w:rPr>
          <w:rFonts w:ascii="Calibri" w:hAnsi="Calibri" w:cs="Calibri"/>
          <w:noProof/>
          <w:kern w:val="0"/>
        </w:rPr>
        <w:t xml:space="preserve"> 111: 2357–2375.</w:t>
      </w:r>
    </w:p>
    <w:p w14:paraId="6110238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Daws, M.I., Belotti, J., &amp; Rossi, G. 2009. Germination requirements of the alpine endemic Silene elisabethae Jan: Effects of cold stratification, light and GA3. </w:t>
      </w:r>
      <w:r w:rsidRPr="00104EBE">
        <w:rPr>
          <w:rFonts w:ascii="Calibri" w:hAnsi="Calibri" w:cs="Calibri"/>
          <w:i/>
          <w:iCs/>
          <w:noProof/>
          <w:kern w:val="0"/>
        </w:rPr>
        <w:t>Seed Science and Technology</w:t>
      </w:r>
      <w:r w:rsidRPr="00104EBE">
        <w:rPr>
          <w:rFonts w:ascii="Calibri" w:hAnsi="Calibri" w:cs="Calibri"/>
          <w:noProof/>
          <w:kern w:val="0"/>
        </w:rPr>
        <w:t xml:space="preserve"> 37: 79–87.</w:t>
      </w:r>
    </w:p>
    <w:p w14:paraId="432F3B1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Rossi, G., Orsenigo, S., &amp; Probert, R.J. 2012. Climate warming could shift the timing of seed germination in alpine plants. </w:t>
      </w:r>
      <w:r w:rsidRPr="00104EBE">
        <w:rPr>
          <w:rFonts w:ascii="Calibri" w:hAnsi="Calibri" w:cs="Calibri"/>
          <w:i/>
          <w:iCs/>
          <w:noProof/>
          <w:kern w:val="0"/>
        </w:rPr>
        <w:t>Annals of Botany</w:t>
      </w:r>
      <w:r w:rsidRPr="00104EBE">
        <w:rPr>
          <w:rFonts w:ascii="Calibri" w:hAnsi="Calibri" w:cs="Calibri"/>
          <w:noProof/>
          <w:kern w:val="0"/>
        </w:rPr>
        <w:t xml:space="preserve"> 110: 155–164.</w:t>
      </w:r>
    </w:p>
    <w:p w14:paraId="05FBE8A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104EBE">
        <w:rPr>
          <w:rFonts w:ascii="Calibri" w:hAnsi="Calibri" w:cs="Calibri"/>
          <w:i/>
          <w:iCs/>
          <w:noProof/>
          <w:kern w:val="0"/>
        </w:rPr>
        <w:t>Trends in Plant Science</w:t>
      </w:r>
      <w:r w:rsidRPr="00104EBE">
        <w:rPr>
          <w:rFonts w:ascii="Calibri" w:hAnsi="Calibri" w:cs="Calibri"/>
          <w:noProof/>
          <w:kern w:val="0"/>
        </w:rPr>
        <w:t xml:space="preserve"> 15: 684–692.</w:t>
      </w:r>
    </w:p>
    <w:p w14:paraId="2C18568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104EBE">
        <w:rPr>
          <w:rFonts w:ascii="Calibri" w:hAnsi="Calibri" w:cs="Calibri"/>
          <w:i/>
          <w:iCs/>
          <w:noProof/>
          <w:kern w:val="0"/>
        </w:rPr>
        <w:t>Annals of Botany</w:t>
      </w:r>
      <w:r w:rsidRPr="00104EBE">
        <w:rPr>
          <w:rFonts w:ascii="Calibri" w:hAnsi="Calibri" w:cs="Calibri"/>
          <w:noProof/>
          <w:kern w:val="0"/>
        </w:rPr>
        <w:t xml:space="preserve"> 110: 1651–1660.</w:t>
      </w:r>
    </w:p>
    <w:p w14:paraId="3CBD7F4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Pausas, J.G., Lamont, B.B., Keeley, J.E., &amp; Bond, W.J. 2022. Bet-hedging and best-bet strategies </w:t>
      </w:r>
      <w:r w:rsidRPr="00104EBE">
        <w:rPr>
          <w:rFonts w:ascii="Calibri" w:hAnsi="Calibri" w:cs="Calibri"/>
          <w:noProof/>
          <w:kern w:val="0"/>
        </w:rPr>
        <w:lastRenderedPageBreak/>
        <w:t xml:space="preserve">shape seed dormancy. </w:t>
      </w:r>
      <w:r w:rsidRPr="00104EBE">
        <w:rPr>
          <w:rFonts w:ascii="Calibri" w:hAnsi="Calibri" w:cs="Calibri"/>
          <w:i/>
          <w:iCs/>
          <w:noProof/>
          <w:kern w:val="0"/>
        </w:rPr>
        <w:t>New Phytologist</w:t>
      </w:r>
      <w:r w:rsidRPr="00104EBE">
        <w:rPr>
          <w:rFonts w:ascii="Calibri" w:hAnsi="Calibri" w:cs="Calibri"/>
          <w:noProof/>
          <w:kern w:val="0"/>
        </w:rPr>
        <w:t xml:space="preserve"> 236: 1232–1236.</w:t>
      </w:r>
    </w:p>
    <w:p w14:paraId="4CC8534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Pedersen, T.L. 2023. patchwork: The Composer of Plots. </w:t>
      </w:r>
    </w:p>
    <w:p w14:paraId="3C30BDF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104EBE">
        <w:rPr>
          <w:rFonts w:ascii="Calibri" w:hAnsi="Calibri" w:cs="Calibri"/>
          <w:i/>
          <w:iCs/>
          <w:noProof/>
          <w:kern w:val="0"/>
        </w:rPr>
        <w:t>Global Change Biology</w:t>
      </w:r>
      <w:r w:rsidRPr="00104EBE">
        <w:rPr>
          <w:rFonts w:ascii="Calibri" w:hAnsi="Calibri" w:cs="Calibri"/>
          <w:noProof/>
          <w:kern w:val="0"/>
        </w:rPr>
        <w:t xml:space="preserve"> 24: 1614–1625.</w:t>
      </w:r>
    </w:p>
    <w:p w14:paraId="34F566E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Pons, T.L., &amp; Fenner, M. 2000. Seed responses to light. In </w:t>
      </w:r>
      <w:r w:rsidRPr="00104EBE">
        <w:rPr>
          <w:rFonts w:ascii="Calibri" w:hAnsi="Calibri" w:cs="Calibri"/>
          <w:i/>
          <w:iCs/>
          <w:noProof/>
          <w:kern w:val="0"/>
        </w:rPr>
        <w:t>Seeds: the ecology of regeneration in plant communities 2</w:t>
      </w:r>
      <w:r w:rsidRPr="00104EBE">
        <w:rPr>
          <w:rFonts w:ascii="Calibri" w:hAnsi="Calibri" w:cs="Calibri"/>
          <w:noProof/>
          <w:kern w:val="0"/>
        </w:rPr>
        <w:t>, pp. 237–260.</w:t>
      </w:r>
    </w:p>
    <w:p w14:paraId="45799D8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Potvin, C., &amp; Tousignant, D. 1996. Evolutionary consequences of simulated global change: Genetic adaptation or adaptive phenotypic plasticity. </w:t>
      </w:r>
      <w:r w:rsidRPr="00104EBE">
        <w:rPr>
          <w:rFonts w:ascii="Calibri" w:hAnsi="Calibri" w:cs="Calibri"/>
          <w:i/>
          <w:iCs/>
          <w:noProof/>
          <w:kern w:val="0"/>
        </w:rPr>
        <w:t>Oecologia</w:t>
      </w:r>
      <w:r w:rsidRPr="00104EBE">
        <w:rPr>
          <w:rFonts w:ascii="Calibri" w:hAnsi="Calibri" w:cs="Calibri"/>
          <w:noProof/>
          <w:kern w:val="0"/>
        </w:rPr>
        <w:t xml:space="preserve"> 108: 683–693.</w:t>
      </w:r>
    </w:p>
    <w:p w14:paraId="659C6C2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 Core Team. 2022. R: A Language and Environment for Statistical Computing. </w:t>
      </w:r>
    </w:p>
    <w:p w14:paraId="3CEDEB8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Ram, K., &amp; Wickham, H. 2023. wesanderson: A Wes Anderson Palette Generator. </w:t>
      </w:r>
    </w:p>
    <w:p w14:paraId="0E71B8A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Reed, T.E., Schindler, D.E., &amp; Waples, R.S. 2011. Interacting Effects of Phenotypic Plasticity and Evolution on Population Persistence in a Changing Climate. </w:t>
      </w:r>
      <w:r w:rsidRPr="00104EBE">
        <w:rPr>
          <w:rFonts w:ascii="Calibri" w:hAnsi="Calibri" w:cs="Calibri"/>
          <w:i/>
          <w:iCs/>
          <w:noProof/>
          <w:kern w:val="0"/>
        </w:rPr>
        <w:t>Conservation Biology</w:t>
      </w:r>
      <w:r w:rsidRPr="00104EBE">
        <w:rPr>
          <w:rFonts w:ascii="Calibri" w:hAnsi="Calibri" w:cs="Calibri"/>
          <w:noProof/>
          <w:kern w:val="0"/>
        </w:rPr>
        <w:t xml:space="preserve"> 25: 56–63.</w:t>
      </w:r>
    </w:p>
    <w:p w14:paraId="3BC6400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104EBE">
        <w:rPr>
          <w:rFonts w:ascii="Calibri" w:hAnsi="Calibri" w:cs="Calibri"/>
          <w:i/>
          <w:iCs/>
          <w:noProof/>
          <w:kern w:val="0"/>
        </w:rPr>
        <w:t>Alpine Botany</w:t>
      </w:r>
      <w:r w:rsidRPr="00104EBE">
        <w:rPr>
          <w:rFonts w:ascii="Calibri" w:hAnsi="Calibri" w:cs="Calibri"/>
          <w:noProof/>
          <w:kern w:val="0"/>
        </w:rPr>
        <w:t xml:space="preserve"> 132: 223–232.</w:t>
      </w:r>
    </w:p>
    <w:p w14:paraId="3F941AF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Scherrer, D., &amp; Körner, C. 2011. Topographically controlled thermal-habitat differentiation buffers alpine plant diversity against climate warming. </w:t>
      </w:r>
      <w:r w:rsidRPr="00104EBE">
        <w:rPr>
          <w:rFonts w:ascii="Calibri" w:hAnsi="Calibri" w:cs="Calibri"/>
          <w:i/>
          <w:iCs/>
          <w:noProof/>
          <w:kern w:val="0"/>
        </w:rPr>
        <w:t>Journal of Biogeography</w:t>
      </w:r>
      <w:r w:rsidRPr="00104EBE">
        <w:rPr>
          <w:rFonts w:ascii="Calibri" w:hAnsi="Calibri" w:cs="Calibri"/>
          <w:noProof/>
          <w:kern w:val="0"/>
        </w:rPr>
        <w:t xml:space="preserve"> 38: 406–416.</w:t>
      </w:r>
    </w:p>
    <w:p w14:paraId="2FDAA92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Sumner, E., &amp; Venn, S. 2021. Plant responses to changing water supply and availability in high elevation ecosystems: A quantitative systematic review and meta‐analysis. </w:t>
      </w:r>
      <w:r w:rsidRPr="00104EBE">
        <w:rPr>
          <w:rFonts w:ascii="Calibri" w:hAnsi="Calibri" w:cs="Calibri"/>
          <w:i/>
          <w:iCs/>
          <w:noProof/>
          <w:kern w:val="0"/>
        </w:rPr>
        <w:t>Land</w:t>
      </w:r>
      <w:r w:rsidRPr="00104EBE">
        <w:rPr>
          <w:rFonts w:ascii="Calibri" w:hAnsi="Calibri" w:cs="Calibri"/>
          <w:noProof/>
          <w:kern w:val="0"/>
        </w:rPr>
        <w:t xml:space="preserve"> 10:.</w:t>
      </w:r>
    </w:p>
    <w:p w14:paraId="729824F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1990. Delayed reproduction and fitness in variable environments. </w:t>
      </w:r>
      <w:r w:rsidRPr="00104EBE">
        <w:rPr>
          <w:rFonts w:ascii="Calibri" w:hAnsi="Calibri" w:cs="Calibri"/>
          <w:i/>
          <w:iCs/>
          <w:noProof/>
          <w:kern w:val="0"/>
        </w:rPr>
        <w:t>Proceedings of the National Academy of Sciences of the United States of America</w:t>
      </w:r>
      <w:r w:rsidRPr="00104EBE">
        <w:rPr>
          <w:rFonts w:ascii="Calibri" w:hAnsi="Calibri" w:cs="Calibri"/>
          <w:noProof/>
          <w:kern w:val="0"/>
        </w:rPr>
        <w:t xml:space="preserve"> 87: 1139–1143.</w:t>
      </w:r>
    </w:p>
    <w:p w14:paraId="51CE21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&amp; Wiener, P. 2000. Escape in time: stay young or age gracefully? </w:t>
      </w:r>
      <w:r w:rsidRPr="00104EBE">
        <w:rPr>
          <w:rFonts w:ascii="Calibri" w:hAnsi="Calibri" w:cs="Calibri"/>
          <w:i/>
          <w:iCs/>
          <w:noProof/>
          <w:kern w:val="0"/>
        </w:rPr>
        <w:t>Ecological Modelling</w:t>
      </w:r>
      <w:r w:rsidRPr="00104EBE">
        <w:rPr>
          <w:rFonts w:ascii="Calibri" w:hAnsi="Calibri" w:cs="Calibri"/>
          <w:noProof/>
          <w:kern w:val="0"/>
        </w:rPr>
        <w:t xml:space="preserve"> 133: 143–159.</w:t>
      </w:r>
    </w:p>
    <w:p w14:paraId="6BE207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Valladares, F., Matesanz, S., Guilhaumon, F., Araújo, M.B., Balaguer, L., Benito-Garzón, M., Cornwell, W., Gianoli, E., van Kleunen, M., Naya, D.E., Nicotra, A.B., Poorter, H., &amp; Zavala, M.A. 2014. The effects of phenotypic plasticity and local adaptation on forecasts of </w:t>
      </w:r>
      <w:r w:rsidRPr="00104EBE">
        <w:rPr>
          <w:rFonts w:ascii="Calibri" w:hAnsi="Calibri" w:cs="Calibri"/>
          <w:noProof/>
          <w:kern w:val="0"/>
        </w:rPr>
        <w:lastRenderedPageBreak/>
        <w:t xml:space="preserve">species range shifts under climate change. </w:t>
      </w:r>
      <w:r w:rsidRPr="00104EBE">
        <w:rPr>
          <w:rFonts w:ascii="Calibri" w:hAnsi="Calibri" w:cs="Calibri"/>
          <w:i/>
          <w:iCs/>
          <w:noProof/>
          <w:kern w:val="0"/>
        </w:rPr>
        <w:t>Ecology Letters</w:t>
      </w:r>
      <w:r w:rsidRPr="00104EBE">
        <w:rPr>
          <w:rFonts w:ascii="Calibri" w:hAnsi="Calibri" w:cs="Calibri"/>
          <w:noProof/>
          <w:kern w:val="0"/>
        </w:rPr>
        <w:t xml:space="preserve"> 17: 1351–1364.</w:t>
      </w:r>
    </w:p>
    <w:p w14:paraId="5937845A"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Venable, D.L., &amp; Brown, J.S. 1988. The selective interactions of dispersal, dormancy, and seed size as adaptations for reducing risk in variable environments. </w:t>
      </w:r>
      <w:r w:rsidRPr="00C51647">
        <w:rPr>
          <w:rFonts w:ascii="Calibri" w:hAnsi="Calibri" w:cs="Calibri"/>
          <w:i/>
          <w:iCs/>
          <w:noProof/>
          <w:kern w:val="0"/>
          <w:lang w:val="es-ES"/>
        </w:rPr>
        <w:t>American Naturalist</w:t>
      </w:r>
      <w:r w:rsidRPr="00C51647">
        <w:rPr>
          <w:rFonts w:ascii="Calibri" w:hAnsi="Calibri" w:cs="Calibri"/>
          <w:noProof/>
          <w:kern w:val="0"/>
          <w:lang w:val="es-ES"/>
        </w:rPr>
        <w:t xml:space="preserve"> 131: 360–384.</w:t>
      </w:r>
    </w:p>
    <w:p w14:paraId="41DD601D"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C51647">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C51647">
        <w:rPr>
          <w:rFonts w:ascii="Calibri" w:hAnsi="Calibri" w:cs="Calibri"/>
          <w:i/>
          <w:iCs/>
          <w:noProof/>
          <w:kern w:val="0"/>
          <w:lang w:val="es-ES"/>
        </w:rPr>
        <w:t>Pesquisa Agropecuária Brasileira</w:t>
      </w:r>
      <w:r w:rsidRPr="00C51647">
        <w:rPr>
          <w:rFonts w:ascii="Calibri" w:hAnsi="Calibri" w:cs="Calibri"/>
          <w:noProof/>
          <w:kern w:val="0"/>
          <w:lang w:val="es-ES"/>
        </w:rPr>
        <w:t xml:space="preserve"> 26: 1957–1968.</w:t>
      </w:r>
    </w:p>
    <w:p w14:paraId="64BD163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Walck, J.L., Hidayati, S.N., Dixon, K.W., Thompson, K., &amp; Poschlod, P. 2011. </w:t>
      </w:r>
      <w:r w:rsidRPr="00104EBE">
        <w:rPr>
          <w:rFonts w:ascii="Calibri" w:hAnsi="Calibri" w:cs="Calibri"/>
          <w:noProof/>
          <w:kern w:val="0"/>
        </w:rPr>
        <w:t xml:space="preserve">Climate change and plant regeneration from seed. </w:t>
      </w:r>
      <w:r w:rsidRPr="00104EBE">
        <w:rPr>
          <w:rFonts w:ascii="Calibri" w:hAnsi="Calibri" w:cs="Calibri"/>
          <w:i/>
          <w:iCs/>
          <w:noProof/>
          <w:kern w:val="0"/>
        </w:rPr>
        <w:t>Global Change Biology</w:t>
      </w:r>
      <w:r w:rsidRPr="00104EBE">
        <w:rPr>
          <w:rFonts w:ascii="Calibri" w:hAnsi="Calibri" w:cs="Calibri"/>
          <w:noProof/>
          <w:kern w:val="0"/>
        </w:rPr>
        <w:t xml:space="preserve"> 17: 2145–2161.</w:t>
      </w:r>
    </w:p>
    <w:p w14:paraId="450957F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Westerband, A.C., Funk, J.L., &amp; Barton, K.E. 2021. Intraspecific trait variation in plants: A renewed focus on its role in ecological processes. </w:t>
      </w:r>
      <w:r w:rsidRPr="00104EBE">
        <w:rPr>
          <w:rFonts w:ascii="Calibri" w:hAnsi="Calibri" w:cs="Calibri"/>
          <w:i/>
          <w:iCs/>
          <w:noProof/>
          <w:kern w:val="0"/>
        </w:rPr>
        <w:t>Annals of Botany</w:t>
      </w:r>
      <w:r w:rsidRPr="00104EBE">
        <w:rPr>
          <w:rFonts w:ascii="Calibri" w:hAnsi="Calibri" w:cs="Calibri"/>
          <w:noProof/>
          <w:kern w:val="0"/>
        </w:rPr>
        <w:t xml:space="preserve"> 127: 397–410.</w:t>
      </w:r>
    </w:p>
    <w:p w14:paraId="127FF2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Wickham, H. 2016. ggplot2: Elegant Graphics for Data Analysis. </w:t>
      </w:r>
    </w:p>
    <w:p w14:paraId="518D91D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rPr>
      </w:pPr>
      <w:r w:rsidRPr="00104EBE">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104EBE">
        <w:rPr>
          <w:rFonts w:ascii="Calibri" w:hAnsi="Calibri" w:cs="Calibri"/>
          <w:i/>
          <w:iCs/>
          <w:noProof/>
          <w:kern w:val="0"/>
        </w:rPr>
        <w:t>Ecology and Evolution</w:t>
      </w:r>
      <w:r w:rsidRPr="00104EBE">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commentRangeStart w:id="22"/>
      <w:commentRangeStart w:id="23"/>
      <w:r w:rsidRPr="003407A9">
        <w:rPr>
          <w:b/>
          <w:bCs/>
        </w:rPr>
        <w:lastRenderedPageBreak/>
        <w:t>Table 1</w:t>
      </w:r>
      <w:commentRangeEnd w:id="22"/>
      <w:r w:rsidR="00382A37">
        <w:rPr>
          <w:rStyle w:val="Refdecomentario"/>
        </w:rPr>
        <w:commentReference w:id="22"/>
      </w:r>
      <w:commentRangeEnd w:id="23"/>
      <w:r w:rsidR="00A15430">
        <w:rPr>
          <w:rStyle w:val="Refdecomentario"/>
        </w:rPr>
        <w:commentReference w:id="23"/>
      </w:r>
      <w:r w:rsidRPr="003407A9">
        <w:t xml:space="preserve">. Bradford </w:t>
      </w:r>
      <w:proofErr w:type="spellStart"/>
      <w:r w:rsidRPr="003407A9">
        <w:t>hydrotime</w:t>
      </w:r>
      <w:proofErr w:type="spellEnd"/>
      <w:r w:rsidRPr="003407A9">
        <w:t xml:space="preserve"> model results </w:t>
      </w:r>
      <w:r w:rsidR="008136FC" w:rsidRPr="003407A9">
        <w:t>for the studied subpopulations in fresh and after-ripened conditions</w:t>
      </w:r>
      <w:r w:rsidRPr="003407A9">
        <w:t>.</w:t>
      </w:r>
      <w:r w:rsidR="008136FC" w:rsidRPr="003407A9">
        <w:t xml:space="preserve"> The detailed location of subpopulation codes </w:t>
      </w:r>
      <w:proofErr w:type="gramStart"/>
      <w:r w:rsidR="008136FC" w:rsidRPr="003407A9">
        <w:t>is shown</w:t>
      </w:r>
      <w:proofErr w:type="gramEnd"/>
      <w:r w:rsidR="008136FC" w:rsidRPr="003407A9">
        <w:t xml:space="preserve"> in Figure 2. N treatments = number of water potential treatments that could be included in the model</w:t>
      </w:r>
      <w:r w:rsidR="008136FC" w:rsidRPr="003D6F3E">
        <w:t xml:space="preserve">; theta = </w:t>
      </w:r>
      <w:proofErr w:type="spellStart"/>
      <w:r w:rsidR="00E30668" w:rsidRPr="003D6F3E">
        <w:t>hydrotime</w:t>
      </w:r>
      <w:proofErr w:type="spellEnd"/>
      <w:r w:rsidR="00E30668" w:rsidRPr="003D6F3E">
        <w:t xml:space="preserve"> </w:t>
      </w:r>
      <w:proofErr w:type="spellStart"/>
      <w:r w:rsidR="00E30668" w:rsidRPr="003D6F3E">
        <w:t>consta</w:t>
      </w:r>
      <w:r w:rsidR="001730AA" w:rsidRPr="003D6F3E">
        <w:t>n</w:t>
      </w:r>
      <w:proofErr w:type="spellEnd"/>
      <w:r w:rsidR="008136FC" w:rsidRPr="003D6F3E">
        <w:t xml:space="preserve">; </w:t>
      </w:r>
      <w:proofErr w:type="spellStart"/>
      <w:r w:rsidR="001730AA" w:rsidRPr="003D6F3E">
        <w:rPr>
          <w:rFonts w:cstheme="minorHAnsi"/>
        </w:rPr>
        <w:t>ψ</w:t>
      </w:r>
      <w:r w:rsidR="001730AA" w:rsidRPr="003D6F3E">
        <w:rPr>
          <w:rFonts w:cstheme="minorHAnsi"/>
          <w:vertAlign w:val="subscript"/>
        </w:rPr>
        <w:t>b</w:t>
      </w:r>
      <w:proofErr w:type="spellEnd"/>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lang w:val="ca-ES" w:eastAsia="ca-ES"/>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624B5FC5" w:rsidR="002B1957" w:rsidRPr="00023C42" w:rsidRDefault="002B1957" w:rsidP="002B1957">
      <w:pPr>
        <w:spacing w:line="360" w:lineRule="auto"/>
        <w:jc w:val="both"/>
      </w:pPr>
      <w:r w:rsidRPr="00023C42">
        <w:rPr>
          <w:b/>
          <w:bCs/>
        </w:rPr>
        <w:t>Figure 1.</w:t>
      </w:r>
      <w:r w:rsidRPr="00023C42">
        <w:t xml:space="preserve"> Study system. (A) </w:t>
      </w:r>
      <w:r w:rsidR="001532D0">
        <w:t>Distribution of</w:t>
      </w:r>
      <w:r w:rsidRPr="00023C42">
        <w:t xml:space="preserve"> </w:t>
      </w:r>
      <w:r w:rsidRPr="00023C42">
        <w:rPr>
          <w:i/>
          <w:iCs/>
        </w:rPr>
        <w:t>D.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w:t>
      </w:r>
      <w:proofErr w:type="spellStart"/>
      <w:r w:rsidR="009F5469">
        <w:t>Villabandín</w:t>
      </w:r>
      <w:proofErr w:type="spellEnd"/>
      <w:r w:rsidR="009F5469">
        <w:t>, Cantabrian Range</w:t>
      </w:r>
      <w:r w:rsidR="009E4603">
        <w:t>, Spain</w:t>
      </w:r>
      <w:r w:rsidRPr="00023C42">
        <w:t xml:space="preserve">. (C) </w:t>
      </w:r>
      <w:r w:rsidR="009E4603">
        <w:t xml:space="preserve">Detail </w:t>
      </w:r>
      <w:proofErr w:type="spellStart"/>
      <w:r w:rsidR="009E4603">
        <w:t>of</w:t>
      </w:r>
      <w:r w:rsidRPr="00023C42">
        <w:rPr>
          <w:i/>
          <w:iCs/>
        </w:rPr>
        <w:t>D</w:t>
      </w:r>
      <w:proofErr w:type="spellEnd"/>
      <w:r w:rsidRPr="00023C42">
        <w:rPr>
          <w:i/>
          <w:iCs/>
        </w:rPr>
        <w:t xml:space="preserve">. </w:t>
      </w:r>
      <w:proofErr w:type="gramStart"/>
      <w:r w:rsidRPr="00023C42">
        <w:rPr>
          <w:i/>
          <w:iCs/>
        </w:rPr>
        <w:t>langeanus</w:t>
      </w:r>
      <w:proofErr w:type="gramEnd"/>
      <w:r w:rsidRPr="00023C42">
        <w:t xml:space="preserve"> flowers and </w:t>
      </w:r>
      <w:commentRangeStart w:id="24"/>
      <w:commentRangeStart w:id="25"/>
      <w:commentRangeStart w:id="26"/>
      <w:commentRangeStart w:id="27"/>
      <w:r w:rsidRPr="00023C42">
        <w:t>seeds</w:t>
      </w:r>
      <w:commentRangeEnd w:id="24"/>
      <w:r w:rsidR="00B16D72" w:rsidRPr="00023C42">
        <w:rPr>
          <w:rStyle w:val="Refdecomentario"/>
          <w:sz w:val="18"/>
          <w:szCs w:val="18"/>
        </w:rPr>
        <w:commentReference w:id="24"/>
      </w:r>
      <w:commentRangeEnd w:id="25"/>
      <w:r w:rsidR="006E09BE">
        <w:rPr>
          <w:rStyle w:val="Refdecomentario"/>
        </w:rPr>
        <w:commentReference w:id="25"/>
      </w:r>
      <w:commentRangeEnd w:id="26"/>
      <w:r w:rsidR="008F2253">
        <w:rPr>
          <w:rStyle w:val="Refdecomentario"/>
        </w:rPr>
        <w:commentReference w:id="26"/>
      </w:r>
      <w:commentRangeEnd w:id="27"/>
      <w:r w:rsidR="009E4603">
        <w:rPr>
          <w:rStyle w:val="Refdecomentario"/>
        </w:rPr>
        <w:commentReference w:id="27"/>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lang w:val="ca-ES" w:eastAsia="ca-ES"/>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48AB4534" w:rsidR="002B1957" w:rsidRPr="00023C42" w:rsidRDefault="002B1957" w:rsidP="002B1957">
      <w:pPr>
        <w:spacing w:line="360" w:lineRule="auto"/>
        <w:jc w:val="both"/>
      </w:pPr>
      <w:commentRangeStart w:id="28"/>
      <w:commentRangeStart w:id="29"/>
      <w:commentRangeStart w:id="30"/>
      <w:r w:rsidRPr="00023C42">
        <w:rPr>
          <w:b/>
          <w:bCs/>
        </w:rPr>
        <w:t>Figure 2</w:t>
      </w:r>
      <w:r w:rsidRPr="00023C42">
        <w:t xml:space="preserve">. </w:t>
      </w:r>
      <w:commentRangeEnd w:id="28"/>
      <w:r w:rsidR="006E09BE">
        <w:rPr>
          <w:rStyle w:val="Refdecomentario"/>
        </w:rPr>
        <w:commentReference w:id="28"/>
      </w:r>
      <w:commentRangeEnd w:id="29"/>
      <w:r w:rsidR="00B07D71">
        <w:rPr>
          <w:rStyle w:val="Refdecomentario"/>
        </w:rPr>
        <w:commentReference w:id="29"/>
      </w:r>
      <w:commentRangeEnd w:id="30"/>
      <w:r w:rsidR="001D51BC">
        <w:rPr>
          <w:rStyle w:val="Refdecomentario"/>
        </w:rPr>
        <w:commentReference w:id="30"/>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 at each </w:t>
      </w:r>
      <w:r w:rsidR="00E86E12" w:rsidRPr="00023C42">
        <w:t>diamond</w:t>
      </w:r>
      <w:r w:rsidRPr="00023C42">
        <w:t xml:space="preserve"> we registered </w:t>
      </w:r>
      <w:r w:rsidR="004947F5" w:rsidRPr="00023C42">
        <w:t>floristic</w:t>
      </w:r>
      <w:r w:rsidRPr="00023C42">
        <w:t xml:space="preserve"> </w:t>
      </w:r>
      <w:r w:rsidR="004947F5" w:rsidRPr="00023C42">
        <w:t>relevés</w:t>
      </w:r>
      <w:r w:rsidRPr="00023C42">
        <w:t xml:space="preserve"> and buried </w:t>
      </w:r>
      <w:r w:rsidR="004947F5" w:rsidRPr="00023C42">
        <w:t>environmental data loggers</w:t>
      </w:r>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lang w:val="ca-ES" w:eastAsia="ca-ES"/>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778D2790" w:rsidR="004A640D" w:rsidRDefault="004A640D" w:rsidP="004A640D">
      <w:pPr>
        <w:spacing w:line="360" w:lineRule="auto"/>
        <w:jc w:val="both"/>
      </w:pPr>
      <w:r w:rsidRPr="003407A9">
        <w:rPr>
          <w:b/>
          <w:bCs/>
        </w:rPr>
        <w:t>Figure 3</w:t>
      </w:r>
      <w:r w:rsidRPr="003407A9">
        <w:t xml:space="preserve">. Climate of the study sites. (A) Climatic diagram of our study </w:t>
      </w:r>
      <w:proofErr w:type="gramStart"/>
      <w:r w:rsidRPr="003407A9">
        <w:t>area,</w:t>
      </w:r>
      <w:proofErr w:type="gramEnd"/>
      <w:r w:rsidRPr="003407A9">
        <w:t xml:space="preserve"> based on </w:t>
      </w:r>
      <w:proofErr w:type="spellStart"/>
      <w:r w:rsidRPr="003407A9">
        <w:t>Microlog</w:t>
      </w:r>
      <w:proofErr w:type="spellEnd"/>
      <w:r w:rsidRPr="003407A9">
        <w:t xml:space="preserve"> SP3 data from July 2021 to June 2022 from three of the four investigated summits. Lines in red represent monthly </w:t>
      </w:r>
      <w:r w:rsidR="008E179A" w:rsidRPr="003407A9">
        <w:t>averages of the daily</w:t>
      </w:r>
      <w:r w:rsidRPr="003407A9">
        <w:t xml:space="preserve"> maximum and minimum temperatures;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 xml:space="preserve">in </w:t>
      </w:r>
      <w:commentRangeStart w:id="31"/>
      <w:r w:rsidRPr="003407A9">
        <w:t>M</w:t>
      </w:r>
      <w:r w:rsidR="00F7339C" w:rsidRPr="003407A9">
        <w:t>P</w:t>
      </w:r>
      <w:r w:rsidRPr="003407A9">
        <w:t>a</w:t>
      </w:r>
      <w:r w:rsidR="00F7339C" w:rsidRPr="003407A9">
        <w:t xml:space="preserve"> (-1.5 is considered the wilting point</w:t>
      </w:r>
      <w:commentRangeEnd w:id="31"/>
      <w:r w:rsidR="00A56ECF">
        <w:rPr>
          <w:rStyle w:val="Refdecomentario"/>
        </w:rPr>
        <w:commentReference w:id="31"/>
      </w:r>
      <w:r w:rsidR="00F7339C" w:rsidRPr="003407A9">
        <w:t>)</w:t>
      </w:r>
      <w:r w:rsidRPr="003407A9">
        <w:t xml:space="preserve">. (B)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r w:rsidRPr="003407A9">
        <w:t xml:space="preserve"> registered. We used data from the growing season (April-November) of 2022 and 2023 in three of our </w:t>
      </w:r>
      <w:proofErr w:type="gramStart"/>
      <w:r w:rsidRPr="003407A9">
        <w:t>summits,</w:t>
      </w:r>
      <w:proofErr w:type="gramEnd"/>
      <w:r w:rsidRPr="003407A9">
        <w:t xml:space="preserve"> Cañada data is not complete and thus was removed from</w:t>
      </w:r>
      <w:r w:rsidR="008E179A" w:rsidRPr="003407A9">
        <w:t xml:space="preserve"> the</w:t>
      </w:r>
      <w:r w:rsidRPr="003407A9">
        <w:t xml:space="preserve"> </w:t>
      </w:r>
      <w:commentRangeStart w:id="32"/>
      <w:commentRangeStart w:id="33"/>
      <w:r w:rsidRPr="003407A9">
        <w:t>visualization</w:t>
      </w:r>
      <w:commentRangeEnd w:id="32"/>
      <w:r w:rsidR="006A4E20">
        <w:rPr>
          <w:rStyle w:val="Refdecomentario"/>
        </w:rPr>
        <w:commentReference w:id="32"/>
      </w:r>
      <w:commentRangeEnd w:id="33"/>
      <w:r w:rsidR="00F020DD">
        <w:rPr>
          <w:rStyle w:val="Refdecomentario"/>
        </w:rPr>
        <w:commentReference w:id="33"/>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lang w:val="ca-ES" w:eastAsia="ca-ES"/>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3AFD5436" w:rsidR="00B16D72" w:rsidRDefault="00B16D72" w:rsidP="00B16D72">
      <w:pPr>
        <w:spacing w:line="360" w:lineRule="auto"/>
        <w:jc w:val="both"/>
      </w:pPr>
      <w:r w:rsidRPr="003407A9">
        <w:rPr>
          <w:b/>
          <w:bCs/>
        </w:rPr>
        <w:t xml:space="preserve">Figure </w:t>
      </w:r>
      <w:r>
        <w:rPr>
          <w:b/>
          <w:bCs/>
        </w:rPr>
        <w:t>4</w:t>
      </w:r>
      <w:r w:rsidRPr="003407A9">
        <w:t>. Germination base water potential as a function of microclimat</w:t>
      </w:r>
      <w:r w:rsidR="00F65B7B">
        <w:t>ic conditions</w:t>
      </w:r>
      <w:r w:rsidR="00C65CB1">
        <w:t xml:space="preserve"> </w:t>
      </w:r>
      <w:r w:rsidR="00F65B7B">
        <w:t xml:space="preserve">measured in 12 subpopulations of </w:t>
      </w:r>
      <w:r w:rsidR="00F65B7B" w:rsidRPr="009A5189">
        <w:rPr>
          <w:i/>
          <w:iCs/>
        </w:rPr>
        <w:t>Dianthus langeanus</w:t>
      </w:r>
      <w:r w:rsidR="00F65B7B">
        <w:t xml:space="preserve"> in NW Spain</w:t>
      </w:r>
      <w:r w:rsidRPr="003407A9">
        <w:t xml:space="preserve">. Germination base water potential (Wb) </w:t>
      </w:r>
      <w:proofErr w:type="gramStart"/>
      <w:r w:rsidRPr="003407A9">
        <w:t>was calculated</w:t>
      </w:r>
      <w:proofErr w:type="gramEnd"/>
      <w:r w:rsidRPr="003407A9">
        <w:t xml:space="preserve"> using the hydro-time model. Microclimate was measured as growing degree days (GDD) above </w:t>
      </w:r>
      <w:proofErr w:type="gramStart"/>
      <w:r w:rsidRPr="003407A9">
        <w:t>5</w:t>
      </w:r>
      <w:proofErr w:type="gramEnd"/>
      <w:r w:rsidRPr="003407A9">
        <w:t xml:space="preserve">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lang w:val="ca-ES" w:eastAsia="ca-ES"/>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77777777" w:rsidR="002046F8" w:rsidRDefault="00D26998" w:rsidP="002D07AE">
      <w:pPr>
        <w:spacing w:line="360" w:lineRule="auto"/>
        <w:jc w:val="both"/>
      </w:pPr>
      <w:r w:rsidRPr="003407A9">
        <w:rPr>
          <w:b/>
          <w:bCs/>
        </w:rPr>
        <w:t xml:space="preserve">Figure </w:t>
      </w:r>
      <w:r w:rsidR="00B16D72">
        <w:rPr>
          <w:b/>
          <w:bCs/>
        </w:rPr>
        <w:t>5</w:t>
      </w:r>
      <w:r w:rsidRPr="003407A9">
        <w:t>. Germination responses to water stress in fresh and after-ripened seeds. (A) Mean final germination proportion from both storage treatments in every water potential treatment (n subpopulations = 12 in both cases). (B)</w:t>
      </w:r>
      <w:r w:rsidR="007027AC" w:rsidRPr="003407A9">
        <w:t xml:space="preserve"> </w:t>
      </w:r>
      <w:r w:rsidRPr="003407A9">
        <w:t>Cumulative germination curves from all subpopulations (N=12) for both storage treatments.</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lang w:val="ca-ES" w:eastAsia="ca-ES"/>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6BCE7D19" w:rsidR="00675A18" w:rsidRDefault="00675A18" w:rsidP="002D07AE">
      <w:pPr>
        <w:spacing w:line="360" w:lineRule="auto"/>
        <w:jc w:val="both"/>
      </w:pPr>
      <w:commentRangeStart w:id="34"/>
      <w:commentRangeStart w:id="35"/>
      <w:r w:rsidRPr="003407A9">
        <w:rPr>
          <w:b/>
          <w:bCs/>
        </w:rPr>
        <w:t xml:space="preserve">Figure </w:t>
      </w:r>
      <w:r w:rsidR="00097C04">
        <w:rPr>
          <w:b/>
          <w:bCs/>
        </w:rPr>
        <w:t>6</w:t>
      </w:r>
      <w:r w:rsidRPr="003407A9">
        <w:t xml:space="preserve">. </w:t>
      </w:r>
      <w:commentRangeEnd w:id="34"/>
      <w:r w:rsidR="00F33763">
        <w:rPr>
          <w:rStyle w:val="Refdecomentario"/>
        </w:rPr>
        <w:commentReference w:id="34"/>
      </w:r>
      <w:commentRangeEnd w:id="35"/>
      <w:r w:rsidR="009A5189">
        <w:rPr>
          <w:rStyle w:val="Refdecomentario"/>
        </w:rPr>
        <w:commentReference w:id="35"/>
      </w:r>
      <w:r w:rsidRPr="003407A9">
        <w:t xml:space="preserve">Germination base water potential as a function of subpopulation </w:t>
      </w:r>
      <w:r w:rsidR="00DB1B52">
        <w:t>seed mass</w:t>
      </w:r>
      <w:r w:rsidR="009A5189">
        <w:t xml:space="preserve"> measured in 12 subpopulations of</w:t>
      </w:r>
      <w:r w:rsidR="009A5189" w:rsidRPr="009A5189">
        <w:rPr>
          <w:i/>
          <w:iCs/>
        </w:rPr>
        <w:t xml:space="preserve"> Dianthus langeanus</w:t>
      </w:r>
      <w:r w:rsidR="009A5189">
        <w:t xml:space="preserve"> in NW Spain</w:t>
      </w:r>
      <w:r w:rsidR="002C17D3" w:rsidRPr="003407A9">
        <w:t xml:space="preserve">. Germination base water potential (Wb) </w:t>
      </w:r>
      <w:proofErr w:type="gramStart"/>
      <w:r w:rsidR="002C17D3" w:rsidRPr="003407A9">
        <w:t>was calculated</w:t>
      </w:r>
      <w:proofErr w:type="gramEnd"/>
      <w:r w:rsidR="002C17D3" w:rsidRPr="003407A9">
        <w:t xml:space="preserve"> using the hydro-time model. </w:t>
      </w:r>
      <w:r w:rsidR="008E69C5">
        <w:t>Seed mass</w:t>
      </w:r>
      <w:r w:rsidR="002C17D3" w:rsidRPr="003407A9">
        <w:t xml:space="preserve"> </w:t>
      </w:r>
      <w:proofErr w:type="gramStart"/>
      <w:r w:rsidR="002C17D3" w:rsidRPr="003407A9">
        <w:t>was measured</w:t>
      </w:r>
      <w:proofErr w:type="gramEnd"/>
      <w:r w:rsidR="002C17D3" w:rsidRPr="003407A9">
        <w:t xml:space="preserve">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r w:rsidR="009A5189">
        <w:t xml:space="preserve"> </w:t>
      </w:r>
    </w:p>
    <w:p w14:paraId="57AD5BCD" w14:textId="77777777" w:rsidR="009A5189" w:rsidRPr="003407A9" w:rsidRDefault="009A5189" w:rsidP="002D07AE">
      <w:pPr>
        <w:spacing w:line="360" w:lineRule="auto"/>
        <w:jc w:val="both"/>
      </w:pPr>
    </w:p>
    <w:sectPr w:rsidR="009A5189" w:rsidRPr="003407A9" w:rsidSect="00565069">
      <w:footerReference w:type="default" r:id="rId20"/>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LARA ESPINOSA DEL ALBA" w:date="2024-02-15T09:37:00Z" w:initials="CE">
    <w:p w14:paraId="2FC09B38" w14:textId="77777777" w:rsidR="008A61A3" w:rsidRPr="00C51647" w:rsidRDefault="004E6FC2" w:rsidP="008A61A3">
      <w:pPr>
        <w:pStyle w:val="Textocomentario"/>
        <w:rPr>
          <w:lang w:val="es-ES"/>
        </w:rPr>
      </w:pPr>
      <w:r>
        <w:rPr>
          <w:rStyle w:val="Refdecomentario"/>
        </w:rPr>
        <w:annotationRef/>
      </w:r>
      <w:r w:rsidR="008A61A3" w:rsidRPr="00C51647">
        <w:rPr>
          <w:lang w:val="es-ES"/>
        </w:rPr>
        <w:t>Comentario de Edu:</w:t>
      </w:r>
    </w:p>
    <w:p w14:paraId="0B0F901C" w14:textId="77777777" w:rsidR="008A61A3" w:rsidRPr="00C51647" w:rsidRDefault="008A61A3" w:rsidP="008A61A3">
      <w:pPr>
        <w:pStyle w:val="Textocomentario"/>
        <w:rPr>
          <w:lang w:val="es-ES"/>
        </w:rPr>
      </w:pPr>
      <w:r w:rsidRPr="00C51647">
        <w:rPr>
          <w:color w:val="242424"/>
          <w:highlight w:val="white"/>
          <w:lang w:val="es-ES"/>
        </w:rPr>
        <w:t>Variation se usa más veces que variability, pero variability parece más popular en el contexto de functional traits. Propongo usar “variability” en el título y todo el texto, y “variation” en el abstract y las keywords.</w:t>
      </w:r>
    </w:p>
    <w:p w14:paraId="242F6D3B" w14:textId="77777777" w:rsidR="008A61A3" w:rsidRPr="00C51647" w:rsidRDefault="008A61A3" w:rsidP="008A61A3">
      <w:pPr>
        <w:pStyle w:val="Textocomentario"/>
        <w:rPr>
          <w:lang w:val="es-ES"/>
        </w:rPr>
      </w:pPr>
      <w:r w:rsidRPr="00C51647">
        <w:rPr>
          <w:color w:val="242424"/>
          <w:highlight w:val="white"/>
          <w:lang w:val="es-ES"/>
        </w:rPr>
        <w:t>Lo mismo con “microclimate”, “microclimatic” y “microscale”. Usamos una variación en el título, las otras dos en las keywords, y las tres en el abstract.</w:t>
      </w:r>
    </w:p>
  </w:comment>
  <w:comment w:id="2" w:author="Borja J-A" w:date="2024-02-13T13:28:00Z" w:initials="BJ">
    <w:p w14:paraId="73C95390" w14:textId="0E113B84" w:rsidR="00EF72A7" w:rsidRDefault="00EF72A7" w:rsidP="00EF72A7">
      <w:pPr>
        <w:pStyle w:val="Textocomentario"/>
      </w:pPr>
      <w:r>
        <w:rPr>
          <w:rStyle w:val="Refdecomentario"/>
        </w:rPr>
        <w:annotationRef/>
      </w:r>
      <w:r>
        <w:t>Here, I see necessary to conclude (and expand a little bit) something about the functional significance of the results (copying the sentence highlighted in the Discussion, for example).</w:t>
      </w:r>
    </w:p>
  </w:comment>
  <w:comment w:id="5" w:author="Borja J-A" w:date="2024-02-13T12:26:00Z" w:initials="BJ">
    <w:p w14:paraId="77853637" w14:textId="0F2E8D9B" w:rsidR="008322C9" w:rsidRDefault="008322C9" w:rsidP="008322C9">
      <w:pPr>
        <w:pStyle w:val="Textocomentario"/>
      </w:pPr>
      <w:r>
        <w:rPr>
          <w:rStyle w:val="Refdecomentario"/>
        </w:rPr>
        <w:annotationRef/>
      </w:r>
      <w:r>
        <w:t>I would move this paragraph to the Results</w:t>
      </w:r>
    </w:p>
  </w:comment>
  <w:comment w:id="6" w:author="CLARA ESPINOSA DEL ALBA" w:date="2024-02-15T10:28:00Z" w:initials="CE">
    <w:p w14:paraId="28DB0F02" w14:textId="77777777" w:rsidR="00916B31" w:rsidRDefault="00CA2004" w:rsidP="00916B31">
      <w:pPr>
        <w:pStyle w:val="Textocomentario"/>
      </w:pPr>
      <w:r>
        <w:rPr>
          <w:rStyle w:val="Refdecomentario"/>
        </w:rPr>
        <w:annotationRef/>
      </w:r>
      <w:r w:rsidR="00916B31">
        <w:t>I would keep it here because is part of the description of the field sites. Also fits the figure scheme we propose</w:t>
      </w:r>
    </w:p>
  </w:comment>
  <w:comment w:id="8" w:author="CLARA ESPINOSA DEL ALBA" w:date="2024-02-15T10:37:00Z" w:initials="CE">
    <w:p w14:paraId="34112EFF" w14:textId="77777777" w:rsidR="00A7486C" w:rsidRDefault="00A7486C" w:rsidP="00A7486C">
      <w:pPr>
        <w:pStyle w:val="Textocomentario"/>
      </w:pPr>
      <w:r>
        <w:rPr>
          <w:rStyle w:val="Refdecomentario"/>
        </w:rPr>
        <w:annotationRef/>
      </w:r>
      <w:r>
        <w:t>Borja comment: This is fine, but I expect concerns from the reviewers about that. This is a methodological weakness, we need to anticipate potential comments and explain it well in the Discussion.</w:t>
      </w:r>
    </w:p>
  </w:comment>
  <w:comment w:id="9" w:author="Borja J-A" w:date="2024-02-13T13:03:00Z" w:initials="BJ">
    <w:p w14:paraId="5AECDF93" w14:textId="777777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10" w:author="Borja J-A" w:date="2024-02-13T13:07:00Z" w:initials="BJ">
    <w:p w14:paraId="658C7BBF" w14:textId="77777777" w:rsidR="007B680B" w:rsidRDefault="007B680B" w:rsidP="007B680B">
      <w:pPr>
        <w:pStyle w:val="Textocomentario"/>
      </w:pPr>
      <w:r>
        <w:rPr>
          <w:rStyle w:val="Refdecomentario"/>
        </w:rPr>
        <w:annotationRef/>
      </w:r>
      <w:r>
        <w:t>This is an importance sentence for the conclusions and the conclusive part of the abstract. But this sentence needs to be modified. As it reads now, it seems that Violle et al indicated that bwp is an important (seed trait) for individual fitness. But this is our conclusion. You don´t need to explain again what is (or not) a functional trait (you can take the Violle cite for the intro).</w:t>
      </w:r>
    </w:p>
  </w:comment>
  <w:comment w:id="11" w:author="CLARA ESPINOSA DEL ALBA" w:date="2024-01-22T16:53:00Z" w:initials="CE">
    <w:p w14:paraId="224939CC" w14:textId="074A1AD7" w:rsidR="00D834A7" w:rsidRDefault="00D834A7" w:rsidP="00D834A7">
      <w:pPr>
        <w:pStyle w:val="Textocomentario"/>
      </w:pPr>
      <w:r>
        <w:rPr>
          <w:rStyle w:val="Refdecomentario"/>
        </w:rPr>
        <w:annotationRef/>
      </w:r>
      <w:r>
        <w:t>@Edu he buscado por scholar y dice “doi not found”</w:t>
      </w:r>
    </w:p>
  </w:comment>
  <w:comment w:id="12" w:author="Diana María Cruz Tejada" w:date="2024-02-08T21:02:00Z" w:initials="DC">
    <w:p w14:paraId="58F7101F" w14:textId="77777777" w:rsidR="00C24554" w:rsidRDefault="00C24554" w:rsidP="00C24554">
      <w:pPr>
        <w:pStyle w:val="Textocomentario"/>
      </w:pPr>
      <w:r>
        <w:rPr>
          <w:rStyle w:val="Refdecomentario"/>
        </w:rPr>
        <w:annotationRef/>
      </w:r>
      <w:r w:rsidRPr="00C51647">
        <w:t>true</w:t>
      </w:r>
    </w:p>
  </w:comment>
  <w:comment w:id="13" w:author="Borja J-A" w:date="2024-02-13T13:11:00Z" w:initials="BJ">
    <w:p w14:paraId="4CBD5CC5" w14:textId="77777777"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14" w:author="Borja J-A" w:date="2024-02-13T13:17:00Z" w:initials="BJ">
    <w:p w14:paraId="2B93D8ED" w14:textId="77777777" w:rsidR="002435F2" w:rsidRDefault="002435F2" w:rsidP="002435F2">
      <w:pPr>
        <w:pStyle w:val="Textocomentario"/>
      </w:pPr>
      <w:r>
        <w:rPr>
          <w:rStyle w:val="Refdecomentario"/>
        </w:rPr>
        <w:annotationRef/>
      </w:r>
      <w:r>
        <w:t>I don´t see this as a limitation, considering the final sampling</w:t>
      </w:r>
    </w:p>
  </w:comment>
  <w:comment w:id="15" w:author="CLARA ESPINOSA DEL ALBA" w:date="2024-02-15T12:17:00Z" w:initials="CE">
    <w:p w14:paraId="6D2CA394" w14:textId="77777777" w:rsidR="00133D4F" w:rsidRDefault="00133D4F" w:rsidP="00133D4F">
      <w:pPr>
        <w:pStyle w:val="Textocomentario"/>
      </w:pPr>
      <w:r>
        <w:rPr>
          <w:rStyle w:val="Refdecomentario"/>
        </w:rPr>
        <w:annotationRef/>
      </w:r>
      <w:r>
        <w:t>Fair enough I am good with deleting this part</w:t>
      </w:r>
    </w:p>
  </w:comment>
  <w:comment w:id="16" w:author="Diana María Cruz Tejada" w:date="2024-02-08T21:31:00Z" w:initials="DC">
    <w:p w14:paraId="3296D516" w14:textId="6EE486C2" w:rsidR="0000029D" w:rsidRDefault="0000029D" w:rsidP="0000029D">
      <w:pPr>
        <w:pStyle w:val="Textocomentario"/>
      </w:pPr>
      <w:r>
        <w:rPr>
          <w:rStyle w:val="Refdecomentario"/>
        </w:rPr>
        <w:annotationRef/>
      </w:r>
      <w:r w:rsidRPr="00C51647">
        <w:t>I think this could be aalways a limitation in watever experiment., but if we have tested that there are no differences of using alternating or constant temperatures… should we mention this as a limitation?</w:t>
      </w:r>
    </w:p>
  </w:comment>
  <w:comment w:id="17"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18"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19" w:author="Diana María Cruz Tejada" w:date="2024-02-08T21:32:00Z" w:initials="DC">
    <w:p w14:paraId="11018529" w14:textId="09D4932A" w:rsidR="0000029D" w:rsidRDefault="0000029D" w:rsidP="0000029D">
      <w:pPr>
        <w:pStyle w:val="Textocomentario"/>
      </w:pPr>
      <w:r>
        <w:rPr>
          <w:rStyle w:val="Refdecomentario"/>
        </w:rPr>
        <w:annotationRef/>
      </w:r>
      <w:r w:rsidRPr="00C51647">
        <w:t>Saying like this seems that we did everything wrong!</w:t>
      </w:r>
    </w:p>
  </w:comment>
  <w:comment w:id="20" w:author="CLARA ESPINOSA DEL ALBA" w:date="2024-02-09T10:44:00Z" w:initials="CE">
    <w:p w14:paraId="5DF030F1" w14:textId="77777777" w:rsidR="003666B9" w:rsidRDefault="00FA4E3D" w:rsidP="003666B9">
      <w:pPr>
        <w:pStyle w:val="Textocomentario"/>
      </w:pPr>
      <w:r>
        <w:rPr>
          <w:rStyle w:val="Refdecomentario"/>
        </w:rPr>
        <w:annotationRef/>
      </w:r>
      <w:r w:rsidR="003666B9">
        <w:t>I think is good to say that field assumptions based on lab results should be done carefully, but there is no consensus on the best way to test water stress in germination, where you need to see the radicle emerge</w:t>
      </w:r>
    </w:p>
  </w:comment>
  <w:comment w:id="21" w:author="Borja J-A" w:date="2024-02-13T13:20:00Z" w:initials="BJ">
    <w:p w14:paraId="536AE744" w14:textId="77777777" w:rsidR="009F63D5" w:rsidRDefault="009F63D5" w:rsidP="009F63D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22" w:author="Borja J-A" w:date="2024-02-13T12:59:00Z" w:initials="BJ">
    <w:p w14:paraId="100B6AE6" w14:textId="00BBEFF6" w:rsidR="00382A37" w:rsidRPr="00C51647" w:rsidRDefault="00382A37" w:rsidP="00382A37">
      <w:pPr>
        <w:pStyle w:val="Textocomentario"/>
        <w:rPr>
          <w:lang w:val="es-ES"/>
        </w:rPr>
      </w:pPr>
      <w:r>
        <w:rPr>
          <w:rStyle w:val="Refdecomentario"/>
        </w:rPr>
        <w:annotationRef/>
      </w:r>
      <w:r w:rsidRPr="00C51647">
        <w:rPr>
          <w:lang w:val="es-ES"/>
        </w:rPr>
        <w:t>Llevar la tabla al Apéndice</w:t>
      </w:r>
    </w:p>
  </w:comment>
  <w:comment w:id="23" w:author="CLARA ESPINOSA DEL ALBA" w:date="2024-02-15T12:56:00Z" w:initials="CE">
    <w:p w14:paraId="5FDF36E9" w14:textId="77777777" w:rsidR="00A15430" w:rsidRPr="00C51647" w:rsidRDefault="00A15430" w:rsidP="00A15430">
      <w:pPr>
        <w:pStyle w:val="Textocomentario"/>
        <w:rPr>
          <w:lang w:val="es-ES"/>
        </w:rPr>
      </w:pPr>
      <w:r>
        <w:rPr>
          <w:rStyle w:val="Refdecomentario"/>
        </w:rPr>
        <w:annotationRef/>
      </w:r>
      <w:r w:rsidRPr="00C51647">
        <w:rPr>
          <w:lang w:val="es-ES"/>
        </w:rPr>
        <w:t>Prefiero en el texto porque permite ver que subpoblaciones están en que tratamientos a parte de los resultados de los modelos</w:t>
      </w:r>
    </w:p>
  </w:comment>
  <w:comment w:id="24" w:author="CLARA ESPINOSA DEL ALBA" w:date="2024-01-24T13:25:00Z" w:initials="CEDA">
    <w:p w14:paraId="77F8A496" w14:textId="23A2BB60" w:rsidR="00B16D72" w:rsidRPr="00C51647" w:rsidRDefault="00B16D72" w:rsidP="00B16D72">
      <w:pPr>
        <w:pStyle w:val="Textocomentario"/>
        <w:rPr>
          <w:lang w:val="es-ES"/>
        </w:rPr>
      </w:pPr>
      <w:r>
        <w:rPr>
          <w:rStyle w:val="Refdecomentario"/>
        </w:rPr>
        <w:annotationRef/>
      </w:r>
      <w:r w:rsidRPr="00C51647">
        <w:rPr>
          <w:lang w:val="es-ES"/>
        </w:rPr>
        <w:t>Change image for electronic microscope</w:t>
      </w:r>
    </w:p>
  </w:comment>
  <w:comment w:id="25" w:author="Diana María Cruz Tejada" w:date="2024-02-08T21:35:00Z" w:initials="DC">
    <w:p w14:paraId="17C870BF" w14:textId="77777777" w:rsidR="006E09BE" w:rsidRPr="00C51647" w:rsidRDefault="006E09BE" w:rsidP="006E09BE">
      <w:pPr>
        <w:pStyle w:val="Textocomentario"/>
        <w:rPr>
          <w:lang w:val="es-ES"/>
        </w:rPr>
      </w:pPr>
      <w:r>
        <w:rPr>
          <w:rStyle w:val="Refdecomentario"/>
        </w:rPr>
        <w:annotationRef/>
      </w:r>
      <w:r>
        <w:rPr>
          <w:lang w:val="es-CO"/>
        </w:rPr>
        <w:t>Sigifica ponerle una escala a la foto de la semilla?</w:t>
      </w:r>
    </w:p>
  </w:comment>
  <w:comment w:id="26" w:author="CLARA ESPINOSA DEL ALBA" w:date="2024-02-09T10:49:00Z" w:initials="CE">
    <w:p w14:paraId="7080D9AD" w14:textId="77777777" w:rsidR="008F2253" w:rsidRPr="00C51647" w:rsidRDefault="008F2253" w:rsidP="008F2253">
      <w:pPr>
        <w:pStyle w:val="Textocomentario"/>
        <w:rPr>
          <w:lang w:val="es-ES"/>
        </w:rPr>
      </w:pPr>
      <w:r>
        <w:rPr>
          <w:rStyle w:val="Refdecomentario"/>
        </w:rPr>
        <w:annotationRef/>
      </w:r>
      <w:r w:rsidRPr="00C51647">
        <w:rPr>
          <w:lang w:val="es-ES"/>
        </w:rPr>
        <w:t>Poner una imagen de microscopio electrónico de barrido (con escala si)</w:t>
      </w:r>
    </w:p>
  </w:comment>
  <w:comment w:id="27" w:author="Borja J-A" w:date="2024-02-13T12:50:00Z" w:initials="BJ">
    <w:p w14:paraId="0B44817D" w14:textId="77777777" w:rsidR="009E4603" w:rsidRPr="00C51647" w:rsidRDefault="009E4603" w:rsidP="009E4603">
      <w:pPr>
        <w:pStyle w:val="Textocomentario"/>
        <w:rPr>
          <w:lang w:val="es-ES"/>
        </w:rPr>
      </w:pPr>
      <w:r>
        <w:rPr>
          <w:rStyle w:val="Refdecomentario"/>
        </w:rPr>
        <w:annotationRef/>
      </w:r>
      <w:r w:rsidRPr="00C51647">
        <w:rPr>
          <w:lang w:val="es-ES"/>
        </w:rPr>
        <w:t>Si se pone, entonces debería ser mucho más grande para fardar de foto...</w:t>
      </w:r>
    </w:p>
  </w:comment>
  <w:comment w:id="28" w:author="Diana María Cruz Tejada" w:date="2024-02-08T21:37:00Z" w:initials="DC">
    <w:p w14:paraId="5283EAE7" w14:textId="66BC25A5" w:rsidR="006E09BE" w:rsidRPr="00C51647" w:rsidRDefault="006E09BE" w:rsidP="006E09BE">
      <w:pPr>
        <w:pStyle w:val="Textocomentario"/>
        <w:rPr>
          <w:lang w:val="es-ES"/>
        </w:rPr>
      </w:pPr>
      <w:r>
        <w:rPr>
          <w:rStyle w:val="Refdecomentario"/>
        </w:rPr>
        <w:annotationRef/>
      </w:r>
      <w:r>
        <w:rPr>
          <w:lang w:val="es-CO"/>
        </w:rPr>
        <w:t>No se si sea innecesario, pero se le podria agregar la altura a cada uno de los puntos en la primera imagen?</w:t>
      </w:r>
    </w:p>
  </w:comment>
  <w:comment w:id="29" w:author="CLARA ESPINOSA DEL ALBA" w:date="2024-02-09T10:52:00Z" w:initials="CE">
    <w:p w14:paraId="77C74EB1" w14:textId="77777777" w:rsidR="00B07D71" w:rsidRPr="00C51647" w:rsidRDefault="00B07D71" w:rsidP="00B07D71">
      <w:pPr>
        <w:pStyle w:val="Textocomentario"/>
        <w:rPr>
          <w:lang w:val="es-ES"/>
        </w:rPr>
      </w:pPr>
      <w:r>
        <w:rPr>
          <w:rStyle w:val="Refdecomentario"/>
        </w:rPr>
        <w:annotationRef/>
      </w:r>
      <w:r w:rsidRPr="00C51647">
        <w:rPr>
          <w:lang w:val="es-ES"/>
        </w:rPr>
        <w:t>Yo creo que no es necesario pero a ver que opinan Edu y Borja</w:t>
      </w:r>
    </w:p>
  </w:comment>
  <w:comment w:id="30" w:author="Borja J-A" w:date="2024-02-13T12:52:00Z" w:initials="BJ">
    <w:p w14:paraId="461A4A38" w14:textId="77777777" w:rsidR="001D51BC" w:rsidRPr="00C51647" w:rsidRDefault="001D51BC" w:rsidP="001D51BC">
      <w:pPr>
        <w:pStyle w:val="Textocomentario"/>
        <w:rPr>
          <w:lang w:val="es-ES"/>
        </w:rPr>
      </w:pPr>
      <w:r>
        <w:rPr>
          <w:rStyle w:val="Refdecomentario"/>
        </w:rPr>
        <w:annotationRef/>
      </w:r>
      <w:r w:rsidRPr="00C51647">
        <w:rPr>
          <w:lang w:val="es-ES"/>
        </w:rPr>
        <w:t>Se puede añadir a la leyenda y poner más pequeños los nombres, o bien a la caption. Habría que poner también la barra de medidas en metros en los mapas para estimar las distancias...</w:t>
      </w:r>
    </w:p>
  </w:comment>
  <w:comment w:id="31" w:author="Borja J-A" w:date="2024-02-13T12:54:00Z" w:initials="BJ">
    <w:p w14:paraId="107D172D" w14:textId="77777777" w:rsidR="00A56ECF" w:rsidRPr="00C51647" w:rsidRDefault="00A56ECF" w:rsidP="00A56ECF">
      <w:pPr>
        <w:pStyle w:val="Textocomentario"/>
        <w:rPr>
          <w:lang w:val="es-ES"/>
        </w:rPr>
      </w:pPr>
      <w:r>
        <w:rPr>
          <w:rStyle w:val="Refdecomentario"/>
        </w:rPr>
        <w:annotationRef/>
      </w:r>
      <w:r w:rsidRPr="00C51647">
        <w:rPr>
          <w:lang w:val="es-ES"/>
        </w:rPr>
        <w:t>Se explica esto en el texto?</w:t>
      </w:r>
    </w:p>
  </w:comment>
  <w:comment w:id="32" w:author="Diana María Cruz Tejada" w:date="2024-02-08T21:42:00Z" w:initials="DC">
    <w:p w14:paraId="2BBA2079" w14:textId="15E2D26B" w:rsidR="006A4E20" w:rsidRPr="00C51647" w:rsidRDefault="006A4E20" w:rsidP="006A4E20">
      <w:pPr>
        <w:pStyle w:val="Textocomentario"/>
        <w:rPr>
          <w:lang w:val="es-ES"/>
        </w:rPr>
      </w:pPr>
      <w:r>
        <w:rPr>
          <w:rStyle w:val="Refdecomentario"/>
        </w:rPr>
        <w:annotationRef/>
      </w:r>
      <w:r w:rsidRPr="00C51647">
        <w:t xml:space="preserve">Should we explain to what correspond each point?.. </w:t>
      </w:r>
      <w:r>
        <w:rPr>
          <w:lang w:val="es-CO"/>
        </w:rPr>
        <w:t>Es decir, son los summits pero son varios puntos de cada uno, no?</w:t>
      </w:r>
    </w:p>
  </w:comment>
  <w:comment w:id="33" w:author="CLARA ESPINOSA DEL ALBA" w:date="2024-02-09T10:54:00Z" w:initials="CE">
    <w:p w14:paraId="249ACFA9" w14:textId="77777777" w:rsidR="00F020DD" w:rsidRPr="00C51647" w:rsidRDefault="00F020DD" w:rsidP="00F020DD">
      <w:pPr>
        <w:pStyle w:val="Textocomentario"/>
        <w:rPr>
          <w:lang w:val="es-ES"/>
        </w:rPr>
      </w:pPr>
      <w:r>
        <w:rPr>
          <w:rStyle w:val="Refdecomentario"/>
        </w:rPr>
        <w:annotationRef/>
      </w:r>
      <w:r w:rsidRPr="00C51647">
        <w:rPr>
          <w:lang w:val="es-ES"/>
        </w:rPr>
        <w:t>Porque tenemos varios años de datos!</w:t>
      </w:r>
    </w:p>
  </w:comment>
  <w:comment w:id="34" w:author="Borja J-A" w:date="2024-02-13T12:58:00Z" w:initials="BJ">
    <w:p w14:paraId="1A26713E" w14:textId="77777777" w:rsidR="00F33763" w:rsidRPr="00C51647" w:rsidRDefault="00F33763" w:rsidP="00F33763">
      <w:pPr>
        <w:pStyle w:val="Textocomentario"/>
        <w:rPr>
          <w:lang w:val="es-ES"/>
        </w:rPr>
      </w:pPr>
      <w:r>
        <w:rPr>
          <w:rStyle w:val="Refdecomentario"/>
        </w:rPr>
        <w:annotationRef/>
      </w:r>
      <w:r w:rsidRPr="00C51647">
        <w:rPr>
          <w:lang w:val="es-ES"/>
        </w:rPr>
        <w:t>Se puede unir a la Figura 4 y ponerlas como (A) y (B). Al fin y al cabo la variable respuesta es la misma</w:t>
      </w:r>
    </w:p>
  </w:comment>
  <w:comment w:id="35" w:author="CLARA ESPINOSA DEL ALBA" w:date="2024-02-15T12:53:00Z" w:initials="CE">
    <w:p w14:paraId="06D201A8" w14:textId="77777777" w:rsidR="009A5189" w:rsidRPr="00C51647" w:rsidRDefault="009A5189" w:rsidP="009A5189">
      <w:pPr>
        <w:pStyle w:val="Textocomentario"/>
        <w:rPr>
          <w:lang w:val="es-ES"/>
        </w:rPr>
      </w:pPr>
      <w:r>
        <w:rPr>
          <w:rStyle w:val="Refdecomentario"/>
        </w:rPr>
        <w:annotationRef/>
      </w:r>
      <w:r w:rsidRPr="00C51647">
        <w:rPr>
          <w:lang w:val="es-ES"/>
        </w:rPr>
        <w:t>Me parece correcto pero entonces el orden de las figuras no se correspondra con el orden de nuestras predictions y el orden en resultados.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2F6D3B" w15:done="0"/>
  <w15:commentEx w15:paraId="73C95390" w15:done="1"/>
  <w15:commentEx w15:paraId="77853637" w15:done="0"/>
  <w15:commentEx w15:paraId="28DB0F02" w15:paraIdParent="77853637" w15:done="0"/>
  <w15:commentEx w15:paraId="34112EFF" w15:done="0"/>
  <w15:commentEx w15:paraId="5AECDF93" w15:done="0"/>
  <w15:commentEx w15:paraId="658C7BBF" w15:done="1"/>
  <w15:commentEx w15:paraId="224939CC" w15:done="0"/>
  <w15:commentEx w15:paraId="58F7101F" w15:paraIdParent="224939CC" w15:done="0"/>
  <w15:commentEx w15:paraId="4CBD5CC5" w15:done="1"/>
  <w15:commentEx w15:paraId="2B93D8ED" w15:done="0"/>
  <w15:commentEx w15:paraId="6D2CA394" w15:paraIdParent="2B93D8ED" w15:done="0"/>
  <w15:commentEx w15:paraId="3296D516" w15:done="0"/>
  <w15:commentEx w15:paraId="77452C5E" w15:paraIdParent="3296D516" w15:done="0"/>
  <w15:commentEx w15:paraId="020A2572" w15:paraIdParent="3296D516" w15:done="0"/>
  <w15:commentEx w15:paraId="11018529" w15:done="0"/>
  <w15:commentEx w15:paraId="5DF030F1" w15:paraIdParent="11018529" w15:done="0"/>
  <w15:commentEx w15:paraId="536AE744" w15:done="0"/>
  <w15:commentEx w15:paraId="100B6AE6" w15:done="0"/>
  <w15:commentEx w15:paraId="5FDF36E9" w15:paraIdParent="100B6AE6" w15:done="0"/>
  <w15:commentEx w15:paraId="77F8A496" w15:done="0"/>
  <w15:commentEx w15:paraId="17C870BF" w15:paraIdParent="77F8A496" w15:done="0"/>
  <w15:commentEx w15:paraId="7080D9AD" w15:paraIdParent="77F8A496" w15:done="0"/>
  <w15:commentEx w15:paraId="0B44817D" w15:paraIdParent="77F8A496" w15:done="0"/>
  <w15:commentEx w15:paraId="5283EAE7" w15:done="0"/>
  <w15:commentEx w15:paraId="77C74EB1" w15:paraIdParent="5283EAE7" w15:done="0"/>
  <w15:commentEx w15:paraId="461A4A38" w15:paraIdParent="5283EAE7" w15:done="0"/>
  <w15:commentEx w15:paraId="107D172D" w15:done="0"/>
  <w15:commentEx w15:paraId="2BBA2079" w15:done="0"/>
  <w15:commentEx w15:paraId="249ACFA9" w15:paraIdParent="2BBA2079" w15:done="0"/>
  <w15:commentEx w15:paraId="1A26713E" w15:done="0"/>
  <w15:commentEx w15:paraId="06D201A8" w15:paraIdParent="1A267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447320A" w16cex:dateUtc="2024-02-15T08:37:00Z"/>
  <w16cex:commentExtensible w16cex:durableId="118EE8FD" w16cex:dateUtc="2024-02-13T12:28:00Z"/>
  <w16cex:commentExtensible w16cex:durableId="03A2A092" w16cex:dateUtc="2024-02-13T11:26:00Z"/>
  <w16cex:commentExtensible w16cex:durableId="2968F340" w16cex:dateUtc="2024-02-15T09:28:00Z"/>
  <w16cex:commentExtensible w16cex:durableId="53B3010D" w16cex:dateUtc="2024-02-15T09:37:00Z"/>
  <w16cex:commentExtensible w16cex:durableId="72A74288" w16cex:dateUtc="2024-02-13T12:03:00Z"/>
  <w16cex:commentExtensible w16cex:durableId="256ED2C7" w16cex:dateUtc="2024-02-13T12:07:00Z"/>
  <w16cex:commentExtensible w16cex:durableId="28C7518C" w16cex:dateUtc="2024-01-22T15:53:00Z"/>
  <w16cex:commentExtensible w16cex:durableId="74A0E62D" w16cex:dateUtc="2024-02-08T21:02:00Z"/>
  <w16cex:commentExtensible w16cex:durableId="67541A38" w16cex:dateUtc="2024-02-13T12:11:00Z"/>
  <w16cex:commentExtensible w16cex:durableId="52EB56FA" w16cex:dateUtc="2024-02-13T12:17:00Z"/>
  <w16cex:commentExtensible w16cex:durableId="356BC095" w16cex:dateUtc="2024-02-15T11:17: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3322D66" w16cex:dateUtc="2024-02-13T12:20:00Z"/>
  <w16cex:commentExtensible w16cex:durableId="5A7BCF37" w16cex:dateUtc="2024-02-13T11:59:00Z"/>
  <w16cex:commentExtensible w16cex:durableId="647136F8" w16cex:dateUtc="2024-02-15T11:56:00Z"/>
  <w16cex:commentExtensible w16cex:durableId="6C727C4A" w16cex:dateUtc="2024-01-24T12:25:00Z"/>
  <w16cex:commentExtensible w16cex:durableId="508AABEC" w16cex:dateUtc="2024-02-08T21:35:00Z"/>
  <w16cex:commentExtensible w16cex:durableId="4062200E" w16cex:dateUtc="2024-02-09T09:49:00Z"/>
  <w16cex:commentExtensible w16cex:durableId="44510CB3" w16cex:dateUtc="2024-02-13T11:50:00Z"/>
  <w16cex:commentExtensible w16cex:durableId="7310E2C0" w16cex:dateUtc="2024-02-08T21:37:00Z"/>
  <w16cex:commentExtensible w16cex:durableId="2EB8E2D1" w16cex:dateUtc="2024-02-09T09:52:00Z"/>
  <w16cex:commentExtensible w16cex:durableId="41324B1B" w16cex:dateUtc="2024-02-13T11:52:00Z"/>
  <w16cex:commentExtensible w16cex:durableId="1E42962D" w16cex:dateUtc="2024-02-13T11:54:00Z"/>
  <w16cex:commentExtensible w16cex:durableId="0120914D" w16cex:dateUtc="2024-02-08T21:42:00Z"/>
  <w16cex:commentExtensible w16cex:durableId="196AE417" w16cex:dateUtc="2024-02-09T09:54:00Z"/>
  <w16cex:commentExtensible w16cex:durableId="51EBFDD3" w16cex:dateUtc="2024-02-13T11:58:00Z"/>
  <w16cex:commentExtensible w16cex:durableId="45578CEE" w16cex:dateUtc="2024-02-15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2F6D3B" w16cid:durableId="2447320A"/>
  <w16cid:commentId w16cid:paraId="73C95390" w16cid:durableId="118EE8FD"/>
  <w16cid:commentId w16cid:paraId="77853637" w16cid:durableId="03A2A092"/>
  <w16cid:commentId w16cid:paraId="28DB0F02" w16cid:durableId="2968F340"/>
  <w16cid:commentId w16cid:paraId="34112EFF" w16cid:durableId="53B3010D"/>
  <w16cid:commentId w16cid:paraId="5AECDF93" w16cid:durableId="72A74288"/>
  <w16cid:commentId w16cid:paraId="658C7BBF" w16cid:durableId="256ED2C7"/>
  <w16cid:commentId w16cid:paraId="224939CC" w16cid:durableId="28C7518C"/>
  <w16cid:commentId w16cid:paraId="58F7101F" w16cid:durableId="74A0E62D"/>
  <w16cid:commentId w16cid:paraId="4CBD5CC5" w16cid:durableId="67541A38"/>
  <w16cid:commentId w16cid:paraId="2B93D8ED" w16cid:durableId="52EB56FA"/>
  <w16cid:commentId w16cid:paraId="6D2CA394" w16cid:durableId="356BC095"/>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536AE744" w16cid:durableId="33322D66"/>
  <w16cid:commentId w16cid:paraId="100B6AE6" w16cid:durableId="5A7BCF37"/>
  <w16cid:commentId w16cid:paraId="5FDF36E9" w16cid:durableId="647136F8"/>
  <w16cid:commentId w16cid:paraId="77F8A496" w16cid:durableId="6C727C4A"/>
  <w16cid:commentId w16cid:paraId="17C870BF" w16cid:durableId="508AABEC"/>
  <w16cid:commentId w16cid:paraId="7080D9AD" w16cid:durableId="4062200E"/>
  <w16cid:commentId w16cid:paraId="0B44817D" w16cid:durableId="44510CB3"/>
  <w16cid:commentId w16cid:paraId="5283EAE7" w16cid:durableId="7310E2C0"/>
  <w16cid:commentId w16cid:paraId="77C74EB1" w16cid:durableId="2EB8E2D1"/>
  <w16cid:commentId w16cid:paraId="461A4A38" w16cid:durableId="41324B1B"/>
  <w16cid:commentId w16cid:paraId="107D172D" w16cid:durableId="1E42962D"/>
  <w16cid:commentId w16cid:paraId="2BBA2079" w16cid:durableId="0120914D"/>
  <w16cid:commentId w16cid:paraId="249ACFA9" w16cid:durableId="196AE417"/>
  <w16cid:commentId w16cid:paraId="1A26713E" w16cid:durableId="51EBFDD3"/>
  <w16cid:commentId w16cid:paraId="06D201A8" w16cid:durableId="45578C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AD9732" w14:textId="77777777" w:rsidR="00EA5308" w:rsidRDefault="00EA5308" w:rsidP="00F436FD">
      <w:pPr>
        <w:spacing w:after="0" w:line="240" w:lineRule="auto"/>
      </w:pPr>
      <w:r>
        <w:separator/>
      </w:r>
    </w:p>
  </w:endnote>
  <w:endnote w:type="continuationSeparator" w:id="0">
    <w:p w14:paraId="6C4DC14E" w14:textId="77777777" w:rsidR="00EA5308" w:rsidRDefault="00EA5308" w:rsidP="00F4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0106316"/>
      <w:docPartObj>
        <w:docPartGallery w:val="Page Numbers (Bottom of Page)"/>
        <w:docPartUnique/>
      </w:docPartObj>
    </w:sdtPr>
    <w:sdtEndPr/>
    <w:sdtContent>
      <w:p w14:paraId="3C63E713" w14:textId="7C3E04C8" w:rsidR="00F436FD" w:rsidRDefault="00F436FD">
        <w:pPr>
          <w:pStyle w:val="Piedepgina"/>
          <w:jc w:val="center"/>
        </w:pPr>
        <w:r>
          <w:fldChar w:fldCharType="begin"/>
        </w:r>
        <w:r>
          <w:instrText>PAGE   \* MERGEFORMAT</w:instrText>
        </w:r>
        <w:r>
          <w:fldChar w:fldCharType="separate"/>
        </w:r>
        <w:r w:rsidR="00C51647" w:rsidRPr="00C51647">
          <w:rPr>
            <w:noProof/>
            <w:lang w:val="es-ES"/>
          </w:rPr>
          <w:t>21</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6D69BD" w14:textId="77777777" w:rsidR="00EA5308" w:rsidRDefault="00EA5308" w:rsidP="00F436FD">
      <w:pPr>
        <w:spacing w:after="0" w:line="240" w:lineRule="auto"/>
      </w:pPr>
      <w:r>
        <w:separator/>
      </w:r>
    </w:p>
  </w:footnote>
  <w:footnote w:type="continuationSeparator" w:id="0">
    <w:p w14:paraId="717CBF04" w14:textId="77777777" w:rsidR="00EA5308" w:rsidRDefault="00EA5308" w:rsidP="00F436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8"/>
  </w:num>
  <w:num w:numId="5">
    <w:abstractNumId w:val="0"/>
  </w:num>
  <w:num w:numId="6">
    <w:abstractNumId w:val="7"/>
  </w:num>
  <w:num w:numId="7">
    <w:abstractNumId w:val="5"/>
  </w:num>
  <w:num w:numId="8">
    <w:abstractNumId w:val="1"/>
  </w:num>
  <w:num w:numId="9">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RA ESPINOSA DEL ALBA">
    <w15:presenceInfo w15:providerId="AD" w15:userId="S::espinosaclara@uniovi.es::56b0cbcd-66e9-4a2a-97b1-2aadcbcf6318"/>
  </w15:person>
  <w15:person w15:author="Borja J-A">
    <w15:presenceInfo w15:providerId="Windows Live" w15:userId="f0a7a681c0fd0112"/>
  </w15:person>
  <w15:person w15:author="Diana María Cruz Tejada">
    <w15:presenceInfo w15:providerId="AD" w15:userId="S::d.cruztejada@studenti.unipi.it::7a15a3d9-7b1a-4b2b-8ac2-1976ed3902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A8C"/>
    <w:rsid w:val="00002F49"/>
    <w:rsid w:val="0000337F"/>
    <w:rsid w:val="00003EB4"/>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78E0"/>
    <w:rsid w:val="00021590"/>
    <w:rsid w:val="00022206"/>
    <w:rsid w:val="00022585"/>
    <w:rsid w:val="00022A25"/>
    <w:rsid w:val="000233CB"/>
    <w:rsid w:val="00023A98"/>
    <w:rsid w:val="00023C42"/>
    <w:rsid w:val="00024CAA"/>
    <w:rsid w:val="00026AC9"/>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9F8"/>
    <w:rsid w:val="0005705C"/>
    <w:rsid w:val="00057CC5"/>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4DCD"/>
    <w:rsid w:val="0008557E"/>
    <w:rsid w:val="00085721"/>
    <w:rsid w:val="00086133"/>
    <w:rsid w:val="00086A08"/>
    <w:rsid w:val="00086BDC"/>
    <w:rsid w:val="0008729A"/>
    <w:rsid w:val="00091334"/>
    <w:rsid w:val="00093189"/>
    <w:rsid w:val="00094E89"/>
    <w:rsid w:val="000956C0"/>
    <w:rsid w:val="00095CCB"/>
    <w:rsid w:val="00096970"/>
    <w:rsid w:val="00096BF4"/>
    <w:rsid w:val="00097802"/>
    <w:rsid w:val="00097C04"/>
    <w:rsid w:val="000A0222"/>
    <w:rsid w:val="000A15DB"/>
    <w:rsid w:val="000A3A4B"/>
    <w:rsid w:val="000A3CB1"/>
    <w:rsid w:val="000A4FF9"/>
    <w:rsid w:val="000A5090"/>
    <w:rsid w:val="000A51FB"/>
    <w:rsid w:val="000A5F58"/>
    <w:rsid w:val="000A7F37"/>
    <w:rsid w:val="000B054E"/>
    <w:rsid w:val="000B0612"/>
    <w:rsid w:val="000B07BA"/>
    <w:rsid w:val="000B0932"/>
    <w:rsid w:val="000B130D"/>
    <w:rsid w:val="000B15C0"/>
    <w:rsid w:val="000B1A2A"/>
    <w:rsid w:val="000B247E"/>
    <w:rsid w:val="000B370F"/>
    <w:rsid w:val="000B3B1D"/>
    <w:rsid w:val="000B607F"/>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24FB"/>
    <w:rsid w:val="000D34CE"/>
    <w:rsid w:val="000D61DA"/>
    <w:rsid w:val="000D64BE"/>
    <w:rsid w:val="000D6C01"/>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2943"/>
    <w:rsid w:val="00103488"/>
    <w:rsid w:val="00103812"/>
    <w:rsid w:val="001038A8"/>
    <w:rsid w:val="001040FE"/>
    <w:rsid w:val="00104EBE"/>
    <w:rsid w:val="001051D2"/>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1EC6"/>
    <w:rsid w:val="00123CDC"/>
    <w:rsid w:val="00123FF5"/>
    <w:rsid w:val="00125567"/>
    <w:rsid w:val="00125EEA"/>
    <w:rsid w:val="00125F10"/>
    <w:rsid w:val="00126118"/>
    <w:rsid w:val="001262AD"/>
    <w:rsid w:val="001265D3"/>
    <w:rsid w:val="00131116"/>
    <w:rsid w:val="00131718"/>
    <w:rsid w:val="00133D4F"/>
    <w:rsid w:val="001346D3"/>
    <w:rsid w:val="001348FB"/>
    <w:rsid w:val="0013517A"/>
    <w:rsid w:val="001354B9"/>
    <w:rsid w:val="00135BCD"/>
    <w:rsid w:val="00136BD2"/>
    <w:rsid w:val="00136DFB"/>
    <w:rsid w:val="00137268"/>
    <w:rsid w:val="001374DE"/>
    <w:rsid w:val="00141C21"/>
    <w:rsid w:val="00141FD4"/>
    <w:rsid w:val="00143028"/>
    <w:rsid w:val="00143588"/>
    <w:rsid w:val="00144D30"/>
    <w:rsid w:val="001455BE"/>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35F"/>
    <w:rsid w:val="00174922"/>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A40"/>
    <w:rsid w:val="00191E9F"/>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E18"/>
    <w:rsid w:val="001D51BC"/>
    <w:rsid w:val="001D579C"/>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68BC"/>
    <w:rsid w:val="0021025F"/>
    <w:rsid w:val="0021242C"/>
    <w:rsid w:val="00212658"/>
    <w:rsid w:val="00213823"/>
    <w:rsid w:val="002143B7"/>
    <w:rsid w:val="00215C28"/>
    <w:rsid w:val="00216D67"/>
    <w:rsid w:val="00220DBA"/>
    <w:rsid w:val="00221957"/>
    <w:rsid w:val="00221CB1"/>
    <w:rsid w:val="00222221"/>
    <w:rsid w:val="00223348"/>
    <w:rsid w:val="00223436"/>
    <w:rsid w:val="00223746"/>
    <w:rsid w:val="0022389F"/>
    <w:rsid w:val="00223D87"/>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824"/>
    <w:rsid w:val="00243540"/>
    <w:rsid w:val="002435F2"/>
    <w:rsid w:val="0024451B"/>
    <w:rsid w:val="0024527D"/>
    <w:rsid w:val="00245EC2"/>
    <w:rsid w:val="00246BC6"/>
    <w:rsid w:val="00247BF4"/>
    <w:rsid w:val="002510A0"/>
    <w:rsid w:val="00254429"/>
    <w:rsid w:val="0025517E"/>
    <w:rsid w:val="00255CB6"/>
    <w:rsid w:val="00256E80"/>
    <w:rsid w:val="00257513"/>
    <w:rsid w:val="00260CAF"/>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61E0"/>
    <w:rsid w:val="002874A2"/>
    <w:rsid w:val="00287621"/>
    <w:rsid w:val="00290862"/>
    <w:rsid w:val="00291508"/>
    <w:rsid w:val="00291B06"/>
    <w:rsid w:val="0029341A"/>
    <w:rsid w:val="00294068"/>
    <w:rsid w:val="00294832"/>
    <w:rsid w:val="00294834"/>
    <w:rsid w:val="002951D2"/>
    <w:rsid w:val="002953D4"/>
    <w:rsid w:val="00295FA2"/>
    <w:rsid w:val="00297632"/>
    <w:rsid w:val="00297CF9"/>
    <w:rsid w:val="002A03A8"/>
    <w:rsid w:val="002A0AE6"/>
    <w:rsid w:val="002A1A53"/>
    <w:rsid w:val="002A25C6"/>
    <w:rsid w:val="002A2D2A"/>
    <w:rsid w:val="002A369E"/>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DC6"/>
    <w:rsid w:val="002D25CF"/>
    <w:rsid w:val="002D2B32"/>
    <w:rsid w:val="002D418A"/>
    <w:rsid w:val="002D423C"/>
    <w:rsid w:val="002D4282"/>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77F"/>
    <w:rsid w:val="002E7BF9"/>
    <w:rsid w:val="002F1265"/>
    <w:rsid w:val="002F27BC"/>
    <w:rsid w:val="002F3EA7"/>
    <w:rsid w:val="002F3ECB"/>
    <w:rsid w:val="002F4B59"/>
    <w:rsid w:val="002F4D6D"/>
    <w:rsid w:val="002F6458"/>
    <w:rsid w:val="003000FD"/>
    <w:rsid w:val="00300329"/>
    <w:rsid w:val="00300DFE"/>
    <w:rsid w:val="00301157"/>
    <w:rsid w:val="00303EBB"/>
    <w:rsid w:val="003051ED"/>
    <w:rsid w:val="003054EE"/>
    <w:rsid w:val="00305FA7"/>
    <w:rsid w:val="00307F82"/>
    <w:rsid w:val="00310127"/>
    <w:rsid w:val="003110BE"/>
    <w:rsid w:val="0031128E"/>
    <w:rsid w:val="00311A0C"/>
    <w:rsid w:val="0031307F"/>
    <w:rsid w:val="003139B8"/>
    <w:rsid w:val="00314871"/>
    <w:rsid w:val="00315530"/>
    <w:rsid w:val="00316C21"/>
    <w:rsid w:val="00317A21"/>
    <w:rsid w:val="00317AF9"/>
    <w:rsid w:val="003204A4"/>
    <w:rsid w:val="003204BD"/>
    <w:rsid w:val="00320CCA"/>
    <w:rsid w:val="0032135F"/>
    <w:rsid w:val="0032199D"/>
    <w:rsid w:val="003222CB"/>
    <w:rsid w:val="003224FB"/>
    <w:rsid w:val="00322A26"/>
    <w:rsid w:val="00323B58"/>
    <w:rsid w:val="00324D6F"/>
    <w:rsid w:val="0032516F"/>
    <w:rsid w:val="003251DB"/>
    <w:rsid w:val="00325397"/>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82F"/>
    <w:rsid w:val="00376DED"/>
    <w:rsid w:val="003774AC"/>
    <w:rsid w:val="0037763F"/>
    <w:rsid w:val="0037766A"/>
    <w:rsid w:val="003807AB"/>
    <w:rsid w:val="0038203D"/>
    <w:rsid w:val="0038254B"/>
    <w:rsid w:val="0038277F"/>
    <w:rsid w:val="00382A37"/>
    <w:rsid w:val="00382DF7"/>
    <w:rsid w:val="003845EA"/>
    <w:rsid w:val="00384758"/>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A21"/>
    <w:rsid w:val="00395661"/>
    <w:rsid w:val="003957C5"/>
    <w:rsid w:val="00395E4C"/>
    <w:rsid w:val="00395FB8"/>
    <w:rsid w:val="003961D7"/>
    <w:rsid w:val="00397C12"/>
    <w:rsid w:val="003A0BAC"/>
    <w:rsid w:val="003A298B"/>
    <w:rsid w:val="003A2EA1"/>
    <w:rsid w:val="003A2EE6"/>
    <w:rsid w:val="003A3B62"/>
    <w:rsid w:val="003A3E16"/>
    <w:rsid w:val="003A4997"/>
    <w:rsid w:val="003A572B"/>
    <w:rsid w:val="003A68B3"/>
    <w:rsid w:val="003A738A"/>
    <w:rsid w:val="003B08F1"/>
    <w:rsid w:val="003B23A6"/>
    <w:rsid w:val="003B3572"/>
    <w:rsid w:val="003B3A5B"/>
    <w:rsid w:val="003B3F1F"/>
    <w:rsid w:val="003B4FF3"/>
    <w:rsid w:val="003B5386"/>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654"/>
    <w:rsid w:val="003D6C32"/>
    <w:rsid w:val="003D6F3E"/>
    <w:rsid w:val="003D7049"/>
    <w:rsid w:val="003D7513"/>
    <w:rsid w:val="003D7638"/>
    <w:rsid w:val="003E0377"/>
    <w:rsid w:val="003E0A95"/>
    <w:rsid w:val="003E1100"/>
    <w:rsid w:val="003E12FD"/>
    <w:rsid w:val="003E2A64"/>
    <w:rsid w:val="003E45B6"/>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ED"/>
    <w:rsid w:val="00401EB1"/>
    <w:rsid w:val="00404FF8"/>
    <w:rsid w:val="00407BDE"/>
    <w:rsid w:val="00407C07"/>
    <w:rsid w:val="00411431"/>
    <w:rsid w:val="00411B5D"/>
    <w:rsid w:val="0041227D"/>
    <w:rsid w:val="004124FA"/>
    <w:rsid w:val="0041266F"/>
    <w:rsid w:val="00412843"/>
    <w:rsid w:val="00412DDA"/>
    <w:rsid w:val="00412FA8"/>
    <w:rsid w:val="004132C3"/>
    <w:rsid w:val="00414D0A"/>
    <w:rsid w:val="00415285"/>
    <w:rsid w:val="004154BA"/>
    <w:rsid w:val="0041612A"/>
    <w:rsid w:val="00416A70"/>
    <w:rsid w:val="00417006"/>
    <w:rsid w:val="00417D2E"/>
    <w:rsid w:val="00417D34"/>
    <w:rsid w:val="00420144"/>
    <w:rsid w:val="00420520"/>
    <w:rsid w:val="00420DDE"/>
    <w:rsid w:val="004211BA"/>
    <w:rsid w:val="00422A12"/>
    <w:rsid w:val="0042344C"/>
    <w:rsid w:val="00424230"/>
    <w:rsid w:val="0042434E"/>
    <w:rsid w:val="0042467D"/>
    <w:rsid w:val="00426DDC"/>
    <w:rsid w:val="0042715C"/>
    <w:rsid w:val="00430028"/>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E0A"/>
    <w:rsid w:val="00446E6B"/>
    <w:rsid w:val="00447157"/>
    <w:rsid w:val="00447FB4"/>
    <w:rsid w:val="004512FF"/>
    <w:rsid w:val="004521A0"/>
    <w:rsid w:val="00452DE4"/>
    <w:rsid w:val="00453893"/>
    <w:rsid w:val="004539C9"/>
    <w:rsid w:val="00454362"/>
    <w:rsid w:val="0045446F"/>
    <w:rsid w:val="00455073"/>
    <w:rsid w:val="00455E8D"/>
    <w:rsid w:val="00456182"/>
    <w:rsid w:val="00456F25"/>
    <w:rsid w:val="00461519"/>
    <w:rsid w:val="00461EB4"/>
    <w:rsid w:val="0046301F"/>
    <w:rsid w:val="00463D73"/>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77C9C"/>
    <w:rsid w:val="004801BE"/>
    <w:rsid w:val="0048107D"/>
    <w:rsid w:val="0048161B"/>
    <w:rsid w:val="0048168F"/>
    <w:rsid w:val="00482DBD"/>
    <w:rsid w:val="00482DC9"/>
    <w:rsid w:val="00483B30"/>
    <w:rsid w:val="00483B49"/>
    <w:rsid w:val="00483CEA"/>
    <w:rsid w:val="00484418"/>
    <w:rsid w:val="004848D7"/>
    <w:rsid w:val="00485445"/>
    <w:rsid w:val="00485456"/>
    <w:rsid w:val="00487070"/>
    <w:rsid w:val="004876DF"/>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550"/>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13B9"/>
    <w:rsid w:val="00521E2C"/>
    <w:rsid w:val="00522779"/>
    <w:rsid w:val="005242D9"/>
    <w:rsid w:val="00524E8A"/>
    <w:rsid w:val="00526365"/>
    <w:rsid w:val="00526D54"/>
    <w:rsid w:val="00526E75"/>
    <w:rsid w:val="00527C9C"/>
    <w:rsid w:val="00530105"/>
    <w:rsid w:val="00533CCB"/>
    <w:rsid w:val="00534FDC"/>
    <w:rsid w:val="00536B3A"/>
    <w:rsid w:val="00536C9D"/>
    <w:rsid w:val="0054059F"/>
    <w:rsid w:val="005409C6"/>
    <w:rsid w:val="00540DD3"/>
    <w:rsid w:val="00540F03"/>
    <w:rsid w:val="00541D9B"/>
    <w:rsid w:val="005433F2"/>
    <w:rsid w:val="00543647"/>
    <w:rsid w:val="00546281"/>
    <w:rsid w:val="005506AC"/>
    <w:rsid w:val="005509A6"/>
    <w:rsid w:val="00550F2A"/>
    <w:rsid w:val="0055100E"/>
    <w:rsid w:val="00551550"/>
    <w:rsid w:val="00552472"/>
    <w:rsid w:val="00553545"/>
    <w:rsid w:val="00555D91"/>
    <w:rsid w:val="00556017"/>
    <w:rsid w:val="005561B8"/>
    <w:rsid w:val="0055693E"/>
    <w:rsid w:val="00557670"/>
    <w:rsid w:val="005607E6"/>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308D"/>
    <w:rsid w:val="0057396C"/>
    <w:rsid w:val="0057537C"/>
    <w:rsid w:val="005773D7"/>
    <w:rsid w:val="0057743F"/>
    <w:rsid w:val="005805F7"/>
    <w:rsid w:val="00580C97"/>
    <w:rsid w:val="00582C98"/>
    <w:rsid w:val="005831E2"/>
    <w:rsid w:val="00583376"/>
    <w:rsid w:val="00585363"/>
    <w:rsid w:val="00585AA8"/>
    <w:rsid w:val="00585B7F"/>
    <w:rsid w:val="00585C17"/>
    <w:rsid w:val="00587E63"/>
    <w:rsid w:val="00587E81"/>
    <w:rsid w:val="005907F1"/>
    <w:rsid w:val="00590DA9"/>
    <w:rsid w:val="00592987"/>
    <w:rsid w:val="00592CF3"/>
    <w:rsid w:val="00594B56"/>
    <w:rsid w:val="005954E3"/>
    <w:rsid w:val="00595972"/>
    <w:rsid w:val="00596577"/>
    <w:rsid w:val="00596825"/>
    <w:rsid w:val="005970FD"/>
    <w:rsid w:val="00597374"/>
    <w:rsid w:val="00597F14"/>
    <w:rsid w:val="005A076E"/>
    <w:rsid w:val="005A1026"/>
    <w:rsid w:val="005A1B26"/>
    <w:rsid w:val="005A3030"/>
    <w:rsid w:val="005A3C56"/>
    <w:rsid w:val="005A40E4"/>
    <w:rsid w:val="005A433A"/>
    <w:rsid w:val="005A4AAD"/>
    <w:rsid w:val="005A5C83"/>
    <w:rsid w:val="005A5E14"/>
    <w:rsid w:val="005A6399"/>
    <w:rsid w:val="005A7A51"/>
    <w:rsid w:val="005B0651"/>
    <w:rsid w:val="005B0CB6"/>
    <w:rsid w:val="005B1762"/>
    <w:rsid w:val="005B195B"/>
    <w:rsid w:val="005B1EE2"/>
    <w:rsid w:val="005C200F"/>
    <w:rsid w:val="005C29D7"/>
    <w:rsid w:val="005C38EB"/>
    <w:rsid w:val="005C45FA"/>
    <w:rsid w:val="005C4D1E"/>
    <w:rsid w:val="005C5CB6"/>
    <w:rsid w:val="005C6170"/>
    <w:rsid w:val="005C68C8"/>
    <w:rsid w:val="005C6E16"/>
    <w:rsid w:val="005C6E8F"/>
    <w:rsid w:val="005C7D56"/>
    <w:rsid w:val="005D00CF"/>
    <w:rsid w:val="005D0242"/>
    <w:rsid w:val="005D0785"/>
    <w:rsid w:val="005D1748"/>
    <w:rsid w:val="005D20A6"/>
    <w:rsid w:val="005D380A"/>
    <w:rsid w:val="005D4588"/>
    <w:rsid w:val="005D5831"/>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715"/>
    <w:rsid w:val="005E693A"/>
    <w:rsid w:val="005E6D22"/>
    <w:rsid w:val="005E7394"/>
    <w:rsid w:val="005E779D"/>
    <w:rsid w:val="005F118A"/>
    <w:rsid w:val="005F1E59"/>
    <w:rsid w:val="005F301C"/>
    <w:rsid w:val="005F3596"/>
    <w:rsid w:val="005F516D"/>
    <w:rsid w:val="005F5C10"/>
    <w:rsid w:val="005F6475"/>
    <w:rsid w:val="005F7323"/>
    <w:rsid w:val="005F751E"/>
    <w:rsid w:val="005F7540"/>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6320"/>
    <w:rsid w:val="00617F10"/>
    <w:rsid w:val="00621B2F"/>
    <w:rsid w:val="00621D64"/>
    <w:rsid w:val="00622957"/>
    <w:rsid w:val="00622A21"/>
    <w:rsid w:val="00622F0C"/>
    <w:rsid w:val="006233BE"/>
    <w:rsid w:val="006233EA"/>
    <w:rsid w:val="00623C11"/>
    <w:rsid w:val="0062431F"/>
    <w:rsid w:val="006243D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385C"/>
    <w:rsid w:val="00643DCA"/>
    <w:rsid w:val="0064530B"/>
    <w:rsid w:val="00645601"/>
    <w:rsid w:val="00646941"/>
    <w:rsid w:val="00651508"/>
    <w:rsid w:val="00651D4D"/>
    <w:rsid w:val="00652F38"/>
    <w:rsid w:val="00653DB5"/>
    <w:rsid w:val="00654BAB"/>
    <w:rsid w:val="00655EAA"/>
    <w:rsid w:val="00656157"/>
    <w:rsid w:val="006561E2"/>
    <w:rsid w:val="0065695B"/>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3365"/>
    <w:rsid w:val="00673918"/>
    <w:rsid w:val="00675A18"/>
    <w:rsid w:val="0067621E"/>
    <w:rsid w:val="00677347"/>
    <w:rsid w:val="00677A92"/>
    <w:rsid w:val="00677BA3"/>
    <w:rsid w:val="00681263"/>
    <w:rsid w:val="006817D4"/>
    <w:rsid w:val="00681877"/>
    <w:rsid w:val="006818E9"/>
    <w:rsid w:val="006818EF"/>
    <w:rsid w:val="00681A8C"/>
    <w:rsid w:val="00682009"/>
    <w:rsid w:val="00683900"/>
    <w:rsid w:val="006845B5"/>
    <w:rsid w:val="00684EE4"/>
    <w:rsid w:val="0068503C"/>
    <w:rsid w:val="0068546B"/>
    <w:rsid w:val="006857C9"/>
    <w:rsid w:val="00685B37"/>
    <w:rsid w:val="00686976"/>
    <w:rsid w:val="00687F59"/>
    <w:rsid w:val="0069060F"/>
    <w:rsid w:val="00690746"/>
    <w:rsid w:val="006916E6"/>
    <w:rsid w:val="00691754"/>
    <w:rsid w:val="0069195C"/>
    <w:rsid w:val="006921C6"/>
    <w:rsid w:val="00692BC8"/>
    <w:rsid w:val="00692CD6"/>
    <w:rsid w:val="006952FA"/>
    <w:rsid w:val="00695D94"/>
    <w:rsid w:val="006961D8"/>
    <w:rsid w:val="00696AC9"/>
    <w:rsid w:val="00697E63"/>
    <w:rsid w:val="006A01F4"/>
    <w:rsid w:val="006A043B"/>
    <w:rsid w:val="006A1150"/>
    <w:rsid w:val="006A130F"/>
    <w:rsid w:val="006A1614"/>
    <w:rsid w:val="006A2270"/>
    <w:rsid w:val="006A367F"/>
    <w:rsid w:val="006A3BFE"/>
    <w:rsid w:val="006A4E20"/>
    <w:rsid w:val="006A6026"/>
    <w:rsid w:val="006A69DE"/>
    <w:rsid w:val="006B02CF"/>
    <w:rsid w:val="006B0331"/>
    <w:rsid w:val="006B143D"/>
    <w:rsid w:val="006B185A"/>
    <w:rsid w:val="006B1B6C"/>
    <w:rsid w:val="006B2FEC"/>
    <w:rsid w:val="006B33D3"/>
    <w:rsid w:val="006B343F"/>
    <w:rsid w:val="006B4C06"/>
    <w:rsid w:val="006B52DA"/>
    <w:rsid w:val="006B5E66"/>
    <w:rsid w:val="006B7192"/>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DD5"/>
    <w:rsid w:val="006D1ABD"/>
    <w:rsid w:val="006D1D20"/>
    <w:rsid w:val="006D1ECF"/>
    <w:rsid w:val="006D223E"/>
    <w:rsid w:val="006D2F9B"/>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11570"/>
    <w:rsid w:val="007126BF"/>
    <w:rsid w:val="00716C3D"/>
    <w:rsid w:val="00716D42"/>
    <w:rsid w:val="00716E91"/>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4B5B"/>
    <w:rsid w:val="0073601B"/>
    <w:rsid w:val="0073638D"/>
    <w:rsid w:val="00736D1B"/>
    <w:rsid w:val="00737879"/>
    <w:rsid w:val="0074171A"/>
    <w:rsid w:val="00741988"/>
    <w:rsid w:val="00743009"/>
    <w:rsid w:val="00743772"/>
    <w:rsid w:val="007446DB"/>
    <w:rsid w:val="00745FF1"/>
    <w:rsid w:val="007509F8"/>
    <w:rsid w:val="00750DF0"/>
    <w:rsid w:val="00751939"/>
    <w:rsid w:val="007542BA"/>
    <w:rsid w:val="007544A2"/>
    <w:rsid w:val="007557D5"/>
    <w:rsid w:val="00756D98"/>
    <w:rsid w:val="00756EA6"/>
    <w:rsid w:val="00757718"/>
    <w:rsid w:val="0075782F"/>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421B"/>
    <w:rsid w:val="007953EF"/>
    <w:rsid w:val="00795665"/>
    <w:rsid w:val="00796687"/>
    <w:rsid w:val="00797B47"/>
    <w:rsid w:val="00797D42"/>
    <w:rsid w:val="00797DEF"/>
    <w:rsid w:val="007A0D7D"/>
    <w:rsid w:val="007A3D03"/>
    <w:rsid w:val="007A3D70"/>
    <w:rsid w:val="007A45A6"/>
    <w:rsid w:val="007A5222"/>
    <w:rsid w:val="007A5434"/>
    <w:rsid w:val="007A6975"/>
    <w:rsid w:val="007A7DFA"/>
    <w:rsid w:val="007B08EC"/>
    <w:rsid w:val="007B1808"/>
    <w:rsid w:val="007B19CE"/>
    <w:rsid w:val="007B25BD"/>
    <w:rsid w:val="007B2628"/>
    <w:rsid w:val="007B3F61"/>
    <w:rsid w:val="007B4AAE"/>
    <w:rsid w:val="007B4B90"/>
    <w:rsid w:val="007B5D3C"/>
    <w:rsid w:val="007B680B"/>
    <w:rsid w:val="007C0F72"/>
    <w:rsid w:val="007C0F93"/>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68FE"/>
    <w:rsid w:val="007F7693"/>
    <w:rsid w:val="007F7BC9"/>
    <w:rsid w:val="00800BB3"/>
    <w:rsid w:val="00801F2C"/>
    <w:rsid w:val="00803651"/>
    <w:rsid w:val="008039E6"/>
    <w:rsid w:val="00804E21"/>
    <w:rsid w:val="00805DEB"/>
    <w:rsid w:val="0080631C"/>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2A27"/>
    <w:rsid w:val="00862CB7"/>
    <w:rsid w:val="00862FA3"/>
    <w:rsid w:val="00863279"/>
    <w:rsid w:val="00865454"/>
    <w:rsid w:val="0086574D"/>
    <w:rsid w:val="00866305"/>
    <w:rsid w:val="0086750D"/>
    <w:rsid w:val="00870DB2"/>
    <w:rsid w:val="0087102B"/>
    <w:rsid w:val="00871690"/>
    <w:rsid w:val="00871EBD"/>
    <w:rsid w:val="00873910"/>
    <w:rsid w:val="008745B7"/>
    <w:rsid w:val="008752E7"/>
    <w:rsid w:val="00876E14"/>
    <w:rsid w:val="0088106A"/>
    <w:rsid w:val="00881D28"/>
    <w:rsid w:val="00882243"/>
    <w:rsid w:val="00882503"/>
    <w:rsid w:val="0088256E"/>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7AC3"/>
    <w:rsid w:val="008B161B"/>
    <w:rsid w:val="008B2BC9"/>
    <w:rsid w:val="008B2D7F"/>
    <w:rsid w:val="008B3D65"/>
    <w:rsid w:val="008B459E"/>
    <w:rsid w:val="008B55EB"/>
    <w:rsid w:val="008B6481"/>
    <w:rsid w:val="008B737F"/>
    <w:rsid w:val="008B7483"/>
    <w:rsid w:val="008C1106"/>
    <w:rsid w:val="008C2B99"/>
    <w:rsid w:val="008C2CF9"/>
    <w:rsid w:val="008C3C88"/>
    <w:rsid w:val="008C3FCF"/>
    <w:rsid w:val="008C4724"/>
    <w:rsid w:val="008C4ECD"/>
    <w:rsid w:val="008C5A85"/>
    <w:rsid w:val="008C5EAF"/>
    <w:rsid w:val="008C6BC2"/>
    <w:rsid w:val="008C731B"/>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2022"/>
    <w:rsid w:val="009022F5"/>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6B31"/>
    <w:rsid w:val="00916DBA"/>
    <w:rsid w:val="00920355"/>
    <w:rsid w:val="00920595"/>
    <w:rsid w:val="00921067"/>
    <w:rsid w:val="0092121A"/>
    <w:rsid w:val="00921C76"/>
    <w:rsid w:val="009221FF"/>
    <w:rsid w:val="00922FD6"/>
    <w:rsid w:val="0092494D"/>
    <w:rsid w:val="00927159"/>
    <w:rsid w:val="0093060E"/>
    <w:rsid w:val="00930B60"/>
    <w:rsid w:val="00930CCF"/>
    <w:rsid w:val="00932868"/>
    <w:rsid w:val="0093394D"/>
    <w:rsid w:val="0093575D"/>
    <w:rsid w:val="00936948"/>
    <w:rsid w:val="009374DB"/>
    <w:rsid w:val="0093767A"/>
    <w:rsid w:val="009407A0"/>
    <w:rsid w:val="00940CAA"/>
    <w:rsid w:val="00941147"/>
    <w:rsid w:val="009419E8"/>
    <w:rsid w:val="0094268B"/>
    <w:rsid w:val="00943A5A"/>
    <w:rsid w:val="009443CD"/>
    <w:rsid w:val="00944875"/>
    <w:rsid w:val="00944C3B"/>
    <w:rsid w:val="0094530E"/>
    <w:rsid w:val="00945D8A"/>
    <w:rsid w:val="00947C68"/>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22C2"/>
    <w:rsid w:val="00972EF6"/>
    <w:rsid w:val="00973D9B"/>
    <w:rsid w:val="0097414F"/>
    <w:rsid w:val="00974DFD"/>
    <w:rsid w:val="0098001B"/>
    <w:rsid w:val="0098069C"/>
    <w:rsid w:val="009809E6"/>
    <w:rsid w:val="0098123D"/>
    <w:rsid w:val="00981A0C"/>
    <w:rsid w:val="00982FF4"/>
    <w:rsid w:val="009839B4"/>
    <w:rsid w:val="00984518"/>
    <w:rsid w:val="0098493E"/>
    <w:rsid w:val="00984D09"/>
    <w:rsid w:val="00985262"/>
    <w:rsid w:val="0098558E"/>
    <w:rsid w:val="0098581D"/>
    <w:rsid w:val="009860C5"/>
    <w:rsid w:val="0098651D"/>
    <w:rsid w:val="00987BCF"/>
    <w:rsid w:val="0099019B"/>
    <w:rsid w:val="00990DE9"/>
    <w:rsid w:val="009915AF"/>
    <w:rsid w:val="0099207C"/>
    <w:rsid w:val="00993764"/>
    <w:rsid w:val="0099385C"/>
    <w:rsid w:val="00993CA1"/>
    <w:rsid w:val="00993CC8"/>
    <w:rsid w:val="0099413D"/>
    <w:rsid w:val="00994559"/>
    <w:rsid w:val="00995260"/>
    <w:rsid w:val="009955A3"/>
    <w:rsid w:val="00996081"/>
    <w:rsid w:val="009968B7"/>
    <w:rsid w:val="00997479"/>
    <w:rsid w:val="009979AB"/>
    <w:rsid w:val="00997FB9"/>
    <w:rsid w:val="009A0102"/>
    <w:rsid w:val="009A0115"/>
    <w:rsid w:val="009A04DC"/>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34D5"/>
    <w:rsid w:val="009B399F"/>
    <w:rsid w:val="009B3A1B"/>
    <w:rsid w:val="009B3DC5"/>
    <w:rsid w:val="009B4319"/>
    <w:rsid w:val="009B5118"/>
    <w:rsid w:val="009B647A"/>
    <w:rsid w:val="009B6660"/>
    <w:rsid w:val="009B6D67"/>
    <w:rsid w:val="009C088F"/>
    <w:rsid w:val="009C0BA3"/>
    <w:rsid w:val="009C0D58"/>
    <w:rsid w:val="009C0E64"/>
    <w:rsid w:val="009C26E6"/>
    <w:rsid w:val="009C3913"/>
    <w:rsid w:val="009C3927"/>
    <w:rsid w:val="009D0B6A"/>
    <w:rsid w:val="009D0D73"/>
    <w:rsid w:val="009D2480"/>
    <w:rsid w:val="009D2490"/>
    <w:rsid w:val="009D24C6"/>
    <w:rsid w:val="009D35F4"/>
    <w:rsid w:val="009D3D96"/>
    <w:rsid w:val="009D3E45"/>
    <w:rsid w:val="009D4D87"/>
    <w:rsid w:val="009D5B99"/>
    <w:rsid w:val="009D667F"/>
    <w:rsid w:val="009D69F2"/>
    <w:rsid w:val="009D6BCE"/>
    <w:rsid w:val="009D6BEF"/>
    <w:rsid w:val="009E0037"/>
    <w:rsid w:val="009E1664"/>
    <w:rsid w:val="009E1DE1"/>
    <w:rsid w:val="009E28D2"/>
    <w:rsid w:val="009E4603"/>
    <w:rsid w:val="009E6081"/>
    <w:rsid w:val="009E6FD9"/>
    <w:rsid w:val="009F06D6"/>
    <w:rsid w:val="009F0D96"/>
    <w:rsid w:val="009F2271"/>
    <w:rsid w:val="009F2379"/>
    <w:rsid w:val="009F36FC"/>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6B7"/>
    <w:rsid w:val="00A02E99"/>
    <w:rsid w:val="00A032B7"/>
    <w:rsid w:val="00A03351"/>
    <w:rsid w:val="00A03390"/>
    <w:rsid w:val="00A041C3"/>
    <w:rsid w:val="00A05515"/>
    <w:rsid w:val="00A0765E"/>
    <w:rsid w:val="00A07ABE"/>
    <w:rsid w:val="00A07E74"/>
    <w:rsid w:val="00A10BBC"/>
    <w:rsid w:val="00A10E3D"/>
    <w:rsid w:val="00A10E7A"/>
    <w:rsid w:val="00A1132B"/>
    <w:rsid w:val="00A11407"/>
    <w:rsid w:val="00A11D71"/>
    <w:rsid w:val="00A11DAA"/>
    <w:rsid w:val="00A13525"/>
    <w:rsid w:val="00A13963"/>
    <w:rsid w:val="00A13C86"/>
    <w:rsid w:val="00A1471D"/>
    <w:rsid w:val="00A15422"/>
    <w:rsid w:val="00A15430"/>
    <w:rsid w:val="00A1562D"/>
    <w:rsid w:val="00A15D39"/>
    <w:rsid w:val="00A169FD"/>
    <w:rsid w:val="00A16A86"/>
    <w:rsid w:val="00A173B6"/>
    <w:rsid w:val="00A17B52"/>
    <w:rsid w:val="00A17F4D"/>
    <w:rsid w:val="00A202DC"/>
    <w:rsid w:val="00A21528"/>
    <w:rsid w:val="00A229F2"/>
    <w:rsid w:val="00A2380D"/>
    <w:rsid w:val="00A244A6"/>
    <w:rsid w:val="00A24584"/>
    <w:rsid w:val="00A25A6B"/>
    <w:rsid w:val="00A260B7"/>
    <w:rsid w:val="00A27181"/>
    <w:rsid w:val="00A27CD5"/>
    <w:rsid w:val="00A27FD6"/>
    <w:rsid w:val="00A3062A"/>
    <w:rsid w:val="00A308AA"/>
    <w:rsid w:val="00A31D0B"/>
    <w:rsid w:val="00A31D4A"/>
    <w:rsid w:val="00A32648"/>
    <w:rsid w:val="00A32D47"/>
    <w:rsid w:val="00A3468E"/>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B18"/>
    <w:rsid w:val="00A65FC5"/>
    <w:rsid w:val="00A668CC"/>
    <w:rsid w:val="00A66D8B"/>
    <w:rsid w:val="00A66DB1"/>
    <w:rsid w:val="00A67D7B"/>
    <w:rsid w:val="00A67F84"/>
    <w:rsid w:val="00A71490"/>
    <w:rsid w:val="00A71C6F"/>
    <w:rsid w:val="00A72143"/>
    <w:rsid w:val="00A7377D"/>
    <w:rsid w:val="00A73D0C"/>
    <w:rsid w:val="00A744DA"/>
    <w:rsid w:val="00A7486C"/>
    <w:rsid w:val="00A74AFC"/>
    <w:rsid w:val="00A750B6"/>
    <w:rsid w:val="00A75CF9"/>
    <w:rsid w:val="00A76559"/>
    <w:rsid w:val="00A77DAD"/>
    <w:rsid w:val="00A77F71"/>
    <w:rsid w:val="00A80841"/>
    <w:rsid w:val="00A8148C"/>
    <w:rsid w:val="00A817C7"/>
    <w:rsid w:val="00A81C91"/>
    <w:rsid w:val="00A81FBD"/>
    <w:rsid w:val="00A82AD2"/>
    <w:rsid w:val="00A82F8F"/>
    <w:rsid w:val="00A83FE0"/>
    <w:rsid w:val="00A84E30"/>
    <w:rsid w:val="00A8529D"/>
    <w:rsid w:val="00A86252"/>
    <w:rsid w:val="00A86C02"/>
    <w:rsid w:val="00A86C98"/>
    <w:rsid w:val="00A8767B"/>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E98"/>
    <w:rsid w:val="00AB1F38"/>
    <w:rsid w:val="00AB2145"/>
    <w:rsid w:val="00AB3581"/>
    <w:rsid w:val="00AB444A"/>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1450"/>
    <w:rsid w:val="00AF329C"/>
    <w:rsid w:val="00AF445A"/>
    <w:rsid w:val="00AF4FE8"/>
    <w:rsid w:val="00AF60ED"/>
    <w:rsid w:val="00AF68E0"/>
    <w:rsid w:val="00AF7845"/>
    <w:rsid w:val="00AF7CDF"/>
    <w:rsid w:val="00B00198"/>
    <w:rsid w:val="00B00CF4"/>
    <w:rsid w:val="00B014CD"/>
    <w:rsid w:val="00B01C5C"/>
    <w:rsid w:val="00B01D06"/>
    <w:rsid w:val="00B03417"/>
    <w:rsid w:val="00B034C6"/>
    <w:rsid w:val="00B035D0"/>
    <w:rsid w:val="00B04652"/>
    <w:rsid w:val="00B049DD"/>
    <w:rsid w:val="00B05158"/>
    <w:rsid w:val="00B05D39"/>
    <w:rsid w:val="00B05D3A"/>
    <w:rsid w:val="00B06589"/>
    <w:rsid w:val="00B071C7"/>
    <w:rsid w:val="00B07430"/>
    <w:rsid w:val="00B07D71"/>
    <w:rsid w:val="00B1117E"/>
    <w:rsid w:val="00B1132D"/>
    <w:rsid w:val="00B11695"/>
    <w:rsid w:val="00B119F4"/>
    <w:rsid w:val="00B12FDF"/>
    <w:rsid w:val="00B147FA"/>
    <w:rsid w:val="00B15D00"/>
    <w:rsid w:val="00B15EAA"/>
    <w:rsid w:val="00B164C7"/>
    <w:rsid w:val="00B16D72"/>
    <w:rsid w:val="00B17693"/>
    <w:rsid w:val="00B17BC2"/>
    <w:rsid w:val="00B17EE1"/>
    <w:rsid w:val="00B205FA"/>
    <w:rsid w:val="00B2078E"/>
    <w:rsid w:val="00B22B00"/>
    <w:rsid w:val="00B231A0"/>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65A"/>
    <w:rsid w:val="00B430D4"/>
    <w:rsid w:val="00B443A2"/>
    <w:rsid w:val="00B44605"/>
    <w:rsid w:val="00B44637"/>
    <w:rsid w:val="00B4480E"/>
    <w:rsid w:val="00B45961"/>
    <w:rsid w:val="00B45CE8"/>
    <w:rsid w:val="00B46BBF"/>
    <w:rsid w:val="00B47ED4"/>
    <w:rsid w:val="00B500F2"/>
    <w:rsid w:val="00B50B41"/>
    <w:rsid w:val="00B5180E"/>
    <w:rsid w:val="00B51D94"/>
    <w:rsid w:val="00B53D31"/>
    <w:rsid w:val="00B5475D"/>
    <w:rsid w:val="00B54827"/>
    <w:rsid w:val="00B5517B"/>
    <w:rsid w:val="00B55C6E"/>
    <w:rsid w:val="00B57E65"/>
    <w:rsid w:val="00B60498"/>
    <w:rsid w:val="00B60C32"/>
    <w:rsid w:val="00B61AA3"/>
    <w:rsid w:val="00B61B52"/>
    <w:rsid w:val="00B61F23"/>
    <w:rsid w:val="00B6261A"/>
    <w:rsid w:val="00B62A46"/>
    <w:rsid w:val="00B63458"/>
    <w:rsid w:val="00B63EA9"/>
    <w:rsid w:val="00B642A1"/>
    <w:rsid w:val="00B64437"/>
    <w:rsid w:val="00B64674"/>
    <w:rsid w:val="00B65792"/>
    <w:rsid w:val="00B6645D"/>
    <w:rsid w:val="00B67CBC"/>
    <w:rsid w:val="00B70205"/>
    <w:rsid w:val="00B70ECB"/>
    <w:rsid w:val="00B717F2"/>
    <w:rsid w:val="00B7205A"/>
    <w:rsid w:val="00B72E17"/>
    <w:rsid w:val="00B73172"/>
    <w:rsid w:val="00B73C7B"/>
    <w:rsid w:val="00B73D22"/>
    <w:rsid w:val="00B73FDA"/>
    <w:rsid w:val="00B7417A"/>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F6A"/>
    <w:rsid w:val="00B92E3D"/>
    <w:rsid w:val="00B93600"/>
    <w:rsid w:val="00B94696"/>
    <w:rsid w:val="00B94A6D"/>
    <w:rsid w:val="00B95219"/>
    <w:rsid w:val="00B9635F"/>
    <w:rsid w:val="00B9647B"/>
    <w:rsid w:val="00B97949"/>
    <w:rsid w:val="00B979CE"/>
    <w:rsid w:val="00B97BAA"/>
    <w:rsid w:val="00BA00E3"/>
    <w:rsid w:val="00BA2FA5"/>
    <w:rsid w:val="00BA3107"/>
    <w:rsid w:val="00BA3781"/>
    <w:rsid w:val="00BA3B89"/>
    <w:rsid w:val="00BA4EE7"/>
    <w:rsid w:val="00BA5C03"/>
    <w:rsid w:val="00BA68C6"/>
    <w:rsid w:val="00BA6B66"/>
    <w:rsid w:val="00BB09BF"/>
    <w:rsid w:val="00BB0FEA"/>
    <w:rsid w:val="00BB10CB"/>
    <w:rsid w:val="00BB202A"/>
    <w:rsid w:val="00BB2F46"/>
    <w:rsid w:val="00BB58B6"/>
    <w:rsid w:val="00BB5C2F"/>
    <w:rsid w:val="00BB74AA"/>
    <w:rsid w:val="00BB7C3A"/>
    <w:rsid w:val="00BC0FDC"/>
    <w:rsid w:val="00BC291C"/>
    <w:rsid w:val="00BC3B66"/>
    <w:rsid w:val="00BC43E4"/>
    <w:rsid w:val="00BC49B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43DF"/>
    <w:rsid w:val="00C15C36"/>
    <w:rsid w:val="00C1639E"/>
    <w:rsid w:val="00C16F6A"/>
    <w:rsid w:val="00C16F9A"/>
    <w:rsid w:val="00C1789C"/>
    <w:rsid w:val="00C2035D"/>
    <w:rsid w:val="00C203C0"/>
    <w:rsid w:val="00C20FB4"/>
    <w:rsid w:val="00C2188C"/>
    <w:rsid w:val="00C22EBD"/>
    <w:rsid w:val="00C23F6D"/>
    <w:rsid w:val="00C24554"/>
    <w:rsid w:val="00C25093"/>
    <w:rsid w:val="00C25274"/>
    <w:rsid w:val="00C26866"/>
    <w:rsid w:val="00C26A02"/>
    <w:rsid w:val="00C27DCE"/>
    <w:rsid w:val="00C30752"/>
    <w:rsid w:val="00C3084F"/>
    <w:rsid w:val="00C313D3"/>
    <w:rsid w:val="00C33D49"/>
    <w:rsid w:val="00C34162"/>
    <w:rsid w:val="00C356C4"/>
    <w:rsid w:val="00C3739D"/>
    <w:rsid w:val="00C418D4"/>
    <w:rsid w:val="00C423F2"/>
    <w:rsid w:val="00C44289"/>
    <w:rsid w:val="00C4736A"/>
    <w:rsid w:val="00C47D86"/>
    <w:rsid w:val="00C506C1"/>
    <w:rsid w:val="00C51647"/>
    <w:rsid w:val="00C51909"/>
    <w:rsid w:val="00C51A9F"/>
    <w:rsid w:val="00C51EB6"/>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3520"/>
    <w:rsid w:val="00C93704"/>
    <w:rsid w:val="00C9386F"/>
    <w:rsid w:val="00C95DC5"/>
    <w:rsid w:val="00C96405"/>
    <w:rsid w:val="00CA07BE"/>
    <w:rsid w:val="00CA0E0D"/>
    <w:rsid w:val="00CA101D"/>
    <w:rsid w:val="00CA2004"/>
    <w:rsid w:val="00CA4037"/>
    <w:rsid w:val="00CA4DCC"/>
    <w:rsid w:val="00CA50D9"/>
    <w:rsid w:val="00CA5225"/>
    <w:rsid w:val="00CA57BE"/>
    <w:rsid w:val="00CB0DA0"/>
    <w:rsid w:val="00CB12E2"/>
    <w:rsid w:val="00CB1327"/>
    <w:rsid w:val="00CB2169"/>
    <w:rsid w:val="00CB270C"/>
    <w:rsid w:val="00CB3A78"/>
    <w:rsid w:val="00CB3EDF"/>
    <w:rsid w:val="00CB4CD3"/>
    <w:rsid w:val="00CB50E1"/>
    <w:rsid w:val="00CB7DAD"/>
    <w:rsid w:val="00CC07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41"/>
    <w:rsid w:val="00CD69E7"/>
    <w:rsid w:val="00CD7220"/>
    <w:rsid w:val="00CE026B"/>
    <w:rsid w:val="00CE0AE3"/>
    <w:rsid w:val="00CE0FF2"/>
    <w:rsid w:val="00CE226D"/>
    <w:rsid w:val="00CE2C05"/>
    <w:rsid w:val="00CE4D03"/>
    <w:rsid w:val="00CE59E9"/>
    <w:rsid w:val="00CE6CD4"/>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7C94"/>
    <w:rsid w:val="00D07DE2"/>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851"/>
    <w:rsid w:val="00D26998"/>
    <w:rsid w:val="00D26A70"/>
    <w:rsid w:val="00D32549"/>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1448"/>
    <w:rsid w:val="00D52435"/>
    <w:rsid w:val="00D5342D"/>
    <w:rsid w:val="00D53E3C"/>
    <w:rsid w:val="00D55012"/>
    <w:rsid w:val="00D55D30"/>
    <w:rsid w:val="00D564E8"/>
    <w:rsid w:val="00D56858"/>
    <w:rsid w:val="00D572EC"/>
    <w:rsid w:val="00D575AB"/>
    <w:rsid w:val="00D576ED"/>
    <w:rsid w:val="00D5780F"/>
    <w:rsid w:val="00D60204"/>
    <w:rsid w:val="00D6229F"/>
    <w:rsid w:val="00D6230A"/>
    <w:rsid w:val="00D6256B"/>
    <w:rsid w:val="00D627EE"/>
    <w:rsid w:val="00D62CF4"/>
    <w:rsid w:val="00D6499F"/>
    <w:rsid w:val="00D64E0B"/>
    <w:rsid w:val="00D65431"/>
    <w:rsid w:val="00D65736"/>
    <w:rsid w:val="00D66D69"/>
    <w:rsid w:val="00D70B25"/>
    <w:rsid w:val="00D712EC"/>
    <w:rsid w:val="00D715AD"/>
    <w:rsid w:val="00D71A40"/>
    <w:rsid w:val="00D7231E"/>
    <w:rsid w:val="00D72942"/>
    <w:rsid w:val="00D7416E"/>
    <w:rsid w:val="00D74B64"/>
    <w:rsid w:val="00D757D5"/>
    <w:rsid w:val="00D75ABE"/>
    <w:rsid w:val="00D802B4"/>
    <w:rsid w:val="00D80598"/>
    <w:rsid w:val="00D81704"/>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2064"/>
    <w:rsid w:val="00DB3214"/>
    <w:rsid w:val="00DB3647"/>
    <w:rsid w:val="00DB3EE2"/>
    <w:rsid w:val="00DB472C"/>
    <w:rsid w:val="00DB4FD9"/>
    <w:rsid w:val="00DB5185"/>
    <w:rsid w:val="00DB5A3D"/>
    <w:rsid w:val="00DB652F"/>
    <w:rsid w:val="00DC08EA"/>
    <w:rsid w:val="00DC0E7B"/>
    <w:rsid w:val="00DC1546"/>
    <w:rsid w:val="00DC1CAC"/>
    <w:rsid w:val="00DC3DD7"/>
    <w:rsid w:val="00DC4CF9"/>
    <w:rsid w:val="00DC4D3D"/>
    <w:rsid w:val="00DC5A7C"/>
    <w:rsid w:val="00DC5CE3"/>
    <w:rsid w:val="00DC5D55"/>
    <w:rsid w:val="00DC641D"/>
    <w:rsid w:val="00DC6C09"/>
    <w:rsid w:val="00DC7D15"/>
    <w:rsid w:val="00DD04B2"/>
    <w:rsid w:val="00DD12B9"/>
    <w:rsid w:val="00DD17C4"/>
    <w:rsid w:val="00DD27B8"/>
    <w:rsid w:val="00DD37AA"/>
    <w:rsid w:val="00DD3A2C"/>
    <w:rsid w:val="00DD3ABE"/>
    <w:rsid w:val="00DD3F90"/>
    <w:rsid w:val="00DD471B"/>
    <w:rsid w:val="00DD4F33"/>
    <w:rsid w:val="00DD4F62"/>
    <w:rsid w:val="00DE0140"/>
    <w:rsid w:val="00DE0318"/>
    <w:rsid w:val="00DE04E9"/>
    <w:rsid w:val="00DE079E"/>
    <w:rsid w:val="00DE0D95"/>
    <w:rsid w:val="00DE139C"/>
    <w:rsid w:val="00DE1610"/>
    <w:rsid w:val="00DE1B0A"/>
    <w:rsid w:val="00DE2B36"/>
    <w:rsid w:val="00DE3183"/>
    <w:rsid w:val="00DE31D9"/>
    <w:rsid w:val="00DE455D"/>
    <w:rsid w:val="00DE4C2A"/>
    <w:rsid w:val="00DE4F5E"/>
    <w:rsid w:val="00DE5076"/>
    <w:rsid w:val="00DE543D"/>
    <w:rsid w:val="00DE62F6"/>
    <w:rsid w:val="00DE6FA6"/>
    <w:rsid w:val="00DE6FFC"/>
    <w:rsid w:val="00DE7326"/>
    <w:rsid w:val="00DE76B5"/>
    <w:rsid w:val="00DF1506"/>
    <w:rsid w:val="00DF23DD"/>
    <w:rsid w:val="00DF2513"/>
    <w:rsid w:val="00DF2873"/>
    <w:rsid w:val="00DF2D11"/>
    <w:rsid w:val="00DF3854"/>
    <w:rsid w:val="00DF38F3"/>
    <w:rsid w:val="00DF520D"/>
    <w:rsid w:val="00DF54BA"/>
    <w:rsid w:val="00DF5899"/>
    <w:rsid w:val="00DF660B"/>
    <w:rsid w:val="00E00553"/>
    <w:rsid w:val="00E01751"/>
    <w:rsid w:val="00E023A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5C82"/>
    <w:rsid w:val="00E162A1"/>
    <w:rsid w:val="00E163A9"/>
    <w:rsid w:val="00E16642"/>
    <w:rsid w:val="00E16B1A"/>
    <w:rsid w:val="00E173A0"/>
    <w:rsid w:val="00E178D6"/>
    <w:rsid w:val="00E21272"/>
    <w:rsid w:val="00E217EF"/>
    <w:rsid w:val="00E22923"/>
    <w:rsid w:val="00E229BE"/>
    <w:rsid w:val="00E22BDE"/>
    <w:rsid w:val="00E2358E"/>
    <w:rsid w:val="00E239BD"/>
    <w:rsid w:val="00E244A6"/>
    <w:rsid w:val="00E24B3A"/>
    <w:rsid w:val="00E2549C"/>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892"/>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5081"/>
    <w:rsid w:val="00E75BAB"/>
    <w:rsid w:val="00E7603A"/>
    <w:rsid w:val="00E80D5B"/>
    <w:rsid w:val="00E819FD"/>
    <w:rsid w:val="00E83981"/>
    <w:rsid w:val="00E83EC8"/>
    <w:rsid w:val="00E84F81"/>
    <w:rsid w:val="00E85022"/>
    <w:rsid w:val="00E85B87"/>
    <w:rsid w:val="00E861C9"/>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0C92"/>
    <w:rsid w:val="00EA1EB0"/>
    <w:rsid w:val="00EA2727"/>
    <w:rsid w:val="00EA37EE"/>
    <w:rsid w:val="00EA40CF"/>
    <w:rsid w:val="00EA4852"/>
    <w:rsid w:val="00EA5112"/>
    <w:rsid w:val="00EA5308"/>
    <w:rsid w:val="00EA6C48"/>
    <w:rsid w:val="00EA793F"/>
    <w:rsid w:val="00EB0600"/>
    <w:rsid w:val="00EB0BFA"/>
    <w:rsid w:val="00EB130C"/>
    <w:rsid w:val="00EB397E"/>
    <w:rsid w:val="00EB3AA5"/>
    <w:rsid w:val="00EB6B6C"/>
    <w:rsid w:val="00EB7210"/>
    <w:rsid w:val="00EC0BBE"/>
    <w:rsid w:val="00EC15E1"/>
    <w:rsid w:val="00EC1C8D"/>
    <w:rsid w:val="00EC1F1E"/>
    <w:rsid w:val="00EC237A"/>
    <w:rsid w:val="00EC46AC"/>
    <w:rsid w:val="00EC552C"/>
    <w:rsid w:val="00EC6ACA"/>
    <w:rsid w:val="00EC6D4A"/>
    <w:rsid w:val="00EC7A9E"/>
    <w:rsid w:val="00ED13FC"/>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5B77"/>
    <w:rsid w:val="00EE7A6E"/>
    <w:rsid w:val="00EF04BA"/>
    <w:rsid w:val="00EF08C7"/>
    <w:rsid w:val="00EF09CF"/>
    <w:rsid w:val="00EF2B4A"/>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92B"/>
    <w:rsid w:val="00F11A98"/>
    <w:rsid w:val="00F13A34"/>
    <w:rsid w:val="00F13F12"/>
    <w:rsid w:val="00F144F4"/>
    <w:rsid w:val="00F16416"/>
    <w:rsid w:val="00F21112"/>
    <w:rsid w:val="00F22226"/>
    <w:rsid w:val="00F22DC7"/>
    <w:rsid w:val="00F238B1"/>
    <w:rsid w:val="00F241A0"/>
    <w:rsid w:val="00F24782"/>
    <w:rsid w:val="00F2482B"/>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348"/>
    <w:rsid w:val="00F4176D"/>
    <w:rsid w:val="00F41BF4"/>
    <w:rsid w:val="00F423B9"/>
    <w:rsid w:val="00F42FB2"/>
    <w:rsid w:val="00F436FD"/>
    <w:rsid w:val="00F44014"/>
    <w:rsid w:val="00F4499A"/>
    <w:rsid w:val="00F466E1"/>
    <w:rsid w:val="00F47696"/>
    <w:rsid w:val="00F47EFE"/>
    <w:rsid w:val="00F5009E"/>
    <w:rsid w:val="00F5107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317"/>
    <w:rsid w:val="00F65B7B"/>
    <w:rsid w:val="00F66105"/>
    <w:rsid w:val="00F66A1A"/>
    <w:rsid w:val="00F66A88"/>
    <w:rsid w:val="00F66DD8"/>
    <w:rsid w:val="00F70211"/>
    <w:rsid w:val="00F703E4"/>
    <w:rsid w:val="00F710A5"/>
    <w:rsid w:val="00F71DF2"/>
    <w:rsid w:val="00F731B8"/>
    <w:rsid w:val="00F7339C"/>
    <w:rsid w:val="00F7375B"/>
    <w:rsid w:val="00F73DCF"/>
    <w:rsid w:val="00F7734A"/>
    <w:rsid w:val="00F775DE"/>
    <w:rsid w:val="00F77DD7"/>
    <w:rsid w:val="00F77F4A"/>
    <w:rsid w:val="00F80A0F"/>
    <w:rsid w:val="00F8434A"/>
    <w:rsid w:val="00F850DE"/>
    <w:rsid w:val="00F8572C"/>
    <w:rsid w:val="00F85E55"/>
    <w:rsid w:val="00F85EE4"/>
    <w:rsid w:val="00F878A2"/>
    <w:rsid w:val="00F9002E"/>
    <w:rsid w:val="00F905E8"/>
    <w:rsid w:val="00F91395"/>
    <w:rsid w:val="00F94356"/>
    <w:rsid w:val="00F94837"/>
    <w:rsid w:val="00F94D14"/>
    <w:rsid w:val="00F956E7"/>
    <w:rsid w:val="00F956E9"/>
    <w:rsid w:val="00F95BC4"/>
    <w:rsid w:val="00F96964"/>
    <w:rsid w:val="00F96C3D"/>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C0355"/>
    <w:rsid w:val="00FC0F41"/>
    <w:rsid w:val="00FC2903"/>
    <w:rsid w:val="00FC3071"/>
    <w:rsid w:val="00FC3DCF"/>
    <w:rsid w:val="00FC5813"/>
    <w:rsid w:val="00FC5BD4"/>
    <w:rsid w:val="00FC5BEC"/>
    <w:rsid w:val="00FC7D53"/>
    <w:rsid w:val="00FD06D9"/>
    <w:rsid w:val="00FD0D45"/>
    <w:rsid w:val="00FD128D"/>
    <w:rsid w:val="00FD12F2"/>
    <w:rsid w:val="00FD174D"/>
    <w:rsid w:val="00FD1E2C"/>
    <w:rsid w:val="00FD2502"/>
    <w:rsid w:val="00FD274F"/>
    <w:rsid w:val="00FD2C3F"/>
    <w:rsid w:val="00FD2E54"/>
    <w:rsid w:val="00FD3A05"/>
    <w:rsid w:val="00FD3E6B"/>
    <w:rsid w:val="00FD42B8"/>
    <w:rsid w:val="00FD4402"/>
    <w:rsid w:val="00FD5748"/>
    <w:rsid w:val="00FD686C"/>
    <w:rsid w:val="00FD76E4"/>
    <w:rsid w:val="00FD7797"/>
    <w:rsid w:val="00FD77B8"/>
    <w:rsid w:val="00FD78DF"/>
    <w:rsid w:val="00FD7FE4"/>
    <w:rsid w:val="00FE00D3"/>
    <w:rsid w:val="00FE05ED"/>
    <w:rsid w:val="00FE0A3F"/>
    <w:rsid w:val="00FE11DB"/>
    <w:rsid w:val="00FE33CE"/>
    <w:rsid w:val="00FE3409"/>
    <w:rsid w:val="00FE3BE5"/>
    <w:rsid w:val="00FE4D74"/>
    <w:rsid w:val="00FE505C"/>
    <w:rsid w:val="00FE51A9"/>
    <w:rsid w:val="00FE52D3"/>
    <w:rsid w:val="00FE67BE"/>
    <w:rsid w:val="00FE756D"/>
    <w:rsid w:val="00FE7F93"/>
    <w:rsid w:val="00FF04A2"/>
    <w:rsid w:val="00FF0852"/>
    <w:rsid w:val="00FF0BE6"/>
    <w:rsid w:val="00FF1154"/>
    <w:rsid w:val="00FF1DC2"/>
    <w:rsid w:val="00FF21B2"/>
    <w:rsid w:val="00FF25C7"/>
    <w:rsid w:val="00FF2BDD"/>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uesto">
    <w:name w:val="Title"/>
    <w:basedOn w:val="Normal"/>
    <w:next w:val="Normal"/>
    <w:link w:val="Puest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PuestoCar">
    <w:name w:val="Puesto Car"/>
    <w:basedOn w:val="Fuentedeprrafopredeter"/>
    <w:link w:val="Puest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customStyle="1" w:styleId="UnresolvedMention">
    <w:name w:val="Unresolved Mention"/>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orcid.org/0000-0002-4743-9577"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orcid.org/0000-0001-6601-9597" TargetMode="External"/><Relationship Id="rId17" Type="http://schemas.openxmlformats.org/officeDocument/2006/relationships/image" Target="media/image4.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3-3220-1619"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espinosaclara@uniovi.es" TargetMode="Externa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B1120-9B7F-4F91-AD69-2B2D2D90E5E3}">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298</TotalTime>
  <Pages>28</Pages>
  <Words>44940</Words>
  <Characters>256159</Characters>
  <Application>Microsoft Office Word</Application>
  <DocSecurity>0</DocSecurity>
  <Lines>2134</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Cuenta Microsoft</cp:lastModifiedBy>
  <cp:revision>183</cp:revision>
  <cp:lastPrinted>2024-01-22T16:16:00Z</cp:lastPrinted>
  <dcterms:created xsi:type="dcterms:W3CDTF">2024-02-15T07:44:00Z</dcterms:created>
  <dcterms:modified xsi:type="dcterms:W3CDTF">2024-02-28T13:12:00Z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