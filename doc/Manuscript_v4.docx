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72D0" w14:textId="13B587F7" w:rsidR="00D02CEC" w:rsidRPr="003407A9" w:rsidRDefault="007A7DFA" w:rsidP="00D02CEC">
      <w:pPr>
        <w:spacing w:after="0" w:line="360" w:lineRule="auto"/>
        <w:rPr>
          <w:rFonts w:ascii="Segoe UI" w:eastAsia="Times New Roman" w:hAnsi="Segoe UI" w:cs="Segoe UI"/>
          <w:sz w:val="28"/>
          <w:szCs w:val="28"/>
        </w:rPr>
      </w:pPr>
      <w:bookmarkStart w:id="0" w:name="_Hlk156995151"/>
      <w:bookmarkEnd w:id="0"/>
      <w:r w:rsidRPr="003407A9">
        <w:rPr>
          <w:rFonts w:eastAsia="Times New Roman" w:cstheme="minorHAnsi"/>
          <w:b/>
          <w:bCs/>
          <w:sz w:val="28"/>
          <w:szCs w:val="28"/>
        </w:rPr>
        <w:t>TITLE:</w:t>
      </w:r>
      <w:r w:rsidRPr="003407A9">
        <w:rPr>
          <w:rFonts w:ascii="Segoe UI" w:eastAsia="Times New Roman" w:hAnsi="Segoe UI" w:cs="Segoe UI"/>
          <w:sz w:val="28"/>
          <w:szCs w:val="28"/>
        </w:rPr>
        <w:t xml:space="preserve"> </w:t>
      </w:r>
      <w:r w:rsidR="00291E15">
        <w:rPr>
          <w:rFonts w:eastAsia="Times New Roman" w:cstheme="minorHAnsi"/>
          <w:sz w:val="28"/>
          <w:szCs w:val="28"/>
        </w:rPr>
        <w:t>Functional i</w:t>
      </w:r>
      <w:r w:rsidR="00D02CEC" w:rsidRPr="003407A9">
        <w:rPr>
          <w:rFonts w:eastAsia="Times New Roman" w:cstheme="minorHAnsi"/>
          <w:sz w:val="28"/>
          <w:szCs w:val="28"/>
        </w:rPr>
        <w:t xml:space="preserve">ntraspecific </w:t>
      </w:r>
      <w:r w:rsidR="00291E15">
        <w:rPr>
          <w:rFonts w:eastAsia="Times New Roman" w:cstheme="minorHAnsi"/>
          <w:sz w:val="28"/>
          <w:szCs w:val="28"/>
        </w:rPr>
        <w:t>variation</w:t>
      </w:r>
      <w:r w:rsidR="00D02CEC" w:rsidRPr="003407A9">
        <w:rPr>
          <w:rFonts w:eastAsia="Times New Roman" w:cstheme="minorHAnsi"/>
          <w:sz w:val="28"/>
          <w:szCs w:val="28"/>
        </w:rPr>
        <w:t xml:space="preserve"> in </w:t>
      </w:r>
      <w:r w:rsidR="00421536">
        <w:rPr>
          <w:rFonts w:eastAsia="Times New Roman" w:cstheme="minorHAnsi"/>
          <w:sz w:val="28"/>
          <w:szCs w:val="28"/>
        </w:rPr>
        <w:t xml:space="preserve">the base water potential for </w:t>
      </w:r>
      <w:r w:rsidR="00291E15">
        <w:rPr>
          <w:rFonts w:eastAsia="Times New Roman" w:cstheme="minorHAnsi"/>
          <w:sz w:val="28"/>
          <w:szCs w:val="28"/>
        </w:rPr>
        <w:t xml:space="preserve">seed </w:t>
      </w:r>
      <w:r w:rsidR="001F5DC7">
        <w:rPr>
          <w:rFonts w:eastAsia="Times New Roman" w:cstheme="minorHAnsi"/>
          <w:sz w:val="28"/>
          <w:szCs w:val="28"/>
        </w:rPr>
        <w:t xml:space="preserve">germination </w:t>
      </w:r>
      <w:r w:rsidR="00291E15">
        <w:rPr>
          <w:rFonts w:eastAsia="Times New Roman" w:cstheme="minorHAnsi"/>
          <w:sz w:val="28"/>
          <w:szCs w:val="28"/>
        </w:rPr>
        <w:t>along</w:t>
      </w:r>
      <w:r w:rsidR="00D02CEC" w:rsidRPr="003407A9">
        <w:rPr>
          <w:rFonts w:eastAsia="Times New Roman" w:cstheme="minorHAnsi"/>
          <w:sz w:val="28"/>
          <w:szCs w:val="28"/>
        </w:rPr>
        <w:t xml:space="preserve"> soil microclimat</w:t>
      </w:r>
      <w:r w:rsidR="00E80D5B">
        <w:rPr>
          <w:rFonts w:eastAsia="Times New Roman" w:cstheme="minorHAnsi"/>
          <w:sz w:val="28"/>
          <w:szCs w:val="28"/>
        </w:rPr>
        <w:t>ic gradients</w:t>
      </w:r>
      <w:r w:rsidR="00CE026B" w:rsidRPr="003407A9">
        <w:rPr>
          <w:rFonts w:eastAsia="Times New Roman" w:cstheme="minorHAnsi"/>
          <w:sz w:val="28"/>
          <w:szCs w:val="28"/>
        </w:rPr>
        <w:t>.</w:t>
      </w:r>
    </w:p>
    <w:p w14:paraId="2A6A26B0" w14:textId="6D351F5E" w:rsidR="00D02CEC" w:rsidRPr="001265D3" w:rsidRDefault="00D02CEC" w:rsidP="00EE2B1C">
      <w:pPr>
        <w:spacing w:after="0" w:line="360" w:lineRule="auto"/>
        <w:rPr>
          <w:rFonts w:eastAsia="Times New Roman" w:cstheme="minorHAnsi"/>
          <w:b/>
          <w:bCs/>
          <w:lang w:val="es-CO"/>
        </w:rPr>
      </w:pPr>
      <w:proofErr w:type="spellStart"/>
      <w:r w:rsidRPr="001265D3">
        <w:rPr>
          <w:rFonts w:eastAsia="Times New Roman" w:cstheme="minorHAnsi"/>
          <w:b/>
          <w:bCs/>
          <w:lang w:val="es-CO"/>
        </w:rPr>
        <w:t>Author</w:t>
      </w:r>
      <w:proofErr w:type="spellEnd"/>
      <w:r w:rsidRPr="001265D3">
        <w:rPr>
          <w:rFonts w:eastAsia="Times New Roman" w:cstheme="minorHAnsi"/>
          <w:b/>
          <w:bCs/>
          <w:lang w:val="es-CO"/>
        </w:rPr>
        <w:t xml:space="preserve"> </w:t>
      </w:r>
      <w:proofErr w:type="spellStart"/>
      <w:r w:rsidRPr="001265D3">
        <w:rPr>
          <w:rFonts w:eastAsia="Times New Roman" w:cstheme="minorHAnsi"/>
          <w:b/>
          <w:bCs/>
          <w:lang w:val="es-CO"/>
        </w:rPr>
        <w:t>list</w:t>
      </w:r>
      <w:proofErr w:type="spellEnd"/>
    </w:p>
    <w:p w14:paraId="697E92B9" w14:textId="3E8A9872" w:rsidR="00D02CEC" w:rsidRPr="001265D3" w:rsidRDefault="00D02CEC" w:rsidP="00EE2B1C">
      <w:pPr>
        <w:spacing w:after="0" w:line="360" w:lineRule="auto"/>
        <w:rPr>
          <w:rFonts w:eastAsia="Times New Roman" w:cstheme="minorHAnsi"/>
          <w:lang w:val="es-CO"/>
        </w:rPr>
      </w:pPr>
      <w:r w:rsidRPr="001265D3">
        <w:rPr>
          <w:rFonts w:eastAsia="Times New Roman" w:cstheme="minorHAnsi"/>
          <w:lang w:val="es-CO"/>
        </w:rPr>
        <w:t>Espinosa del Alba, C.</w:t>
      </w:r>
      <w:r w:rsidR="000B4753">
        <w:rPr>
          <w:rFonts w:eastAsia="Times New Roman" w:cstheme="minorHAnsi"/>
          <w:vertAlign w:val="superscript"/>
          <w:lang w:val="es-CO"/>
        </w:rPr>
        <w:t>1</w:t>
      </w:r>
      <w:r w:rsidRPr="001265D3">
        <w:rPr>
          <w:rFonts w:eastAsia="Times New Roman" w:cstheme="minorHAnsi"/>
          <w:lang w:val="es-CO"/>
        </w:rPr>
        <w:t>, Cruz-Tejada, D.</w:t>
      </w:r>
      <w:r w:rsidR="000B4753" w:rsidRPr="000B4753">
        <w:rPr>
          <w:rFonts w:eastAsia="Times New Roman" w:cstheme="minorHAnsi"/>
          <w:vertAlign w:val="superscript"/>
          <w:lang w:val="es-CO"/>
        </w:rPr>
        <w:t xml:space="preserve"> </w:t>
      </w:r>
      <w:r w:rsidR="000B4753">
        <w:rPr>
          <w:rFonts w:eastAsia="Times New Roman" w:cstheme="minorHAnsi"/>
          <w:vertAlign w:val="superscript"/>
          <w:lang w:val="es-CO"/>
        </w:rPr>
        <w:t>2</w:t>
      </w:r>
      <w:r w:rsidRPr="001265D3">
        <w:rPr>
          <w:rFonts w:eastAsia="Times New Roman" w:cstheme="minorHAnsi"/>
          <w:lang w:val="es-CO"/>
        </w:rPr>
        <w:t xml:space="preserve">, Jiménez-Alfaro, </w:t>
      </w:r>
      <w:r w:rsidR="00D87E7E" w:rsidRPr="001265D3">
        <w:rPr>
          <w:rFonts w:eastAsia="Times New Roman" w:cstheme="minorHAnsi"/>
          <w:lang w:val="es-CO"/>
        </w:rPr>
        <w:t>B.</w:t>
      </w:r>
      <w:r w:rsidR="000B4753" w:rsidRPr="000B4753">
        <w:rPr>
          <w:rFonts w:eastAsia="Times New Roman" w:cstheme="minorHAnsi"/>
          <w:vertAlign w:val="superscript"/>
          <w:lang w:val="es-CO"/>
        </w:rPr>
        <w:t xml:space="preserve"> </w:t>
      </w:r>
      <w:r w:rsidR="000B4753">
        <w:rPr>
          <w:rFonts w:eastAsia="Times New Roman" w:cstheme="minorHAnsi"/>
          <w:vertAlign w:val="superscript"/>
          <w:lang w:val="es-CO"/>
        </w:rPr>
        <w:t>1</w:t>
      </w:r>
      <w:r w:rsidR="00D87E7E" w:rsidRPr="001265D3">
        <w:rPr>
          <w:rFonts w:eastAsia="Times New Roman" w:cstheme="minorHAnsi"/>
          <w:lang w:val="es-CO"/>
        </w:rPr>
        <w:t>,</w:t>
      </w:r>
      <w:r w:rsidR="00FC3071" w:rsidRPr="001265D3">
        <w:rPr>
          <w:rFonts w:eastAsia="Times New Roman" w:cstheme="minorHAnsi"/>
          <w:lang w:val="es-CO"/>
        </w:rPr>
        <w:t xml:space="preserve"> and E. Fernández-Pascual</w:t>
      </w:r>
      <w:r w:rsidR="000B4753">
        <w:rPr>
          <w:rFonts w:eastAsia="Times New Roman" w:cstheme="minorHAnsi"/>
          <w:vertAlign w:val="superscript"/>
          <w:lang w:val="es-CO"/>
        </w:rPr>
        <w:t>1</w:t>
      </w:r>
      <w:r w:rsidR="00FC3071" w:rsidRPr="001265D3">
        <w:rPr>
          <w:rFonts w:eastAsia="Times New Roman" w:cstheme="minorHAnsi"/>
          <w:lang w:val="es-CO"/>
        </w:rPr>
        <w:t xml:space="preserve">. </w:t>
      </w:r>
    </w:p>
    <w:p w14:paraId="7AC3759B" w14:textId="7B2FF1F8"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Affiliations</w:t>
      </w:r>
    </w:p>
    <w:p w14:paraId="48F64F48" w14:textId="235304E5" w:rsidR="00131116" w:rsidRPr="00AF5C6A" w:rsidRDefault="000B4753" w:rsidP="00EE2B1C">
      <w:pPr>
        <w:spacing w:after="0" w:line="360" w:lineRule="auto"/>
        <w:textAlignment w:val="baseline"/>
        <w:rPr>
          <w:rFonts w:eastAsia="Times New Roman" w:cstheme="minorHAnsi"/>
          <w:color w:val="000000"/>
          <w:lang w:val="en-US" w:eastAsia="ca-ES"/>
        </w:rPr>
      </w:pPr>
      <w:r w:rsidRPr="000B4753">
        <w:rPr>
          <w:rFonts w:eastAsia="Times New Roman" w:cstheme="minorHAnsi"/>
          <w:vertAlign w:val="superscript"/>
          <w:lang w:val="en-US"/>
        </w:rPr>
        <w:t>1</w:t>
      </w:r>
      <w:r w:rsidR="00EE2B1C" w:rsidRPr="003407A9">
        <w:rPr>
          <w:rFonts w:eastAsia="Times New Roman" w:cstheme="minorHAnsi"/>
          <w:color w:val="000000"/>
          <w:lang w:eastAsia="ca-ES"/>
        </w:rPr>
        <w:t xml:space="preserve">IMIB - </w:t>
      </w:r>
      <w:r w:rsidR="00131116" w:rsidRPr="003407A9">
        <w:rPr>
          <w:rFonts w:eastAsia="Times New Roman" w:cstheme="minorHAnsi"/>
          <w:color w:val="000000"/>
          <w:lang w:eastAsia="ca-ES"/>
        </w:rPr>
        <w:t>Biodiversity Research Institute</w:t>
      </w:r>
      <w:r w:rsidR="00EE2B1C" w:rsidRPr="003407A9">
        <w:rPr>
          <w:rFonts w:eastAsia="Times New Roman" w:cstheme="minorHAnsi"/>
          <w:color w:val="000000"/>
          <w:lang w:eastAsia="ca-ES"/>
        </w:rPr>
        <w:t xml:space="preserve"> </w:t>
      </w:r>
      <w:r w:rsidR="00131116" w:rsidRPr="003407A9">
        <w:rPr>
          <w:rFonts w:eastAsia="Times New Roman" w:cstheme="minorHAnsi"/>
          <w:color w:val="000000"/>
          <w:lang w:eastAsia="ca-ES"/>
        </w:rPr>
        <w:t>(Univ</w:t>
      </w:r>
      <w:r w:rsidR="00291E15">
        <w:rPr>
          <w:rFonts w:eastAsia="Times New Roman" w:cstheme="minorHAnsi"/>
          <w:color w:val="000000"/>
          <w:lang w:eastAsia="ca-ES"/>
        </w:rPr>
        <w:t>ersity of</w:t>
      </w:r>
      <w:r w:rsidR="00131116" w:rsidRPr="003407A9">
        <w:rPr>
          <w:rFonts w:eastAsia="Times New Roman" w:cstheme="minorHAnsi"/>
          <w:color w:val="000000"/>
          <w:lang w:eastAsia="ca-ES"/>
        </w:rPr>
        <w:t xml:space="preserve"> </w:t>
      </w:r>
      <w:r w:rsidR="00131116" w:rsidRPr="00AF5C6A">
        <w:rPr>
          <w:rFonts w:eastAsia="Times New Roman" w:cstheme="minorHAnsi"/>
          <w:color w:val="000000"/>
          <w:lang w:val="en-US" w:eastAsia="ca-ES"/>
        </w:rPr>
        <w:t>Oviedo-CSIC-Princ</w:t>
      </w:r>
      <w:r w:rsidR="00291E15" w:rsidRPr="00AF5C6A">
        <w:rPr>
          <w:rFonts w:eastAsia="Times New Roman" w:cstheme="minorHAnsi"/>
          <w:color w:val="000000"/>
          <w:lang w:val="en-US" w:eastAsia="ca-ES"/>
        </w:rPr>
        <w:t>ipality of</w:t>
      </w:r>
      <w:r w:rsidR="00131116" w:rsidRPr="00AF5C6A">
        <w:rPr>
          <w:rFonts w:eastAsia="Times New Roman" w:cstheme="minorHAnsi"/>
          <w:color w:val="000000"/>
          <w:lang w:val="en-US" w:eastAsia="ca-ES"/>
        </w:rPr>
        <w:t xml:space="preserve"> Asturias)</w:t>
      </w:r>
      <w:r w:rsidR="00291E15" w:rsidRPr="00AF5C6A">
        <w:rPr>
          <w:rFonts w:eastAsia="Times New Roman" w:cstheme="minorHAnsi"/>
          <w:color w:val="000000"/>
          <w:lang w:val="en-US" w:eastAsia="ca-ES"/>
        </w:rPr>
        <w:t>, University of Oviedo</w:t>
      </w:r>
      <w:r w:rsidR="00131116" w:rsidRPr="00AF5C6A">
        <w:rPr>
          <w:rFonts w:eastAsia="Times New Roman" w:cstheme="minorHAnsi"/>
          <w:color w:val="000000"/>
          <w:lang w:val="en-US" w:eastAsia="ca-ES"/>
        </w:rPr>
        <w:t xml:space="preserve">, 33600 Mieres, Spain. </w:t>
      </w:r>
    </w:p>
    <w:p w14:paraId="2AB92EBC" w14:textId="06B4E420" w:rsidR="00D02CEC" w:rsidRPr="00705EDD" w:rsidRDefault="000B4753" w:rsidP="00EE2B1C">
      <w:pPr>
        <w:spacing w:after="0" w:line="360" w:lineRule="auto"/>
        <w:rPr>
          <w:rFonts w:eastAsia="Times New Roman" w:cstheme="minorHAnsi"/>
          <w:lang w:val="es-ES"/>
        </w:rPr>
      </w:pPr>
      <w:r>
        <w:rPr>
          <w:rFonts w:eastAsia="Times New Roman" w:cstheme="minorHAnsi"/>
          <w:vertAlign w:val="superscript"/>
          <w:lang w:val="es-CO"/>
        </w:rPr>
        <w:t>2</w:t>
      </w:r>
      <w:proofErr w:type="spellStart"/>
      <w:r w:rsidR="007934BC" w:rsidRPr="00705EDD">
        <w:rPr>
          <w:rFonts w:eastAsia="Times New Roman" w:cstheme="minorHAnsi"/>
          <w:lang w:val="es-ES"/>
        </w:rPr>
        <w:t>University</w:t>
      </w:r>
      <w:proofErr w:type="spellEnd"/>
      <w:r w:rsidR="007934BC" w:rsidRPr="00705EDD">
        <w:rPr>
          <w:rFonts w:eastAsia="Times New Roman" w:cstheme="minorHAnsi"/>
          <w:lang w:val="es-ES"/>
        </w:rPr>
        <w:t xml:space="preserve"> </w:t>
      </w:r>
      <w:proofErr w:type="spellStart"/>
      <w:r w:rsidR="007934BC" w:rsidRPr="00705EDD">
        <w:rPr>
          <w:rFonts w:eastAsia="Times New Roman" w:cstheme="minorHAnsi"/>
          <w:lang w:val="es-ES"/>
        </w:rPr>
        <w:t>of</w:t>
      </w:r>
      <w:proofErr w:type="spellEnd"/>
      <w:r w:rsidR="007934BC" w:rsidRPr="00705EDD">
        <w:rPr>
          <w:rFonts w:eastAsia="Times New Roman" w:cstheme="minorHAnsi"/>
          <w:lang w:val="es-ES"/>
        </w:rPr>
        <w:t xml:space="preserve"> </w:t>
      </w:r>
      <w:r w:rsidR="00131116" w:rsidRPr="00705EDD">
        <w:rPr>
          <w:rFonts w:eastAsia="Times New Roman" w:cstheme="minorHAnsi"/>
          <w:lang w:val="es-ES"/>
        </w:rPr>
        <w:t>Pisa</w:t>
      </w:r>
      <w:r w:rsidR="0093394D" w:rsidRPr="00705EDD">
        <w:rPr>
          <w:rFonts w:eastAsia="Times New Roman" w:cstheme="minorHAnsi"/>
          <w:lang w:val="es-ES"/>
        </w:rPr>
        <w:t xml:space="preserve">, </w:t>
      </w:r>
      <w:r w:rsidR="007544A2" w:rsidRPr="00705EDD">
        <w:rPr>
          <w:rFonts w:eastAsia="Times New Roman" w:cstheme="minorHAnsi"/>
          <w:lang w:val="es-ES"/>
        </w:rPr>
        <w:t>56126</w:t>
      </w:r>
      <w:r w:rsidR="00B443A2" w:rsidRPr="00705EDD">
        <w:rPr>
          <w:rFonts w:eastAsia="Times New Roman" w:cstheme="minorHAnsi"/>
          <w:lang w:val="es-ES"/>
        </w:rPr>
        <w:t xml:space="preserve"> Pisa</w:t>
      </w:r>
      <w:r w:rsidR="007544A2" w:rsidRPr="00705EDD">
        <w:rPr>
          <w:rFonts w:eastAsia="Times New Roman" w:cstheme="minorHAnsi"/>
          <w:lang w:val="es-ES"/>
        </w:rPr>
        <w:t xml:space="preserve">, </w:t>
      </w:r>
      <w:proofErr w:type="spellStart"/>
      <w:r w:rsidR="0093394D" w:rsidRPr="00705EDD">
        <w:rPr>
          <w:rFonts w:eastAsia="Times New Roman" w:cstheme="minorHAnsi"/>
          <w:lang w:val="es-ES"/>
        </w:rPr>
        <w:t>Italy</w:t>
      </w:r>
      <w:proofErr w:type="spellEnd"/>
      <w:r w:rsidR="0093394D" w:rsidRPr="00705EDD">
        <w:rPr>
          <w:rFonts w:eastAsia="Times New Roman" w:cstheme="minorHAnsi"/>
          <w:lang w:val="es-ES"/>
        </w:rPr>
        <w:t>.</w:t>
      </w:r>
    </w:p>
    <w:p w14:paraId="44EBCF98" w14:textId="77777777" w:rsidR="00B57E65" w:rsidRPr="001265D3" w:rsidRDefault="007934BC" w:rsidP="00EE2B1C">
      <w:pPr>
        <w:pStyle w:val="Textoindependiente"/>
        <w:rPr>
          <w:rFonts w:asciiTheme="minorHAnsi" w:hAnsiTheme="minorHAnsi" w:cstheme="minorHAnsi"/>
          <w:sz w:val="22"/>
          <w:szCs w:val="22"/>
          <w:lang w:val="es-CO" w:eastAsia="ca-ES"/>
        </w:rPr>
      </w:pPr>
      <w:proofErr w:type="spellStart"/>
      <w:r w:rsidRPr="001265D3">
        <w:rPr>
          <w:rFonts w:asciiTheme="minorHAnsi" w:hAnsiTheme="minorHAnsi" w:cstheme="minorHAnsi"/>
          <w:b/>
          <w:bCs/>
          <w:sz w:val="22"/>
          <w:szCs w:val="22"/>
          <w:lang w:val="es-CO" w:eastAsia="ca-ES"/>
        </w:rPr>
        <w:t>Correspondence</w:t>
      </w:r>
      <w:proofErr w:type="spellEnd"/>
      <w:r w:rsidRPr="001265D3">
        <w:rPr>
          <w:rFonts w:asciiTheme="minorHAnsi" w:hAnsiTheme="minorHAnsi" w:cstheme="minorHAnsi"/>
          <w:b/>
          <w:bCs/>
          <w:sz w:val="22"/>
          <w:szCs w:val="22"/>
          <w:lang w:val="es-CO" w:eastAsia="ca-ES"/>
        </w:rPr>
        <w:t xml:space="preserve"> </w:t>
      </w:r>
      <w:proofErr w:type="spellStart"/>
      <w:r w:rsidRPr="001265D3">
        <w:rPr>
          <w:rFonts w:asciiTheme="minorHAnsi" w:hAnsiTheme="minorHAnsi" w:cstheme="minorHAnsi"/>
          <w:b/>
          <w:bCs/>
          <w:sz w:val="22"/>
          <w:szCs w:val="22"/>
          <w:lang w:val="es-CO" w:eastAsia="ca-ES"/>
        </w:rPr>
        <w:t>author</w:t>
      </w:r>
      <w:proofErr w:type="spellEnd"/>
      <w:r w:rsidRPr="001265D3">
        <w:rPr>
          <w:rFonts w:asciiTheme="minorHAnsi" w:hAnsiTheme="minorHAnsi" w:cstheme="minorHAnsi"/>
          <w:sz w:val="22"/>
          <w:szCs w:val="22"/>
          <w:lang w:val="es-CO" w:eastAsia="ca-ES"/>
        </w:rPr>
        <w:t xml:space="preserve">: </w:t>
      </w:r>
    </w:p>
    <w:p w14:paraId="1E5F6EA8" w14:textId="6CCE6454" w:rsidR="007934BC"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sz w:val="22"/>
          <w:szCs w:val="22"/>
          <w:lang w:val="es-CO"/>
        </w:rPr>
        <w:t>Clara Espinosa Del Alba</w:t>
      </w:r>
      <w:r w:rsidRPr="001265D3">
        <w:rPr>
          <w:rFonts w:asciiTheme="minorHAnsi" w:eastAsia="Times New Roman" w:hAnsiTheme="minorHAnsi" w:cstheme="minorHAnsi"/>
          <w:color w:val="000000"/>
          <w:sz w:val="22"/>
          <w:szCs w:val="22"/>
          <w:lang w:val="es-CO" w:eastAsia="ca-ES"/>
        </w:rPr>
        <w:t xml:space="preserve">. </w:t>
      </w:r>
      <w:r w:rsidRPr="001265D3">
        <w:rPr>
          <w:rFonts w:asciiTheme="minorHAnsi" w:hAnsiTheme="minorHAnsi" w:cstheme="minorHAnsi"/>
          <w:sz w:val="22"/>
          <w:szCs w:val="22"/>
          <w:lang w:val="es-CO"/>
        </w:rPr>
        <w:t xml:space="preserve"> Email: </w:t>
      </w:r>
      <w:hyperlink r:id="rId8" w:history="1">
        <w:r w:rsidRPr="001265D3">
          <w:rPr>
            <w:rStyle w:val="Hipervnculo"/>
            <w:rFonts w:asciiTheme="minorHAnsi" w:hAnsiTheme="minorHAnsi" w:cstheme="minorHAnsi"/>
            <w:sz w:val="22"/>
            <w:szCs w:val="22"/>
            <w:lang w:val="es-CO"/>
          </w:rPr>
          <w:t>espinosaclara@uniovi.es</w:t>
        </w:r>
      </w:hyperlink>
    </w:p>
    <w:p w14:paraId="3CC53057" w14:textId="0E1146F0"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ORCID</w:t>
      </w:r>
    </w:p>
    <w:p w14:paraId="630B0B1F" w14:textId="0D3FEFAA" w:rsidR="00D02CEC" w:rsidRPr="001265D3" w:rsidRDefault="007934BC" w:rsidP="00EE2B1C">
      <w:pPr>
        <w:spacing w:after="0" w:line="360" w:lineRule="auto"/>
        <w:textAlignment w:val="baseline"/>
        <w:rPr>
          <w:rFonts w:cstheme="minorHAnsi"/>
          <w:u w:val="single"/>
          <w:lang w:val="es-CO"/>
        </w:rPr>
      </w:pPr>
      <w:r w:rsidRPr="001265D3">
        <w:rPr>
          <w:rFonts w:eastAsia="Times New Roman" w:cstheme="minorHAnsi"/>
          <w:lang w:val="es-CO"/>
        </w:rPr>
        <w:t xml:space="preserve">Clara </w:t>
      </w:r>
      <w:r w:rsidR="00D02CEC" w:rsidRPr="001265D3">
        <w:rPr>
          <w:rFonts w:eastAsia="Times New Roman" w:cstheme="minorHAnsi"/>
          <w:lang w:val="es-CO"/>
        </w:rPr>
        <w:t>Espinosa del Alba</w:t>
      </w:r>
      <w:r w:rsidR="003B08F1" w:rsidRPr="001265D3">
        <w:rPr>
          <w:rFonts w:cstheme="minorHAnsi"/>
          <w:lang w:val="es-CO"/>
        </w:rPr>
        <w:t xml:space="preserve">. </w:t>
      </w:r>
      <w:r w:rsidR="00DB652F" w:rsidRPr="001265D3">
        <w:rPr>
          <w:rStyle w:val="Hipervnculo"/>
          <w:rFonts w:cstheme="minorHAnsi"/>
          <w:lang w:val="es-CO"/>
        </w:rPr>
        <w:t>https://orcid.org/0000-0001-8634-5808</w:t>
      </w:r>
    </w:p>
    <w:p w14:paraId="265BD304" w14:textId="76347B1C" w:rsidR="00317A21" w:rsidRDefault="007934BC" w:rsidP="00EE2B1C">
      <w:pPr>
        <w:spacing w:after="0" w:line="360" w:lineRule="auto"/>
        <w:rPr>
          <w:rFonts w:eastAsia="Times New Roman" w:cstheme="minorHAnsi"/>
          <w:lang w:val="es-CO"/>
        </w:rPr>
      </w:pPr>
      <w:r w:rsidRPr="00395E4C">
        <w:rPr>
          <w:rFonts w:eastAsia="Times New Roman" w:cstheme="minorHAnsi"/>
          <w:lang w:val="es-CO"/>
        </w:rPr>
        <w:t xml:space="preserve">Diana </w:t>
      </w:r>
      <w:r w:rsidR="00D02CEC" w:rsidRPr="00395E4C">
        <w:rPr>
          <w:rFonts w:eastAsia="Times New Roman" w:cstheme="minorHAnsi"/>
          <w:lang w:val="es-CO"/>
        </w:rPr>
        <w:t>Cruz-Tejada</w:t>
      </w:r>
      <w:r w:rsidR="00317A21">
        <w:rPr>
          <w:rFonts w:eastAsia="Times New Roman" w:cstheme="minorHAnsi"/>
          <w:lang w:val="es-CO"/>
        </w:rPr>
        <w:t>.</w:t>
      </w:r>
      <w:r w:rsidR="00D02CEC" w:rsidRPr="00395E4C">
        <w:rPr>
          <w:rFonts w:eastAsia="Times New Roman" w:cstheme="minorHAnsi"/>
          <w:lang w:val="es-CO"/>
        </w:rPr>
        <w:t xml:space="preserve"> </w:t>
      </w:r>
      <w:hyperlink r:id="rId9" w:history="1">
        <w:r w:rsidR="00317A21" w:rsidRPr="00CE0F89">
          <w:rPr>
            <w:rStyle w:val="Hipervnculo"/>
            <w:rFonts w:eastAsia="Times New Roman" w:cstheme="minorHAnsi"/>
            <w:lang w:val="es-CO"/>
          </w:rPr>
          <w:t>https://orcid.org/0000-0003-3220-1619</w:t>
        </w:r>
      </w:hyperlink>
    </w:p>
    <w:p w14:paraId="58E41EFC" w14:textId="77777777" w:rsidR="00FC3071" w:rsidRPr="00317A21" w:rsidRDefault="00FC3071" w:rsidP="00EE2B1C">
      <w:pPr>
        <w:spacing w:after="0" w:line="360" w:lineRule="auto"/>
        <w:rPr>
          <w:rFonts w:cstheme="minorHAnsi"/>
          <w:color w:val="0563C1" w:themeColor="hyperlink"/>
          <w:u w:val="single"/>
          <w:lang w:val="es-CO"/>
        </w:rPr>
      </w:pPr>
      <w:r w:rsidRPr="001265D3">
        <w:rPr>
          <w:rFonts w:eastAsia="Times New Roman" w:cstheme="minorHAnsi"/>
          <w:lang w:val="es-CO"/>
        </w:rPr>
        <w:t xml:space="preserve">Borja Jiménez-Alfaro. </w:t>
      </w:r>
      <w:hyperlink r:id="rId10" w:history="1">
        <w:r w:rsidRPr="00317A21">
          <w:rPr>
            <w:rStyle w:val="Hipervnculo"/>
            <w:rFonts w:cstheme="minorHAnsi"/>
            <w:lang w:val="es-CO"/>
          </w:rPr>
          <w:t>https://orcid.org/0000-0001-6601-9597</w:t>
        </w:r>
      </w:hyperlink>
    </w:p>
    <w:p w14:paraId="4FCCCF6A" w14:textId="18434706" w:rsidR="00D02CEC" w:rsidRPr="00317A21" w:rsidRDefault="007934BC" w:rsidP="00EE2B1C">
      <w:pPr>
        <w:spacing w:after="0" w:line="360" w:lineRule="auto"/>
        <w:rPr>
          <w:rFonts w:eastAsia="Times New Roman" w:cstheme="minorHAnsi"/>
          <w:lang w:val="es-CO"/>
        </w:rPr>
      </w:pPr>
      <w:r w:rsidRPr="00317A21">
        <w:rPr>
          <w:rFonts w:eastAsia="Times New Roman" w:cstheme="minorHAnsi"/>
          <w:lang w:val="es-CO"/>
        </w:rPr>
        <w:t xml:space="preserve">Eduardo </w:t>
      </w:r>
      <w:r w:rsidR="00D02CEC" w:rsidRPr="00317A21">
        <w:rPr>
          <w:rFonts w:eastAsia="Times New Roman" w:cstheme="minorHAnsi"/>
          <w:lang w:val="es-CO"/>
        </w:rPr>
        <w:t>Fernández-Pascual</w:t>
      </w:r>
      <w:r w:rsidR="003B08F1" w:rsidRPr="00317A21">
        <w:rPr>
          <w:rFonts w:eastAsia="Times New Roman" w:cstheme="minorHAnsi"/>
          <w:lang w:val="es-CO"/>
        </w:rPr>
        <w:t>.</w:t>
      </w:r>
      <w:r w:rsidR="00D02CEC" w:rsidRPr="00317A21">
        <w:rPr>
          <w:rFonts w:eastAsia="Times New Roman" w:cstheme="minorHAnsi"/>
          <w:lang w:val="es-CO"/>
        </w:rPr>
        <w:t xml:space="preserve"> </w:t>
      </w:r>
      <w:hyperlink r:id="rId11" w:history="1">
        <w:r w:rsidR="003B08F1" w:rsidRPr="00317A21">
          <w:rPr>
            <w:rStyle w:val="Hipervnculo"/>
            <w:rFonts w:cstheme="minorHAnsi"/>
            <w:lang w:val="es-CO"/>
          </w:rPr>
          <w:t>https://orcid.org/0000-0002-4743-9577</w:t>
        </w:r>
      </w:hyperlink>
    </w:p>
    <w:p w14:paraId="7502E08F" w14:textId="2FF6AD18" w:rsidR="00F24945" w:rsidRPr="00705EDD" w:rsidRDefault="00F24945" w:rsidP="00EE2B1C">
      <w:pPr>
        <w:spacing w:line="360" w:lineRule="auto"/>
        <w:jc w:val="both"/>
        <w:rPr>
          <w:b/>
          <w:bCs/>
          <w:lang w:val="en-US"/>
        </w:rPr>
      </w:pPr>
      <w:r w:rsidRPr="00705EDD">
        <w:rPr>
          <w:b/>
          <w:bCs/>
          <w:lang w:val="en-US"/>
        </w:rPr>
        <w:t>Acknowledgements</w:t>
      </w:r>
    </w:p>
    <w:p w14:paraId="2B75FDCF" w14:textId="4FFD9648" w:rsidR="00FC3071" w:rsidRPr="008A61A3" w:rsidRDefault="008A61A3" w:rsidP="008A61A3">
      <w:pPr>
        <w:spacing w:line="360" w:lineRule="auto"/>
        <w:jc w:val="both"/>
        <w:rPr>
          <w:lang w:val="es-ES"/>
        </w:rPr>
      </w:pPr>
      <w:r>
        <w:t xml:space="preserve">We want to thank </w:t>
      </w:r>
      <w:r w:rsidR="00E97096" w:rsidRPr="003407A9">
        <w:t xml:space="preserve">Maria </w:t>
      </w:r>
      <w:r w:rsidR="00A81C91" w:rsidRPr="003407A9">
        <w:t xml:space="preserve">Pérez Vallejo </w:t>
      </w:r>
      <w:r w:rsidR="00E97096" w:rsidRPr="003407A9">
        <w:t>for invaluable research assistance in the laboratory work</w:t>
      </w:r>
      <w:r w:rsidR="00A81C91" w:rsidRPr="003407A9">
        <w:t xml:space="preserve"> and</w:t>
      </w:r>
      <w:r w:rsidR="007D08E1" w:rsidRPr="003407A9">
        <w:t xml:space="preserve"> Victor </w:t>
      </w:r>
      <w:r w:rsidR="00BC0FDC" w:rsidRPr="003407A9">
        <w:t xml:space="preserve">González García </w:t>
      </w:r>
      <w:r w:rsidR="007D08E1" w:rsidRPr="003407A9">
        <w:t xml:space="preserve">for </w:t>
      </w:r>
      <w:r w:rsidR="0005063B" w:rsidRPr="003407A9">
        <w:t>field support.</w:t>
      </w:r>
      <w:r>
        <w:t xml:space="preserve"> </w:t>
      </w:r>
      <w:r w:rsidR="006F4C73" w:rsidRPr="003407A9">
        <w:rPr>
          <w:lang w:eastAsia="ca-ES"/>
        </w:rPr>
        <w:t>This research was funded by the Spanish Research Agency (AEI/10.13039/501100011033).</w:t>
      </w:r>
      <w:r w:rsidR="009D2490" w:rsidRPr="003407A9">
        <w:rPr>
          <w:lang w:eastAsia="ca-ES"/>
        </w:rPr>
        <w:t xml:space="preserve"> </w:t>
      </w:r>
      <w:r w:rsidR="006F4C73" w:rsidRPr="008A61A3">
        <w:rPr>
          <w:lang w:val="es-ES" w:eastAsia="ca-ES"/>
        </w:rPr>
        <w:t xml:space="preserve">SEEDALP: Seed </w:t>
      </w:r>
      <w:proofErr w:type="spellStart"/>
      <w:r w:rsidR="006F4C73" w:rsidRPr="008A61A3">
        <w:rPr>
          <w:lang w:val="es-ES" w:eastAsia="ca-ES"/>
        </w:rPr>
        <w:t>ecological</w:t>
      </w:r>
      <w:proofErr w:type="spellEnd"/>
      <w:r w:rsidR="006F4C73" w:rsidRPr="008A61A3">
        <w:rPr>
          <w:lang w:val="es-ES" w:eastAsia="ca-ES"/>
        </w:rPr>
        <w:t xml:space="preserve"> </w:t>
      </w:r>
      <w:proofErr w:type="spellStart"/>
      <w:r w:rsidR="006F4C73" w:rsidRPr="008A61A3">
        <w:rPr>
          <w:lang w:val="es-ES" w:eastAsia="ca-ES"/>
        </w:rPr>
        <w:t>spectrum</w:t>
      </w:r>
      <w:proofErr w:type="spellEnd"/>
      <w:r w:rsidR="006F4C73" w:rsidRPr="008A61A3">
        <w:rPr>
          <w:lang w:val="es-ES" w:eastAsia="ca-ES"/>
        </w:rPr>
        <w:t xml:space="preserve"> </w:t>
      </w:r>
      <w:proofErr w:type="spellStart"/>
      <w:r w:rsidR="006F4C73" w:rsidRPr="008A61A3">
        <w:rPr>
          <w:lang w:val="es-ES" w:eastAsia="ca-ES"/>
        </w:rPr>
        <w:t>of</w:t>
      </w:r>
      <w:proofErr w:type="spellEnd"/>
      <w:r w:rsidR="006F4C73" w:rsidRPr="008A61A3">
        <w:rPr>
          <w:lang w:val="es-ES" w:eastAsia="ca-ES"/>
        </w:rPr>
        <w:t xml:space="preserve"> alpine </w:t>
      </w:r>
      <w:proofErr w:type="spellStart"/>
      <w:r w:rsidR="006F4C73" w:rsidRPr="008A61A3">
        <w:rPr>
          <w:lang w:val="es-ES" w:eastAsia="ca-ES"/>
        </w:rPr>
        <w:t>plant</w:t>
      </w:r>
      <w:proofErr w:type="spellEnd"/>
      <w:r w:rsidR="006F4C73" w:rsidRPr="008A61A3">
        <w:rPr>
          <w:lang w:val="es-ES" w:eastAsia="ca-ES"/>
        </w:rPr>
        <w:t xml:space="preserve"> </w:t>
      </w:r>
      <w:proofErr w:type="spellStart"/>
      <w:r w:rsidR="006F4C73" w:rsidRPr="008A61A3">
        <w:rPr>
          <w:lang w:val="es-ES" w:eastAsia="ca-ES"/>
        </w:rPr>
        <w:t>communities</w:t>
      </w:r>
      <w:proofErr w:type="spellEnd"/>
      <w:r w:rsidR="006F4C73" w:rsidRPr="008A61A3">
        <w:rPr>
          <w:lang w:val="es-ES" w:eastAsia="ca-ES"/>
        </w:rPr>
        <w:t xml:space="preserve"> (MCI-20-PID2019-108636GA-I00)</w:t>
      </w:r>
      <w:r>
        <w:rPr>
          <w:lang w:val="es-ES" w:eastAsia="ca-ES"/>
        </w:rPr>
        <w:t xml:space="preserve">; </w:t>
      </w:r>
      <w:r w:rsidR="006F4C73" w:rsidRPr="00317A21">
        <w:rPr>
          <w:lang w:val="es-CO"/>
        </w:rPr>
        <w:t xml:space="preserve">MCI-21-PRE2020-092874: Ayudas para Contratos Predoctorales para la Formación de Doctores </w:t>
      </w:r>
      <w:r w:rsidR="00E9466D">
        <w:rPr>
          <w:lang w:val="es-CO"/>
        </w:rPr>
        <w:t>–</w:t>
      </w:r>
      <w:r w:rsidR="006F4C73" w:rsidRPr="00317A21">
        <w:rPr>
          <w:lang w:val="es-CO"/>
        </w:rPr>
        <w:t xml:space="preserve"> F</w:t>
      </w:r>
      <w:r w:rsidR="00E9466D">
        <w:rPr>
          <w:lang w:val="es-CO"/>
        </w:rPr>
        <w:t>ormación personal investigador</w:t>
      </w:r>
      <w:r w:rsidR="006F4C73" w:rsidRPr="00317A21">
        <w:rPr>
          <w:lang w:val="es-CO"/>
        </w:rPr>
        <w:t xml:space="preserve"> - FPI - del Ministerio de Ciencia e Innovación</w:t>
      </w:r>
      <w:r>
        <w:rPr>
          <w:lang w:val="es-CO" w:eastAsia="ca-ES"/>
        </w:rPr>
        <w:t xml:space="preserve"> and</w:t>
      </w:r>
      <w:r w:rsidR="00EE2B1C" w:rsidRPr="00317A21">
        <w:rPr>
          <w:lang w:val="es-CO" w:eastAsia="ca-ES"/>
        </w:rPr>
        <w:t xml:space="preserve"> </w:t>
      </w:r>
      <w:r w:rsidR="008E6F90" w:rsidRPr="00E9466D">
        <w:rPr>
          <w:lang w:val="es-ES" w:eastAsia="ca-ES"/>
        </w:rPr>
        <w:t xml:space="preserve">SV-23-GIJON-JBA: </w:t>
      </w:r>
      <w:r w:rsidR="00D13E57">
        <w:rPr>
          <w:lang w:val="es-ES" w:eastAsia="ca-ES"/>
        </w:rPr>
        <w:t xml:space="preserve">Ayuntamiento de </w:t>
      </w:r>
      <w:r w:rsidR="008E6F90" w:rsidRPr="00E9466D">
        <w:rPr>
          <w:lang w:val="es-ES" w:eastAsia="ca-ES"/>
        </w:rPr>
        <w:t>G</w:t>
      </w:r>
      <w:r w:rsidR="00D13E57">
        <w:rPr>
          <w:lang w:val="es-ES" w:eastAsia="ca-ES"/>
        </w:rPr>
        <w:t>ijón</w:t>
      </w:r>
      <w:r w:rsidR="00291E15">
        <w:rPr>
          <w:lang w:val="es-ES" w:eastAsia="ca-ES"/>
        </w:rPr>
        <w:t>/Xixón</w:t>
      </w:r>
      <w:r w:rsidR="008E6F90" w:rsidRPr="00E9466D">
        <w:rPr>
          <w:lang w:val="es-ES" w:eastAsia="ca-ES"/>
        </w:rPr>
        <w:t xml:space="preserve"> - J</w:t>
      </w:r>
      <w:r w:rsidR="00D13E57">
        <w:rPr>
          <w:lang w:val="es-ES" w:eastAsia="ca-ES"/>
        </w:rPr>
        <w:t>ardín</w:t>
      </w:r>
      <w:r w:rsidR="008E6F90" w:rsidRPr="00E9466D">
        <w:rPr>
          <w:lang w:val="es-ES" w:eastAsia="ca-ES"/>
        </w:rPr>
        <w:t xml:space="preserve"> B</w:t>
      </w:r>
      <w:r w:rsidR="00D13E57">
        <w:rPr>
          <w:lang w:val="es-ES" w:eastAsia="ca-ES"/>
        </w:rPr>
        <w:t>otánico</w:t>
      </w:r>
      <w:r w:rsidR="008E6F90" w:rsidRPr="00E9466D">
        <w:rPr>
          <w:lang w:val="es-ES" w:eastAsia="ca-ES"/>
        </w:rPr>
        <w:t xml:space="preserve"> A</w:t>
      </w:r>
      <w:r w:rsidR="00D13E57">
        <w:rPr>
          <w:lang w:val="es-ES" w:eastAsia="ca-ES"/>
        </w:rPr>
        <w:t>tlántico</w:t>
      </w:r>
      <w:r w:rsidR="008E6F90" w:rsidRPr="00E9466D">
        <w:rPr>
          <w:lang w:val="es-ES" w:eastAsia="ca-ES"/>
        </w:rPr>
        <w:t xml:space="preserve"> 2022-2026</w:t>
      </w:r>
      <w:r w:rsidR="00D13E57">
        <w:rPr>
          <w:lang w:val="es-ES" w:eastAsia="ca-ES"/>
        </w:rPr>
        <w:t>.</w:t>
      </w:r>
    </w:p>
    <w:p w14:paraId="0A6DCE4E" w14:textId="77777777" w:rsidR="00F24945" w:rsidRPr="00C51647" w:rsidRDefault="00F24945" w:rsidP="00EE2B1C">
      <w:pPr>
        <w:spacing w:line="360" w:lineRule="auto"/>
        <w:jc w:val="both"/>
        <w:rPr>
          <w:b/>
          <w:bCs/>
        </w:rPr>
      </w:pPr>
      <w:r w:rsidRPr="00C51647">
        <w:rPr>
          <w:b/>
          <w:bCs/>
        </w:rPr>
        <w:t>Author contributions</w:t>
      </w:r>
    </w:p>
    <w:p w14:paraId="58EC1C7B" w14:textId="094F5227" w:rsidR="00E97096" w:rsidRPr="003407A9" w:rsidRDefault="00884CE3" w:rsidP="00EE2B1C">
      <w:pPr>
        <w:spacing w:line="360" w:lineRule="auto"/>
        <w:jc w:val="both"/>
      </w:pPr>
      <w:r>
        <w:t xml:space="preserve">BJA obtained the funding. </w:t>
      </w:r>
      <w:r w:rsidR="007D08E1" w:rsidRPr="003407A9">
        <w:t>EFP</w:t>
      </w:r>
      <w:r w:rsidR="00E51014" w:rsidRPr="003407A9">
        <w:t>, BJA</w:t>
      </w:r>
      <w:r w:rsidR="007D08E1" w:rsidRPr="003407A9">
        <w:t xml:space="preserve"> and CE conceived </w:t>
      </w:r>
      <w:r w:rsidR="0005063B" w:rsidRPr="003407A9">
        <w:t>the</w:t>
      </w:r>
      <w:r w:rsidR="007D08E1" w:rsidRPr="003407A9">
        <w:t xml:space="preserve"> idea and designed </w:t>
      </w:r>
      <w:r w:rsidR="0005063B" w:rsidRPr="003407A9">
        <w:t xml:space="preserve">the </w:t>
      </w:r>
      <w:r w:rsidR="007D08E1" w:rsidRPr="003407A9">
        <w:t xml:space="preserve">methodology. </w:t>
      </w:r>
      <w:r w:rsidR="0005063B" w:rsidRPr="003407A9">
        <w:t>CE and DCT</w:t>
      </w:r>
      <w:r w:rsidR="0098493E" w:rsidRPr="003407A9">
        <w:t xml:space="preserve"> collected the data. CE and EFP analysed the data. CE led the writing of the manuscript</w:t>
      </w:r>
      <w:r w:rsidR="00EA1EB0" w:rsidRPr="003407A9">
        <w:t xml:space="preserve">. All authors contributed critically to the drafts and gave final approval for publication. </w:t>
      </w:r>
    </w:p>
    <w:p w14:paraId="31903FA8" w14:textId="77777777" w:rsidR="00F24945" w:rsidRPr="003407A9" w:rsidRDefault="00F24945" w:rsidP="00EE2B1C">
      <w:pPr>
        <w:spacing w:line="360" w:lineRule="auto"/>
        <w:jc w:val="both"/>
        <w:rPr>
          <w:b/>
          <w:bCs/>
        </w:rPr>
      </w:pPr>
      <w:r w:rsidRPr="003407A9">
        <w:rPr>
          <w:b/>
          <w:bCs/>
        </w:rPr>
        <w:t>Data availability statement</w:t>
      </w:r>
    </w:p>
    <w:p w14:paraId="49E691EC" w14:textId="7418480B" w:rsidR="00EA1EB0" w:rsidRPr="003407A9" w:rsidRDefault="00EA1EB0" w:rsidP="00EE2B1C">
      <w:pPr>
        <w:spacing w:line="360" w:lineRule="auto"/>
        <w:jc w:val="both"/>
      </w:pPr>
      <w:r w:rsidRPr="003407A9">
        <w:t xml:space="preserve">Raw data and </w:t>
      </w:r>
      <w:r w:rsidR="00470240" w:rsidRPr="003407A9">
        <w:t xml:space="preserve">R </w:t>
      </w:r>
      <w:r w:rsidRPr="003407A9">
        <w:t xml:space="preserve">script </w:t>
      </w:r>
      <w:r w:rsidR="00470240" w:rsidRPr="003407A9">
        <w:t>for analysis are available in GitHub (XXX)</w:t>
      </w:r>
    </w:p>
    <w:p w14:paraId="05E6E827" w14:textId="77777777" w:rsidR="00F24945" w:rsidRPr="003407A9" w:rsidRDefault="00F24945" w:rsidP="00EE2B1C">
      <w:pPr>
        <w:spacing w:line="360" w:lineRule="auto"/>
        <w:jc w:val="both"/>
        <w:rPr>
          <w:b/>
          <w:bCs/>
        </w:rPr>
      </w:pPr>
      <w:r w:rsidRPr="003407A9">
        <w:rPr>
          <w:b/>
          <w:bCs/>
        </w:rPr>
        <w:t>Conflict of interest statement</w:t>
      </w:r>
    </w:p>
    <w:p w14:paraId="1CF43B08" w14:textId="38B6CCC1" w:rsidR="00F24945" w:rsidRPr="003407A9" w:rsidRDefault="005C7D56" w:rsidP="00EE2B1C">
      <w:pPr>
        <w:spacing w:after="0" w:line="360" w:lineRule="auto"/>
        <w:rPr>
          <w:rFonts w:eastAsia="Times New Roman" w:cstheme="minorHAnsi"/>
        </w:rPr>
      </w:pPr>
      <w:r w:rsidRPr="003407A9">
        <w:rPr>
          <w:rFonts w:eastAsia="Times New Roman" w:cstheme="minorHAnsi"/>
        </w:rPr>
        <w:lastRenderedPageBreak/>
        <w:t>None declared</w:t>
      </w:r>
      <w:r w:rsidR="00F24945" w:rsidRPr="003407A9">
        <w:rPr>
          <w:b/>
          <w:bCs/>
        </w:rPr>
        <w:br w:type="page"/>
      </w:r>
    </w:p>
    <w:p w14:paraId="35FBC942" w14:textId="07B96BD6" w:rsidR="0069060F" w:rsidRPr="003407A9" w:rsidRDefault="0069060F" w:rsidP="002D07AE">
      <w:pPr>
        <w:spacing w:line="360" w:lineRule="auto"/>
        <w:jc w:val="both"/>
        <w:rPr>
          <w:b/>
          <w:bCs/>
        </w:rPr>
      </w:pPr>
      <w:r w:rsidRPr="003407A9">
        <w:rPr>
          <w:b/>
          <w:bCs/>
        </w:rPr>
        <w:lastRenderedPageBreak/>
        <w:t>Abstract</w:t>
      </w:r>
      <w:r w:rsidR="00E64758" w:rsidRPr="003407A9">
        <w:rPr>
          <w:b/>
          <w:bCs/>
        </w:rPr>
        <w:t xml:space="preserve"> </w:t>
      </w:r>
      <w:r w:rsidR="00E64758" w:rsidRPr="003407A9">
        <w:t>(350 words max)</w:t>
      </w:r>
      <w:r w:rsidR="00C26A02" w:rsidRPr="003407A9">
        <w:t xml:space="preserve"> </w:t>
      </w:r>
    </w:p>
    <w:p w14:paraId="5BEED173" w14:textId="02DCCDE5" w:rsidR="00572139" w:rsidRDefault="00FA508B" w:rsidP="002D07AE">
      <w:pPr>
        <w:spacing w:line="360" w:lineRule="auto"/>
        <w:jc w:val="both"/>
      </w:pPr>
      <w:r w:rsidRPr="003407A9">
        <w:t xml:space="preserve">1. </w:t>
      </w:r>
      <w:r w:rsidR="00464D56" w:rsidRPr="003407A9">
        <w:t>Intraspecific v</w:t>
      </w:r>
      <w:r w:rsidR="0083629D">
        <w:t>ariation</w:t>
      </w:r>
      <w:r w:rsidR="0081459B" w:rsidRPr="003407A9">
        <w:t xml:space="preserve"> </w:t>
      </w:r>
      <w:r w:rsidR="00EC1EF1">
        <w:t>exists</w:t>
      </w:r>
      <w:r w:rsidR="00A31D4A" w:rsidRPr="003407A9">
        <w:t xml:space="preserve"> in a wide </w:t>
      </w:r>
      <w:r w:rsidR="00C2035D" w:rsidRPr="003407A9">
        <w:t>range</w:t>
      </w:r>
      <w:r w:rsidR="00A31D4A" w:rsidRPr="003407A9">
        <w:t xml:space="preserve"> of biological processes</w:t>
      </w:r>
      <w:r w:rsidR="00660BE0">
        <w:t xml:space="preserve"> and is the source for</w:t>
      </w:r>
      <w:r w:rsidR="00526365" w:rsidRPr="003407A9">
        <w:t xml:space="preserve"> </w:t>
      </w:r>
      <w:r w:rsidR="00222D5E">
        <w:t xml:space="preserve">species </w:t>
      </w:r>
      <w:r w:rsidR="00526365" w:rsidRPr="003407A9">
        <w:t>adaptation</w:t>
      </w:r>
      <w:r w:rsidR="00F5499B" w:rsidRPr="003407A9">
        <w:t xml:space="preserve"> </w:t>
      </w:r>
      <w:r w:rsidR="00481049">
        <w:t>to</w:t>
      </w:r>
      <w:r w:rsidR="007C2621" w:rsidRPr="003407A9">
        <w:t xml:space="preserve"> </w:t>
      </w:r>
      <w:r w:rsidR="00527413">
        <w:t>environmental</w:t>
      </w:r>
      <w:r w:rsidR="007C2621" w:rsidRPr="003407A9">
        <w:t xml:space="preserve"> change</w:t>
      </w:r>
      <w:r w:rsidR="00527413">
        <w:t>s</w:t>
      </w:r>
      <w:r w:rsidR="00F5499B" w:rsidRPr="003407A9">
        <w:t>.</w:t>
      </w:r>
      <w:r w:rsidR="001459B8">
        <w:t xml:space="preserve"> Plant </w:t>
      </w:r>
      <w:r w:rsidR="00A0684F">
        <w:t>reproduction</w:t>
      </w:r>
      <w:r w:rsidR="001459B8">
        <w:t xml:space="preserve"> by seed</w:t>
      </w:r>
      <w:r w:rsidR="00965923" w:rsidRPr="003407A9">
        <w:t xml:space="preserve"> </w:t>
      </w:r>
      <w:r w:rsidR="00F14CEB">
        <w:t>relies on</w:t>
      </w:r>
      <w:r w:rsidR="007A5ECB">
        <w:t xml:space="preserve"> seed germination, a</w:t>
      </w:r>
      <w:r w:rsidR="00EE1159">
        <w:t>n irreversible</w:t>
      </w:r>
      <w:r w:rsidR="007A5ECB">
        <w:t xml:space="preserve"> physiological process regulated by environmental </w:t>
      </w:r>
      <w:r w:rsidR="00CB2B26">
        <w:t xml:space="preserve">temperature and </w:t>
      </w:r>
      <w:r w:rsidR="00415C96">
        <w:t>water availability.</w:t>
      </w:r>
      <w:r w:rsidR="00CB2B26">
        <w:t xml:space="preserve"> Intraspecific variation in the thermal thresholds for germination is</w:t>
      </w:r>
      <w:r w:rsidR="00101C98">
        <w:t xml:space="preserve"> widespread </w:t>
      </w:r>
      <w:r w:rsidR="00A2477A">
        <w:t xml:space="preserve">in seed plants </w:t>
      </w:r>
      <w:r w:rsidR="00101C98">
        <w:t xml:space="preserve">and has been </w:t>
      </w:r>
      <w:r w:rsidR="00547D00">
        <w:t xml:space="preserve">the </w:t>
      </w:r>
      <w:r w:rsidR="00101C98">
        <w:t xml:space="preserve">subject </w:t>
      </w:r>
      <w:r w:rsidR="00547D00">
        <w:t>of</w:t>
      </w:r>
      <w:r w:rsidR="00101C98">
        <w:t xml:space="preserve"> abundant research. However, much less </w:t>
      </w:r>
      <w:r w:rsidR="00456306">
        <w:t>is</w:t>
      </w:r>
      <w:r w:rsidR="00101C98">
        <w:t xml:space="preserve"> known about </w:t>
      </w:r>
      <w:r w:rsidR="00797450">
        <w:t xml:space="preserve">intraspecific variation in </w:t>
      </w:r>
      <w:r w:rsidR="00137DFA">
        <w:t xml:space="preserve">the </w:t>
      </w:r>
      <w:r w:rsidR="00797450">
        <w:t>water thresholds for seed germination.</w:t>
      </w:r>
      <w:r w:rsidR="00415C96">
        <w:t xml:space="preserve"> </w:t>
      </w:r>
      <w:r w:rsidR="00E2581E">
        <w:t>T</w:t>
      </w:r>
      <w:r w:rsidR="00E2581E" w:rsidRPr="003407A9">
        <w:t xml:space="preserve">he extent </w:t>
      </w:r>
      <w:r w:rsidR="00DE336A">
        <w:t xml:space="preserve">and scale </w:t>
      </w:r>
      <w:r w:rsidR="00E2581E" w:rsidRPr="003407A9">
        <w:t xml:space="preserve">of intraspecific </w:t>
      </w:r>
      <w:r w:rsidR="00E2581E">
        <w:t>variation</w:t>
      </w:r>
      <w:r w:rsidR="00E2581E" w:rsidRPr="003407A9">
        <w:t xml:space="preserve"> </w:t>
      </w:r>
      <w:r w:rsidR="00E2581E">
        <w:t>in the</w:t>
      </w:r>
      <w:r w:rsidR="00E2581E" w:rsidRPr="003407A9">
        <w:t xml:space="preserve"> germination base water potential</w:t>
      </w:r>
      <w:r w:rsidR="00E2581E">
        <w:t xml:space="preserve"> (</w:t>
      </w:r>
      <w:proofErr w:type="spellStart"/>
      <w:r w:rsidR="00951D09" w:rsidRPr="003407A9">
        <w:rPr>
          <w:rFonts w:cstheme="minorHAnsi"/>
        </w:rPr>
        <w:t>ψ</w:t>
      </w:r>
      <w:r w:rsidR="00951D09" w:rsidRPr="003407A9">
        <w:rPr>
          <w:rFonts w:cstheme="minorHAnsi"/>
          <w:vertAlign w:val="subscript"/>
        </w:rPr>
        <w:t>b</w:t>
      </w:r>
      <w:proofErr w:type="spellEnd"/>
      <w:r w:rsidR="00951D09">
        <w:t xml:space="preserve"> </w:t>
      </w:r>
      <w:r w:rsidR="00E2581E">
        <w:t xml:space="preserve">i.e. </w:t>
      </w:r>
      <w:r w:rsidR="002E72EB">
        <w:t xml:space="preserve">the </w:t>
      </w:r>
      <w:r w:rsidR="00E2581E">
        <w:t xml:space="preserve">minimum </w:t>
      </w:r>
      <w:r w:rsidR="002E72EB">
        <w:t xml:space="preserve">amount of </w:t>
      </w:r>
      <w:r w:rsidR="00E2581E">
        <w:t xml:space="preserve">water </w:t>
      </w:r>
      <w:r w:rsidR="002E72EB">
        <w:t>required</w:t>
      </w:r>
      <w:r w:rsidR="00E2581E">
        <w:t xml:space="preserve"> for germination)</w:t>
      </w:r>
      <w:r w:rsidR="00E2581E" w:rsidRPr="003407A9">
        <w:t xml:space="preserve"> </w:t>
      </w:r>
      <w:r w:rsidR="00CC09A7">
        <w:t xml:space="preserve">can be </w:t>
      </w:r>
      <w:r w:rsidR="00DE336A">
        <w:t>of</w:t>
      </w:r>
      <w:r w:rsidR="00CC09A7">
        <w:t xml:space="preserve"> high ecological significan</w:t>
      </w:r>
      <w:r w:rsidR="00DE336A">
        <w:t>ce</w:t>
      </w:r>
      <w:r w:rsidR="00CC09A7">
        <w:t xml:space="preserve"> in water-limited ecosystems</w:t>
      </w:r>
      <w:r w:rsidR="007B69E6">
        <w:t xml:space="preserve">, but this </w:t>
      </w:r>
      <w:ins w:id="1" w:author="EDUARDO FERNANDEZ PASCUAL" w:date="2024-03-21T15:45:00Z">
        <w:r w:rsidR="002D4B4E">
          <w:t xml:space="preserve">significance </w:t>
        </w:r>
      </w:ins>
      <w:del w:id="2" w:author="EDUARDO FERNANDEZ PASCUAL" w:date="2024-03-21T15:45:00Z">
        <w:r w:rsidR="007B6B05" w:rsidDel="002D4B4E">
          <w:delText>functionality</w:delText>
        </w:r>
        <w:r w:rsidR="007B69E6" w:rsidDel="002D4B4E">
          <w:delText xml:space="preserve"> </w:delText>
        </w:r>
      </w:del>
      <w:r w:rsidR="007B69E6">
        <w:t>has never been tested at microclimatic scales.</w:t>
      </w:r>
    </w:p>
    <w:p w14:paraId="15375AB3" w14:textId="18A8479B" w:rsidR="0081459B" w:rsidRPr="003407A9" w:rsidRDefault="00FA508B" w:rsidP="00EF314C">
      <w:pPr>
        <w:spacing w:line="360" w:lineRule="auto"/>
        <w:jc w:val="both"/>
      </w:pPr>
      <w:r w:rsidRPr="003407A9">
        <w:t>2.</w:t>
      </w:r>
      <w:r w:rsidR="008F5605" w:rsidRPr="003407A9">
        <w:t xml:space="preserve"> </w:t>
      </w:r>
      <w:r w:rsidR="004F1193">
        <w:t>We</w:t>
      </w:r>
      <w:r w:rsidR="004F1193" w:rsidRPr="003407A9">
        <w:t xml:space="preserve"> </w:t>
      </w:r>
      <w:r w:rsidR="00983C96">
        <w:t xml:space="preserve">tested the </w:t>
      </w:r>
      <w:r w:rsidR="00BA7E22" w:rsidRPr="00BA7E22">
        <w:t>hypothesis that</w:t>
      </w:r>
      <w:r w:rsidR="00EF314C">
        <w:t xml:space="preserve"> </w:t>
      </w:r>
      <w:r w:rsidR="00205F9B">
        <w:t>water thresholds for seed germination</w:t>
      </w:r>
      <w:r w:rsidR="00205F9B" w:rsidRPr="00BA7E22">
        <w:t xml:space="preserve"> </w:t>
      </w:r>
      <w:r w:rsidR="00BA7E22" w:rsidRPr="00BA7E22">
        <w:t xml:space="preserve">show functional intraspecific variation along local </w:t>
      </w:r>
      <w:r w:rsidR="00EF314C">
        <w:t xml:space="preserve">microclimatic </w:t>
      </w:r>
      <w:r w:rsidR="00BA7E22" w:rsidRPr="00BA7E22">
        <w:t xml:space="preserve">gradients </w:t>
      </w:r>
      <w:r w:rsidR="004F1193">
        <w:t>in water</w:t>
      </w:r>
      <w:r w:rsidR="004F1193" w:rsidRPr="003407A9">
        <w:t xml:space="preserve">-limited </w:t>
      </w:r>
      <w:r w:rsidR="004F1193">
        <w:t xml:space="preserve">Mediterranean alpine </w:t>
      </w:r>
      <w:r w:rsidR="00527413">
        <w:t>ecosystems</w:t>
      </w:r>
      <w:r w:rsidR="004F1193">
        <w:t xml:space="preserve"> of the </w:t>
      </w:r>
      <w:r w:rsidR="004F1193" w:rsidRPr="003407A9">
        <w:t>Iberian Peninsula</w:t>
      </w:r>
      <w:r w:rsidR="004F1193">
        <w:t xml:space="preserve"> (SW Europe)</w:t>
      </w:r>
      <w:r w:rsidR="00C83015" w:rsidRPr="003407A9">
        <w:t xml:space="preserve">. </w:t>
      </w:r>
      <w:r w:rsidR="003A3B62" w:rsidRPr="003407A9">
        <w:t>W</w:t>
      </w:r>
      <w:r w:rsidR="00C73887" w:rsidRPr="003407A9">
        <w:t>e sampled 18 subpopulations</w:t>
      </w:r>
      <w:r w:rsidR="00C53F28">
        <w:t xml:space="preserve"> </w:t>
      </w:r>
      <w:r w:rsidR="00527413">
        <w:t xml:space="preserve">of the </w:t>
      </w:r>
      <w:r w:rsidR="00527413" w:rsidRPr="003407A9">
        <w:t xml:space="preserve">species </w:t>
      </w:r>
      <w:r w:rsidR="00527413" w:rsidRPr="00BB0FEA">
        <w:rPr>
          <w:i/>
          <w:iCs/>
        </w:rPr>
        <w:t>Dianthus langeanus</w:t>
      </w:r>
      <w:r w:rsidR="00527413">
        <w:rPr>
          <w:i/>
          <w:iCs/>
        </w:rPr>
        <w:t xml:space="preserve"> </w:t>
      </w:r>
      <w:r w:rsidR="00527413">
        <w:t xml:space="preserve">(Caryophyllaceae), </w:t>
      </w:r>
      <w:r w:rsidR="009024D0">
        <w:t xml:space="preserve">separated </w:t>
      </w:r>
      <w:r w:rsidR="005401E5">
        <w:t>by 10 m intervals, and with</w:t>
      </w:r>
      <w:r w:rsidR="00E91E1F" w:rsidRPr="003407A9">
        <w:t xml:space="preserve"> contrasting</w:t>
      </w:r>
      <w:r w:rsidR="009B5118" w:rsidRPr="003407A9">
        <w:t xml:space="preserve"> field-measured </w:t>
      </w:r>
      <w:r w:rsidR="005401E5">
        <w:t>microclimatic</w:t>
      </w:r>
      <w:r w:rsidR="005401E5" w:rsidRPr="003407A9">
        <w:t xml:space="preserve"> </w:t>
      </w:r>
      <w:r w:rsidR="009B5118" w:rsidRPr="003407A9">
        <w:t>conditions. We</w:t>
      </w:r>
      <w:r w:rsidR="003A3B62" w:rsidRPr="003407A9">
        <w:t xml:space="preserve"> </w:t>
      </w:r>
      <w:r w:rsidR="0067627B">
        <w:t>measured</w:t>
      </w:r>
      <w:r w:rsidR="0067627B" w:rsidRPr="003407A9">
        <w:t xml:space="preserve"> </w:t>
      </w:r>
      <w:r w:rsidR="003A3B62" w:rsidRPr="003407A9">
        <w:t xml:space="preserve">germination responses </w:t>
      </w:r>
      <w:r w:rsidR="0067627B">
        <w:t xml:space="preserve">to water stress </w:t>
      </w:r>
      <w:r w:rsidR="00FC0F41" w:rsidRPr="003407A9">
        <w:t>using polyethylene glycol (PEG)</w:t>
      </w:r>
      <w:r w:rsidR="0098651D" w:rsidRPr="003407A9">
        <w:t xml:space="preserve"> solutions</w:t>
      </w:r>
      <w:r w:rsidR="0067627B">
        <w:t xml:space="preserve">. We </w:t>
      </w:r>
      <w:r w:rsidR="003A3B62" w:rsidRPr="003407A9">
        <w:t>fitt</w:t>
      </w:r>
      <w:r w:rsidR="0067627B">
        <w:t>ed</w:t>
      </w:r>
      <w:r w:rsidR="003A3B62" w:rsidRPr="003407A9">
        <w:t xml:space="preserve"> hydro</w:t>
      </w:r>
      <w:r w:rsidR="0067627B">
        <w:t>-</w:t>
      </w:r>
      <w:r w:rsidR="003A3B62" w:rsidRPr="003407A9">
        <w:t>time models</w:t>
      </w:r>
      <w:r w:rsidR="000073A9">
        <w:t xml:space="preserve"> </w:t>
      </w:r>
      <w:r w:rsidR="005401E5">
        <w:t xml:space="preserve">to calculate the germination </w:t>
      </w:r>
      <w:proofErr w:type="spellStart"/>
      <w:r w:rsidR="00951D09" w:rsidRPr="003407A9">
        <w:rPr>
          <w:rFonts w:cstheme="minorHAnsi"/>
        </w:rPr>
        <w:t>ψ</w:t>
      </w:r>
      <w:r w:rsidR="00951D09" w:rsidRPr="003407A9">
        <w:rPr>
          <w:rFonts w:cstheme="minorHAnsi"/>
          <w:vertAlign w:val="subscript"/>
        </w:rPr>
        <w:t>b</w:t>
      </w:r>
      <w:proofErr w:type="spellEnd"/>
      <w:r w:rsidR="00951D09">
        <w:t xml:space="preserve"> </w:t>
      </w:r>
      <w:r w:rsidR="003846A7">
        <w:t xml:space="preserve">of each subpopulation and tested the </w:t>
      </w:r>
      <w:r w:rsidR="007E0E5D">
        <w:t>expectation that</w:t>
      </w:r>
      <w:r w:rsidR="006F19B6">
        <w:t xml:space="preserve"> </w:t>
      </w:r>
      <w:r w:rsidR="007E0E5D">
        <w:t xml:space="preserve">seeds collected </w:t>
      </w:r>
      <w:r w:rsidR="007E0E5D" w:rsidRPr="003407A9">
        <w:t>from warmer and drier subpopulations</w:t>
      </w:r>
      <w:r w:rsidR="007E0E5D">
        <w:t xml:space="preserve"> had </w:t>
      </w:r>
      <w:r w:rsidR="006F19B6">
        <w:t xml:space="preserve">lower </w:t>
      </w:r>
      <w:proofErr w:type="spellStart"/>
      <w:r w:rsidR="00951D09" w:rsidRPr="003407A9">
        <w:rPr>
          <w:rFonts w:cstheme="minorHAnsi"/>
        </w:rPr>
        <w:t>ψ</w:t>
      </w:r>
      <w:r w:rsidR="00951D09" w:rsidRPr="003407A9">
        <w:rPr>
          <w:rFonts w:cstheme="minorHAnsi"/>
          <w:vertAlign w:val="subscript"/>
        </w:rPr>
        <w:t>b</w:t>
      </w:r>
      <w:proofErr w:type="spellEnd"/>
      <w:r w:rsidR="00951D09">
        <w:t xml:space="preserve"> </w:t>
      </w:r>
      <w:r w:rsidR="007E0E5D">
        <w:t>(i.e. their germination was more drought-tolerant)</w:t>
      </w:r>
      <w:r w:rsidR="003A3B62" w:rsidRPr="003407A9">
        <w:t>.</w:t>
      </w:r>
    </w:p>
    <w:p w14:paraId="4EC6CFF0" w14:textId="66CA6F89" w:rsidR="0081459B" w:rsidRPr="003407A9" w:rsidRDefault="00FA508B" w:rsidP="002D07AE">
      <w:pPr>
        <w:spacing w:line="360" w:lineRule="auto"/>
        <w:jc w:val="both"/>
      </w:pPr>
      <w:r w:rsidRPr="003407A9">
        <w:t>3.</w:t>
      </w:r>
      <w:r w:rsidR="00722455" w:rsidRPr="003407A9">
        <w:t xml:space="preserve"> </w:t>
      </w:r>
      <w:r w:rsidR="00C74E49" w:rsidRPr="003407A9">
        <w:t xml:space="preserve">We found significant differences between </w:t>
      </w:r>
      <w:r w:rsidR="001B7C33">
        <w:t>subpopulations'</w:t>
      </w:r>
      <w:r w:rsidR="00D60204" w:rsidRPr="003407A9">
        <w:t xml:space="preserve"> </w:t>
      </w:r>
      <w:proofErr w:type="spellStart"/>
      <w:r w:rsidR="00951D09" w:rsidRPr="003407A9">
        <w:rPr>
          <w:rFonts w:cstheme="minorHAnsi"/>
        </w:rPr>
        <w:t>ψ</w:t>
      </w:r>
      <w:r w:rsidR="00951D09" w:rsidRPr="003407A9">
        <w:rPr>
          <w:rFonts w:cstheme="minorHAnsi"/>
          <w:vertAlign w:val="subscript"/>
        </w:rPr>
        <w:t>b</w:t>
      </w:r>
      <w:proofErr w:type="spellEnd"/>
      <w:r w:rsidR="00D331B0">
        <w:t>, i.e. there was intraspecific variation in germination responses to water stress</w:t>
      </w:r>
      <w:r w:rsidR="001906D4">
        <w:t>. S</w:t>
      </w:r>
      <w:r w:rsidR="00D60204" w:rsidRPr="003407A9">
        <w:t xml:space="preserve">eeds from warmer and drier subpopulations had lower </w:t>
      </w:r>
      <w:proofErr w:type="spellStart"/>
      <w:r w:rsidR="00951D09" w:rsidRPr="003407A9">
        <w:rPr>
          <w:rFonts w:cstheme="minorHAnsi"/>
        </w:rPr>
        <w:t>ψ</w:t>
      </w:r>
      <w:r w:rsidR="00951D09" w:rsidRPr="003407A9">
        <w:rPr>
          <w:rFonts w:cstheme="minorHAnsi"/>
          <w:vertAlign w:val="subscript"/>
        </w:rPr>
        <w:t>b</w:t>
      </w:r>
      <w:proofErr w:type="spellEnd"/>
      <w:r w:rsidR="00A21712">
        <w:t xml:space="preserve">, </w:t>
      </w:r>
      <w:r w:rsidR="009E3481">
        <w:t>meaning</w:t>
      </w:r>
      <w:r w:rsidR="008B4A91">
        <w:t xml:space="preserve"> the</w:t>
      </w:r>
      <w:r w:rsidR="004825E5">
        <w:t>ir germination was</w:t>
      </w:r>
      <w:r w:rsidR="00E22923" w:rsidRPr="003407A9">
        <w:t xml:space="preserve"> more </w:t>
      </w:r>
      <w:proofErr w:type="gramStart"/>
      <w:r w:rsidR="008B4A91">
        <w:t>drought-</w:t>
      </w:r>
      <w:r w:rsidR="00E22923" w:rsidRPr="003407A9">
        <w:t>tolerant</w:t>
      </w:r>
      <w:proofErr w:type="gramEnd"/>
      <w:r w:rsidR="00E22923" w:rsidRPr="000E1312">
        <w:t xml:space="preserve">. </w:t>
      </w:r>
      <w:r w:rsidR="00A21712">
        <w:t xml:space="preserve">These </w:t>
      </w:r>
      <w:r w:rsidR="00CD6730">
        <w:t>results</w:t>
      </w:r>
      <w:r w:rsidR="00A21712">
        <w:t xml:space="preserve"> support </w:t>
      </w:r>
      <w:r w:rsidR="00083938">
        <w:t xml:space="preserve">that intraspecific variation in the </w:t>
      </w:r>
      <w:proofErr w:type="spellStart"/>
      <w:r w:rsidR="005D6D8E" w:rsidRPr="003407A9">
        <w:rPr>
          <w:rFonts w:cstheme="minorHAnsi"/>
        </w:rPr>
        <w:t>ψ</w:t>
      </w:r>
      <w:r w:rsidR="005D6D8E" w:rsidRPr="003407A9">
        <w:rPr>
          <w:rFonts w:cstheme="minorHAnsi"/>
          <w:vertAlign w:val="subscript"/>
        </w:rPr>
        <w:t>b</w:t>
      </w:r>
      <w:proofErr w:type="spellEnd"/>
      <w:r w:rsidR="005D6D8E">
        <w:t xml:space="preserve"> </w:t>
      </w:r>
      <w:r w:rsidR="00083938">
        <w:t>for germination has functional significance</w:t>
      </w:r>
      <w:r w:rsidR="00A908F7">
        <w:t>, even at</w:t>
      </w:r>
      <w:r w:rsidR="00EA756C">
        <w:t xml:space="preserve"> environmental</w:t>
      </w:r>
      <w:r w:rsidR="00A908F7">
        <w:t xml:space="preserve"> microscale</w:t>
      </w:r>
      <w:r w:rsidR="00EA756C">
        <w:t>s</w:t>
      </w:r>
      <w:r w:rsidR="00A908F7">
        <w:t xml:space="preserve"> (c. 10 m)</w:t>
      </w:r>
      <w:r w:rsidR="002C4F7D">
        <w:t>.</w:t>
      </w:r>
    </w:p>
    <w:p w14:paraId="2B5ABCD6" w14:textId="46630B2E" w:rsidR="0081459B" w:rsidRPr="003407A9" w:rsidRDefault="001E50C5" w:rsidP="002D07AE">
      <w:pPr>
        <w:spacing w:line="360" w:lineRule="auto"/>
        <w:jc w:val="both"/>
      </w:pPr>
      <w:r w:rsidRPr="003407A9">
        <w:t>4. S</w:t>
      </w:r>
      <w:r w:rsidR="00FA508B" w:rsidRPr="003407A9">
        <w:t>ynthesis</w:t>
      </w:r>
      <w:r w:rsidRPr="003407A9">
        <w:t>:</w:t>
      </w:r>
      <w:r w:rsidR="00E819FD">
        <w:t xml:space="preserve"> </w:t>
      </w:r>
      <w:r w:rsidR="0063067D">
        <w:t>Our</w:t>
      </w:r>
      <w:r w:rsidR="00FE756D">
        <w:t xml:space="preserve"> results indicate that </w:t>
      </w:r>
      <w:r w:rsidR="005B00CF">
        <w:t xml:space="preserve">the </w:t>
      </w:r>
      <w:r w:rsidR="00696AC9">
        <w:t xml:space="preserve">germination </w:t>
      </w:r>
      <w:r w:rsidR="00FE756D">
        <w:t>b</w:t>
      </w:r>
      <w:r w:rsidR="00FE756D" w:rsidRPr="003407A9">
        <w:t xml:space="preserve">ase water potential is a functional trait with important consequences for individual </w:t>
      </w:r>
      <w:r w:rsidR="00A35AC0">
        <w:t xml:space="preserve">phenology, </w:t>
      </w:r>
      <w:r w:rsidR="00EE1159">
        <w:t>reproduction,</w:t>
      </w:r>
      <w:r w:rsidR="00EA756C">
        <w:t xml:space="preserve"> and </w:t>
      </w:r>
      <w:r w:rsidR="00FE756D" w:rsidRPr="003407A9">
        <w:t>fitness</w:t>
      </w:r>
      <w:r w:rsidR="00FE756D">
        <w:t xml:space="preserve"> </w:t>
      </w:r>
      <w:r w:rsidR="00E17AF3">
        <w:t>in water-limited ecosystems</w:t>
      </w:r>
      <w:r w:rsidR="001F29E3">
        <w:t xml:space="preserve">. </w:t>
      </w:r>
      <w:del w:id="3" w:author="EDUARDO FERNANDEZ PASCUAL" w:date="2024-03-21T15:46:00Z">
        <w:r w:rsidR="001F29E3" w:rsidDel="005E66B9">
          <w:delText xml:space="preserve">Such </w:delText>
        </w:r>
      </w:del>
      <w:ins w:id="4" w:author="EDUARDO FERNANDEZ PASCUAL" w:date="2024-03-21T15:46:00Z">
        <w:r w:rsidR="005E66B9">
          <w:t>These</w:t>
        </w:r>
        <w:r w:rsidR="005E66B9">
          <w:t xml:space="preserve"> </w:t>
        </w:r>
      </w:ins>
      <w:del w:id="5" w:author="EDUARDO FERNANDEZ PASCUAL" w:date="2024-03-21T15:46:00Z">
        <w:r w:rsidR="001F29E3" w:rsidDel="00E40353">
          <w:delText>finding</w:delText>
        </w:r>
        <w:r w:rsidR="00A67D7B" w:rsidDel="00E40353">
          <w:delText xml:space="preserve">s </w:delText>
        </w:r>
        <w:r w:rsidR="0024451B" w:rsidDel="00E40353">
          <w:delText>s</w:delText>
        </w:r>
        <w:r w:rsidR="00BF3484" w:rsidDel="00E40353">
          <w:delText>uggest</w:delText>
        </w:r>
        <w:r w:rsidR="00A67D7B" w:rsidDel="00E40353">
          <w:delText xml:space="preserve"> </w:delText>
        </w:r>
        <w:r w:rsidR="00BF3484" w:rsidDel="00E40353">
          <w:delText>either</w:delText>
        </w:r>
        <w:r w:rsidR="00DB196C" w:rsidDel="00E40353">
          <w:delText xml:space="preserve"> </w:delText>
        </w:r>
        <w:r w:rsidR="00696AC9" w:rsidDel="00E40353">
          <w:delText>ongoing processes of</w:delText>
        </w:r>
        <w:r w:rsidR="00BF3484" w:rsidDel="00E40353">
          <w:delText xml:space="preserve"> local adaptation or a wide phenot</w:delText>
        </w:r>
        <w:r w:rsidR="00DB196C" w:rsidDel="00E40353">
          <w:delText xml:space="preserve">ypic </w:delText>
        </w:r>
        <w:r w:rsidR="00CB770D" w:rsidDel="00E40353">
          <w:delText>plasticity and</w:delText>
        </w:r>
      </w:del>
      <w:ins w:id="6" w:author="EDUARDO FERNANDEZ PASCUAL" w:date="2024-03-21T15:46:00Z">
        <w:r w:rsidR="00E40353">
          <w:t xml:space="preserve">functional intraspecific variation in </w:t>
        </w:r>
        <w:r w:rsidR="00F8794F">
          <w:t>base water potential</w:t>
        </w:r>
      </w:ins>
      <w:r w:rsidR="00A67D7B">
        <w:t xml:space="preserve"> </w:t>
      </w:r>
      <w:r w:rsidR="002D2C22">
        <w:t>highlight</w:t>
      </w:r>
      <w:ins w:id="7" w:author="EDUARDO FERNANDEZ PASCUAL" w:date="2024-03-21T15:46:00Z">
        <w:r w:rsidR="00F8794F">
          <w:t>s</w:t>
        </w:r>
      </w:ins>
      <w:r w:rsidR="002D2C22">
        <w:t xml:space="preserve"> the adaptation </w:t>
      </w:r>
      <w:r w:rsidR="0054059F">
        <w:t xml:space="preserve">potential </w:t>
      </w:r>
      <w:r w:rsidR="002D2C22">
        <w:t>of seed germination</w:t>
      </w:r>
      <w:r w:rsidR="0054059F">
        <w:t xml:space="preserve"> to </w:t>
      </w:r>
      <w:r w:rsidR="00534FDC">
        <w:t>both</w:t>
      </w:r>
      <w:r w:rsidR="00273F18">
        <w:t xml:space="preserve"> </w:t>
      </w:r>
      <w:r w:rsidR="0054059F">
        <w:t>current and future climate scenarios.</w:t>
      </w:r>
    </w:p>
    <w:p w14:paraId="3BC37B98" w14:textId="7646E1A2" w:rsidR="00D02CEC" w:rsidRPr="003407A9" w:rsidRDefault="00D02CEC" w:rsidP="002D07AE">
      <w:pPr>
        <w:spacing w:line="360" w:lineRule="auto"/>
        <w:jc w:val="both"/>
        <w:rPr>
          <w:b/>
          <w:bCs/>
        </w:rPr>
      </w:pPr>
      <w:r w:rsidRPr="003407A9">
        <w:rPr>
          <w:b/>
          <w:bCs/>
        </w:rPr>
        <w:t>Key words</w:t>
      </w:r>
    </w:p>
    <w:p w14:paraId="46735FD8" w14:textId="2E4CE08F" w:rsidR="00D02CEC" w:rsidRPr="003407A9" w:rsidRDefault="00D02CEC" w:rsidP="002D07AE">
      <w:pPr>
        <w:spacing w:line="360" w:lineRule="auto"/>
        <w:jc w:val="both"/>
      </w:pPr>
      <w:r w:rsidRPr="003407A9">
        <w:t>Microclimat</w:t>
      </w:r>
      <w:r w:rsidR="000A4FF9">
        <w:t>e</w:t>
      </w:r>
      <w:r w:rsidR="00C764B5">
        <w:t>; Microscale</w:t>
      </w:r>
      <w:r w:rsidR="000A4FF9">
        <w:t>;</w:t>
      </w:r>
      <w:r w:rsidRPr="003407A9">
        <w:t xml:space="preserve"> Intraspecific </w:t>
      </w:r>
      <w:r w:rsidR="00291E15">
        <w:t>variability</w:t>
      </w:r>
      <w:r w:rsidRPr="003407A9">
        <w:t>;</w:t>
      </w:r>
      <w:r w:rsidR="00F274CB" w:rsidRPr="003407A9">
        <w:t xml:space="preserve"> Seed germination</w:t>
      </w:r>
      <w:r w:rsidR="00D47B71">
        <w:t>; Plant regeneration</w:t>
      </w:r>
      <w:r w:rsidR="00641E4C">
        <w:t xml:space="preserve">, germination base water potential, germination thresholds, </w:t>
      </w:r>
      <w:r w:rsidR="00DC1803" w:rsidRPr="003407A9">
        <w:t>hydro</w:t>
      </w:r>
      <w:r w:rsidR="00DC1803">
        <w:t>-</w:t>
      </w:r>
      <w:r w:rsidR="00DC1803" w:rsidRPr="003407A9">
        <w:t xml:space="preserve">time </w:t>
      </w:r>
      <w:r w:rsidR="00223EE9">
        <w:t xml:space="preserve">models, </w:t>
      </w:r>
      <w:r w:rsidR="00641E4C">
        <w:t>PEG, drought-limited ecosystems, water-limited ecosystems, water stress</w:t>
      </w:r>
      <w:r w:rsidR="00C764B5">
        <w:t>.</w:t>
      </w:r>
    </w:p>
    <w:p w14:paraId="09B912A5" w14:textId="77777777" w:rsidR="002A48B2" w:rsidRDefault="00C26A02">
      <w:r w:rsidRPr="003407A9">
        <w:t>Optional translated abstract (Spanish)</w:t>
      </w:r>
      <w:r w:rsidR="00C05169">
        <w:t xml:space="preserve"> </w:t>
      </w:r>
    </w:p>
    <w:p w14:paraId="3A35A5EE" w14:textId="2D2C95A8" w:rsidR="003E64F4" w:rsidRPr="007F6E76" w:rsidRDefault="003E64F4" w:rsidP="003E64F4">
      <w:pPr>
        <w:spacing w:line="360" w:lineRule="auto"/>
        <w:jc w:val="both"/>
        <w:rPr>
          <w:lang w:val="es-ES"/>
        </w:rPr>
      </w:pPr>
      <w:r w:rsidRPr="003E64F4">
        <w:rPr>
          <w:lang w:val="es-ES"/>
        </w:rPr>
        <w:lastRenderedPageBreak/>
        <w:t xml:space="preserve">1. La variación intraespecífica es </w:t>
      </w:r>
      <w:r w:rsidR="00B55144">
        <w:rPr>
          <w:lang w:val="es-ES"/>
        </w:rPr>
        <w:t xml:space="preserve">una </w:t>
      </w:r>
      <w:r w:rsidRPr="003E64F4">
        <w:rPr>
          <w:lang w:val="es-ES"/>
        </w:rPr>
        <w:t xml:space="preserve">parte imprescindible de un amplio abanico de procesos biológicos y es la base la adaptación de las especies a los cambios ambientales. La reproducción de las plantas se basa en la germinación de las semillas, un proceso fisiológico irreversible que es regulado por la temperatura y disponibilidad de agua en el ambiente. La variación intraespecífica enfocada a los límites termales para la germinación han estado objeto de abundante investigación. Sin embargo, los límites hídricos para la germinación han sido mucho menos estudiados. </w:t>
      </w:r>
      <w:r w:rsidRPr="007F6E76">
        <w:rPr>
          <w:lang w:val="es-ES"/>
        </w:rPr>
        <w:t>La distribución y magnitud de la variación intraespecífica en el potencial hídrico base para la germinación (</w:t>
      </w:r>
      <w:r w:rsidRPr="007F6E76">
        <w:t>ψ</w:t>
      </w:r>
      <w:r w:rsidRPr="007F6E76">
        <w:rPr>
          <w:vertAlign w:val="subscript"/>
          <w:lang w:val="es-ES"/>
        </w:rPr>
        <w:t>b</w:t>
      </w:r>
      <w:r w:rsidRPr="007F6E76">
        <w:rPr>
          <w:lang w:val="es-ES"/>
        </w:rPr>
        <w:t xml:space="preserve"> i.e. la cantidad mínima de agua requerida para germinar) puede tener un alto significado ecológico en ambientes con limitación de agua, pero su funcionalidad nunca ha sido testada en microescala.</w:t>
      </w:r>
    </w:p>
    <w:p w14:paraId="372B759A" w14:textId="2ECDF74B" w:rsidR="003E64F4" w:rsidRPr="007F6E76" w:rsidRDefault="003E64F4" w:rsidP="003E64F4">
      <w:pPr>
        <w:spacing w:line="360" w:lineRule="auto"/>
        <w:jc w:val="both"/>
        <w:rPr>
          <w:lang w:val="es-ES"/>
        </w:rPr>
      </w:pPr>
      <w:r w:rsidRPr="003E64F4">
        <w:rPr>
          <w:lang w:val="es-ES"/>
        </w:rPr>
        <w:t xml:space="preserve">2. En este estudio testamos la hipótesis que los límites hídricos para la germinación muestran variación intraespecífica funcional a lo largo de </w:t>
      </w:r>
      <w:proofErr w:type="spellStart"/>
      <w:r w:rsidRPr="003E64F4">
        <w:rPr>
          <w:lang w:val="es-ES"/>
        </w:rPr>
        <w:t>microgradientes</w:t>
      </w:r>
      <w:proofErr w:type="spellEnd"/>
      <w:r w:rsidRPr="003E64F4">
        <w:rPr>
          <w:lang w:val="es-ES"/>
        </w:rPr>
        <w:t xml:space="preserve"> locales en ambientes alpinos mediterráneos con estrés hídrico de la Península Ibérica (SW Europa). Muestreamos 18 subpoblaciones de la especie </w:t>
      </w:r>
      <w:r w:rsidRPr="00B55144">
        <w:rPr>
          <w:i/>
          <w:iCs/>
          <w:lang w:val="es-ES"/>
        </w:rPr>
        <w:t>Dianthus langeanus</w:t>
      </w:r>
      <w:r w:rsidRPr="003E64F4">
        <w:rPr>
          <w:lang w:val="es-ES"/>
        </w:rPr>
        <w:t xml:space="preserve"> (Caryophyllaceae), separadas </w:t>
      </w:r>
      <w:r w:rsidR="00B55144">
        <w:rPr>
          <w:lang w:val="es-ES"/>
        </w:rPr>
        <w:t>a</w:t>
      </w:r>
      <w:r w:rsidRPr="003E64F4">
        <w:rPr>
          <w:lang w:val="es-ES"/>
        </w:rPr>
        <w:t xml:space="preserve"> intervalos de 10m, y con condiciones </w:t>
      </w:r>
      <w:proofErr w:type="spellStart"/>
      <w:r w:rsidRPr="003E64F4">
        <w:rPr>
          <w:lang w:val="es-ES"/>
        </w:rPr>
        <w:t>microclimáticas</w:t>
      </w:r>
      <w:proofErr w:type="spellEnd"/>
      <w:r w:rsidRPr="003E64F4">
        <w:rPr>
          <w:lang w:val="es-ES"/>
        </w:rPr>
        <w:t xml:space="preserve"> </w:t>
      </w:r>
      <w:r w:rsidR="0052015F" w:rsidRPr="003E64F4">
        <w:rPr>
          <w:lang w:val="es-ES"/>
        </w:rPr>
        <w:t xml:space="preserve">contrastantes </w:t>
      </w:r>
      <w:r w:rsidRPr="003E64F4">
        <w:rPr>
          <w:lang w:val="es-ES"/>
        </w:rPr>
        <w:t xml:space="preserve">registradas en campo. Medimos las respuestas de germinación al estrés hídrico usando soluciones de polietilenglicol (PEG). </w:t>
      </w:r>
      <w:r w:rsidRPr="007F6E76">
        <w:rPr>
          <w:lang w:val="es-ES"/>
        </w:rPr>
        <w:t>Ajustamos modelos “</w:t>
      </w:r>
      <w:proofErr w:type="spellStart"/>
      <w:r w:rsidRPr="007F6E76">
        <w:rPr>
          <w:lang w:val="es-ES"/>
        </w:rPr>
        <w:t>hydro</w:t>
      </w:r>
      <w:proofErr w:type="spellEnd"/>
      <w:r w:rsidRPr="007F6E76">
        <w:rPr>
          <w:lang w:val="es-ES"/>
        </w:rPr>
        <w:t xml:space="preserve">-time” para calcular </w:t>
      </w:r>
      <w:r w:rsidR="00AB4097" w:rsidRPr="007F6E76">
        <w:t>ψ</w:t>
      </w:r>
      <w:r w:rsidR="00AB4097" w:rsidRPr="007F6E76">
        <w:rPr>
          <w:vertAlign w:val="subscript"/>
          <w:lang w:val="es-ES"/>
        </w:rPr>
        <w:t>b</w:t>
      </w:r>
      <w:r w:rsidRPr="007F6E76">
        <w:rPr>
          <w:lang w:val="es-ES"/>
        </w:rPr>
        <w:t xml:space="preserve"> para la germinación en cada subpoblación y examinamos la predicción de que semillas de subpoblaciones con condiciones más cálidas y secas tendrán </w:t>
      </w:r>
      <w:r w:rsidRPr="007F6E76">
        <w:t>ψ</w:t>
      </w:r>
      <w:r w:rsidRPr="007F6E76">
        <w:rPr>
          <w:vertAlign w:val="subscript"/>
          <w:lang w:val="es-ES"/>
        </w:rPr>
        <w:t>b</w:t>
      </w:r>
      <w:r w:rsidRPr="007F6E76">
        <w:rPr>
          <w:lang w:val="es-ES"/>
        </w:rPr>
        <w:t xml:space="preserve"> más bajos (i.e. su germinación es más tolerante a la sequía).</w:t>
      </w:r>
    </w:p>
    <w:p w14:paraId="194B5C21" w14:textId="77777777" w:rsidR="003E64F4" w:rsidRPr="003E64F4" w:rsidRDefault="003E64F4" w:rsidP="003E64F4">
      <w:pPr>
        <w:spacing w:line="360" w:lineRule="auto"/>
        <w:jc w:val="both"/>
        <w:rPr>
          <w:lang w:val="es-ES"/>
        </w:rPr>
      </w:pPr>
      <w:r w:rsidRPr="007F6E76">
        <w:rPr>
          <w:lang w:val="es-ES"/>
        </w:rPr>
        <w:t xml:space="preserve">3. Encontramos diferencias significativas entre los </w:t>
      </w:r>
      <w:r w:rsidRPr="007F6E76">
        <w:t>ψ</w:t>
      </w:r>
      <w:r w:rsidRPr="007F6E76">
        <w:rPr>
          <w:vertAlign w:val="subscript"/>
          <w:lang w:val="es-ES"/>
        </w:rPr>
        <w:t>b</w:t>
      </w:r>
      <w:r w:rsidRPr="007F6E76">
        <w:rPr>
          <w:lang w:val="es-ES"/>
        </w:rPr>
        <w:t xml:space="preserve"> de las subpoblaciones, i.e. hay variación intraespecífica en la respuesta al estrés hídrico. Semillas de subpoblaciones con condiciones más cálidas y secas tuvieron </w:t>
      </w:r>
      <w:r w:rsidRPr="007F6E76">
        <w:t>ψ</w:t>
      </w:r>
      <w:r w:rsidRPr="007F6E76">
        <w:rPr>
          <w:vertAlign w:val="subscript"/>
          <w:lang w:val="es-ES"/>
        </w:rPr>
        <w:t>b</w:t>
      </w:r>
      <w:r w:rsidRPr="007F6E76">
        <w:rPr>
          <w:lang w:val="es-ES"/>
        </w:rPr>
        <w:t xml:space="preserve"> más bajos, lo que significa que su germinación es más tolerante a </w:t>
      </w:r>
      <w:proofErr w:type="spellStart"/>
      <w:r w:rsidRPr="007F6E76">
        <w:rPr>
          <w:lang w:val="es-ES"/>
        </w:rPr>
        <w:t>a</w:t>
      </w:r>
      <w:proofErr w:type="spellEnd"/>
      <w:r w:rsidRPr="007F6E76">
        <w:rPr>
          <w:lang w:val="es-ES"/>
        </w:rPr>
        <w:t xml:space="preserve"> la sequía. Estos resultados apoyan la hipótesis que la variación intraespecífica en </w:t>
      </w:r>
      <w:r w:rsidRPr="007F6E76">
        <w:t>ψ</w:t>
      </w:r>
      <w:r w:rsidRPr="007F6E76">
        <w:rPr>
          <w:vertAlign w:val="subscript"/>
          <w:lang w:val="es-ES"/>
        </w:rPr>
        <w:t>b</w:t>
      </w:r>
      <w:r w:rsidRPr="007F6E76">
        <w:rPr>
          <w:lang w:val="es-ES"/>
        </w:rPr>
        <w:t xml:space="preserve"> para germinación tiene un significado funcional, incluso a microescala (aprox. </w:t>
      </w:r>
      <w:r w:rsidRPr="003E64F4">
        <w:rPr>
          <w:lang w:val="es-ES"/>
        </w:rPr>
        <w:t>10m).</w:t>
      </w:r>
    </w:p>
    <w:p w14:paraId="7B1A26E4" w14:textId="77777777" w:rsidR="003E64F4" w:rsidRPr="003E64F4" w:rsidRDefault="003E64F4" w:rsidP="003E64F4">
      <w:pPr>
        <w:spacing w:line="360" w:lineRule="auto"/>
        <w:jc w:val="both"/>
        <w:rPr>
          <w:lang w:val="es-ES"/>
        </w:rPr>
      </w:pPr>
      <w:r w:rsidRPr="003E64F4">
        <w:rPr>
          <w:lang w:val="es-ES"/>
        </w:rPr>
        <w:t xml:space="preserve">4. Síntesis. </w:t>
      </w:r>
      <w:r w:rsidRPr="007F6E76">
        <w:rPr>
          <w:lang w:val="es-ES"/>
        </w:rPr>
        <w:t xml:space="preserve">Nuestros resultados indican que el </w:t>
      </w:r>
      <w:r w:rsidRPr="007F6E76">
        <w:t>ψ</w:t>
      </w:r>
      <w:r w:rsidRPr="007F6E76">
        <w:rPr>
          <w:vertAlign w:val="subscript"/>
          <w:lang w:val="es-ES"/>
        </w:rPr>
        <w:t>b</w:t>
      </w:r>
      <w:r w:rsidRPr="007F6E76">
        <w:rPr>
          <w:lang w:val="es-ES"/>
        </w:rPr>
        <w:t xml:space="preserve"> para germinación es un carácter funcional con importantes consecuencias para la fenología, reproducción y fitness de los individuos en ambientes con limitada disponibilidad hídrica. </w:t>
      </w:r>
      <w:r w:rsidRPr="003E64F4">
        <w:rPr>
          <w:lang w:val="es-ES"/>
        </w:rPr>
        <w:t xml:space="preserve">Estos hallazgos sugieren que se están dando procesos de adaptación local o bien una gran plasticidad fenotípica y destaca el potencial de adaptación de la germinación a condiciones climáticas actuales y futuras.  </w:t>
      </w:r>
    </w:p>
    <w:p w14:paraId="19D6249F" w14:textId="4851EB34" w:rsidR="00F24945" w:rsidRPr="003E64F4" w:rsidRDefault="00F24945">
      <w:pPr>
        <w:rPr>
          <w:lang w:val="es-ES"/>
        </w:rPr>
      </w:pPr>
      <w:r w:rsidRPr="003E64F4">
        <w:rPr>
          <w:lang w:val="es-ES"/>
        </w:rPr>
        <w:br w:type="page"/>
      </w:r>
    </w:p>
    <w:p w14:paraId="6C38626B" w14:textId="5C148243" w:rsidR="00471177" w:rsidRPr="003407A9" w:rsidRDefault="0069060F" w:rsidP="002D07AE">
      <w:pPr>
        <w:pStyle w:val="Ttulo2"/>
        <w:spacing w:line="360" w:lineRule="auto"/>
        <w:jc w:val="both"/>
      </w:pPr>
      <w:r w:rsidRPr="003407A9">
        <w:lastRenderedPageBreak/>
        <w:t>1. Introduction</w:t>
      </w:r>
    </w:p>
    <w:p w14:paraId="7BAC898C" w14:textId="0CD38AF9" w:rsidR="00871690" w:rsidRPr="003407A9" w:rsidRDefault="004B5AE3" w:rsidP="00B73FDA">
      <w:pPr>
        <w:autoSpaceDE w:val="0"/>
        <w:autoSpaceDN w:val="0"/>
        <w:adjustRightInd w:val="0"/>
        <w:spacing w:after="0" w:line="360" w:lineRule="auto"/>
        <w:ind w:firstLine="709"/>
        <w:jc w:val="both"/>
      </w:pPr>
      <w:r w:rsidRPr="003407A9">
        <w:t xml:space="preserve">Intraspecific </w:t>
      </w:r>
      <w:r w:rsidR="00291E15">
        <w:t>variation</w:t>
      </w:r>
      <w:r w:rsidR="00C83B98" w:rsidRPr="003407A9">
        <w:t xml:space="preserve"> </w:t>
      </w:r>
      <w:r w:rsidR="00224D06">
        <w:t>is</w:t>
      </w:r>
      <w:r w:rsidR="00002A8C" w:rsidRPr="003407A9">
        <w:t xml:space="preserve"> defined as the </w:t>
      </w:r>
      <w:r w:rsidR="006B5E66" w:rsidRPr="003407A9">
        <w:t xml:space="preserve">genotypic </w:t>
      </w:r>
      <w:r w:rsidR="006B5E66">
        <w:t>or</w:t>
      </w:r>
      <w:r w:rsidR="006B5E66" w:rsidRPr="003407A9">
        <w:t xml:space="preserve"> phenotypic </w:t>
      </w:r>
      <w:r w:rsidR="00002A8C" w:rsidRPr="003407A9">
        <w:t xml:space="preserve">differences </w:t>
      </w:r>
      <w:r w:rsidR="009B3A1B" w:rsidRPr="003407A9">
        <w:t xml:space="preserve">exhibited </w:t>
      </w:r>
      <w:r w:rsidR="006B5E66">
        <w:t>among</w:t>
      </w:r>
      <w:r w:rsidR="006B5E66" w:rsidRPr="003407A9">
        <w:t xml:space="preserve"> </w:t>
      </w:r>
      <w:r w:rsidR="00F77F4A" w:rsidRPr="003407A9">
        <w:t xml:space="preserve">individuals and populations </w:t>
      </w:r>
      <w:r w:rsidR="00CB3A78">
        <w:t>of</w:t>
      </w:r>
      <w:r w:rsidR="00CB3A78" w:rsidRPr="003407A9">
        <w:t xml:space="preserve"> </w:t>
      </w:r>
      <w:r w:rsidR="00F77F4A" w:rsidRPr="003407A9">
        <w:t>the same species</w:t>
      </w:r>
      <w:r w:rsidR="006A043B">
        <w:t xml:space="preserve"> </w:t>
      </w:r>
      <w:r w:rsidR="006A043B">
        <w:fldChar w:fldCharType="begin" w:fldLock="1"/>
      </w:r>
      <w:r w:rsidR="00E260A9">
        <w:instrText>ADDIN CSL_CITATION {"citationItems":[{"id":"ITEM-1","itemData":{"DOI":"10.1111/j.1365-2745.2010.01651.x","ISSN":"00220477","abstract":"Functional traits are increasingly used to investigate community structure, ecosystem functioning or to classify species into functional groups. These functional traits are expected to be variable between and within species. Intraspecific functional variability is supposed to influence and modulate species responses to environmental changes and their effects on their environment. However, this hypothesis remains poorly tested and species are mostly described by mean trait values without any consideration of variability in individual trait values. In this study, we quantify the extent of intraspecific plant functional trait variability, its spatial structure and its response to environmental factors. Using a sampling design structured along two direct and orthogonal climatic gradients in an alpine valley, we quantified and analysed the intraspecific variability for three functional traits (height, leaf dry matter content and leaf nitrogen content) measured on sixteen plant species with contrasting life histories. Results showed a large variability of traits within species with large discrepancies between functional traits and species. This variability did not appear to be structured within populations. Between populations, the overall variability was partly explained by the selected gradients. Despite the strong effects of temperature and radiation on trait intraspecific variability, the response curves of traits along gradients were partly idiosyncratic.4.Synthesis. Giving a comprehensive quantification of intraspecific functional variability through the analysis of an original data set, we report new evidence that using a single trait value to describe a given species can hide large functional variation for this species along environmental gradients. These findings suggest that intraspecific functional variability should be a concern for ecologists and its recognition opens new opportunities to better understand and predict ecological patterns in a changing environment. Further analyses are, however, required to compare inter- and intraspecific variability. © 2010 The Authors. Journal compilation © 2010 British Ecological Society.","author":[{"dropping-particle":"","family":"Albert","given":"Cécile Hélène","non-dropping-particle":"","parse-names":false,"suffix":""},{"dropping-particle":"","family":"Thuiller","given":"Wilfried","non-dropping-particle":"","parse-names":false,"suffix":""},{"dropping-particle":"","family":"Yoccoz","given":"Nigel Gilles","non-dropping-particle":"","parse-names":false,"suffix":""},{"dropping-particle":"","family":"Soudant","given":"Alex","non-dropping-particle":"","parse-names":false,"suffix":""},{"dropping-particle":"","family":"Boucher","given":"Florian","non-dropping-particle":"","parse-names":false,"suffix":""},{"dropping-particle":"","family":"Saccone","given":"Patrick","non-dropping-particle":"","parse-names":false,"suffix":""},{"dropping-particle":"","family":"Lavorel","given":"Sandra","non-dropping-particle":"","parse-names":false,"suffix":""}],"container-title":"Journal of Ecology","id":"ITEM-1","issue":"3","issued":{"date-parts":[["2010"]]},"page":"604-613","title":"Intraspecific functional variability: Extent, structure and sources of variation","type":"article-journal","volume":"98"},"uris":["http://www.mendeley.com/documents/?uuid=d24ecec1-7598-4023-8d6e-add3c14c9ced"]},{"id":"ITEM-2","itemData":{"DOI":"10.1111/j.1558-5646.2007.00248.x","ISSN":"00143820","PMID":"17924954","abstract":"Alpine environments are particularly susceptible to environmental changes associated with global warming but there is potential for alpine plants to adapt to warming if local adaptation occurs and gene flow allows genotypes adapted to low altitudes to colonize higher altitude sites. Here we examine the adaptive potential of a common alpine grass, Poa hiemata, within the restricted alpine habitat of Australian mountains, across a narrow altitudinal gradient replicated in three areas. Grasses at high altitude sites had shorter leaf lengths and larger circumferences than those at lower sites. Transplant experiments with clonal material and plants grown from seed indicated that these differences were partly genetic, with environmental and genetic factors both contributing to the differences between altitudes. Differences in altitudinal forms were also evident in a common garden experiment. Plants showed a home-site advantage in terms of survival. A fitness analysis indicated that at high altitude sites, selection favored plants with short leaves and larger circumferences, whereas these traits were selected in the opposite direction at the low altitude sites. These findings indicate cogradient selection and potential for both plastic and genotypic shifts in response to climate change in P. hiemata. © 2007 The Author(s).","author":[{"dropping-particle":"","family":"Byars","given":"Sean G.","non-dropping-particle":"","parse-names":false,"suffix":""},{"dropping-particle":"","family":"Papst","given":"Warwick","non-dropping-particle":"","parse-names":false,"suffix":""},{"dropping-particle":"","family":"Hoffmann","given":"Ary A.","non-dropping-particle":"","parse-names":false,"suffix":""}],"container-title":"Evolution","id":"ITEM-2","issue":"12","issued":{"date-parts":[["2007"]]},"page":"2925-2941","title":"Local adaptation and cogradient selection in the alpine plant, Poa hiemata, along a narrow altitudinal gradient","type":"article-journal","volume":"61"},"uris":["http://www.mendeley.com/documents/?uuid=28d72432-a79a-4cdd-8bb8-268792ec68e4"]}],"mendeley":{"formattedCitation":"(Byars et al. 2007; Albert et al. 2010)","plainTextFormattedCitation":"(Byars et al. 2007; Albert et al. 2010)","previouslyFormattedCitation":"(Byars et al. 2007; Albert et al. 2010)"},"properties":{"noteIndex":0},"schema":"https://github.com/citation-style-language/schema/raw/master/csl-citation.json"}</w:instrText>
      </w:r>
      <w:r w:rsidR="006A043B">
        <w:fldChar w:fldCharType="separate"/>
      </w:r>
      <w:r w:rsidR="00726D13" w:rsidRPr="00726D13">
        <w:rPr>
          <w:noProof/>
        </w:rPr>
        <w:t>(Byars et al. 2007; Albert et al. 2010)</w:t>
      </w:r>
      <w:r w:rsidR="006A043B">
        <w:fldChar w:fldCharType="end"/>
      </w:r>
      <w:r w:rsidR="00F77F4A" w:rsidRPr="003407A9">
        <w:t xml:space="preserve">. This </w:t>
      </w:r>
      <w:r w:rsidR="00795665">
        <w:t>variation</w:t>
      </w:r>
      <w:r w:rsidR="00795665" w:rsidRPr="003407A9">
        <w:t xml:space="preserve"> </w:t>
      </w:r>
      <w:r w:rsidR="00C83B98" w:rsidRPr="003407A9">
        <w:t xml:space="preserve">plays a key role in </w:t>
      </w:r>
      <w:r w:rsidR="00D6229F" w:rsidRPr="003407A9">
        <w:t xml:space="preserve">a wide </w:t>
      </w:r>
      <w:r w:rsidR="00EF64D4" w:rsidRPr="003407A9">
        <w:t>range</w:t>
      </w:r>
      <w:r w:rsidR="00D6229F" w:rsidRPr="003407A9">
        <w:t xml:space="preserve"> of biological processes</w:t>
      </w:r>
      <w:r w:rsidRPr="003407A9">
        <w:t>,</w:t>
      </w:r>
      <w:r w:rsidR="00D6229F" w:rsidRPr="003407A9">
        <w:t xml:space="preserve"> from individual fitness to </w:t>
      </w:r>
      <w:r w:rsidR="00EF64D4" w:rsidRPr="003407A9">
        <w:t>population</w:t>
      </w:r>
      <w:r w:rsidR="00D6229F" w:rsidRPr="003407A9">
        <w:t xml:space="preserve"> dynamics, species interactions</w:t>
      </w:r>
      <w:r w:rsidR="00B034C6" w:rsidRPr="003407A9">
        <w:t>, community assembly and ecosystem properties (</w:t>
      </w:r>
      <w:proofErr w:type="spellStart"/>
      <w:r w:rsidR="00151A1C" w:rsidRPr="003407A9">
        <w:fldChar w:fldCharType="begin" w:fldLock="1"/>
      </w:r>
      <w:r w:rsidR="00596825"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rsidRPr="003407A9">
        <w:fldChar w:fldCharType="separate"/>
      </w:r>
      <w:r w:rsidR="00151A1C" w:rsidRPr="003407A9">
        <w:rPr>
          <w:noProof/>
        </w:rPr>
        <w:t>Westerband</w:t>
      </w:r>
      <w:proofErr w:type="spellEnd"/>
      <w:r w:rsidR="00151A1C" w:rsidRPr="003407A9">
        <w:rPr>
          <w:noProof/>
        </w:rPr>
        <w:t xml:space="preserve"> et al. 2021)</w:t>
      </w:r>
      <w:r w:rsidR="00151A1C" w:rsidRPr="003407A9">
        <w:fldChar w:fldCharType="end"/>
      </w:r>
      <w:r w:rsidR="00FF0852" w:rsidRPr="003407A9">
        <w:t xml:space="preserve">. </w:t>
      </w:r>
      <w:r w:rsidR="00300DFE" w:rsidRPr="003407A9">
        <w:t>Intraspecific</w:t>
      </w:r>
      <w:r w:rsidR="003C7E9D" w:rsidRPr="003407A9">
        <w:t xml:space="preserve"> </w:t>
      </w:r>
      <w:r w:rsidR="00291E15">
        <w:t>variation</w:t>
      </w:r>
      <w:r w:rsidR="00D02CEC" w:rsidRPr="003407A9">
        <w:t xml:space="preserve"> </w:t>
      </w:r>
      <w:r w:rsidR="006A01F4" w:rsidRPr="003407A9">
        <w:t xml:space="preserve">has been </w:t>
      </w:r>
      <w:r w:rsidR="006071AA" w:rsidRPr="003407A9">
        <w:t xml:space="preserve">hypothesized to be </w:t>
      </w:r>
      <w:r w:rsidRPr="003407A9">
        <w:t>a response to heterogeneous environments (</w:t>
      </w:r>
      <w:r w:rsidR="00596825" w:rsidRPr="003407A9">
        <w:fldChar w:fldCharType="begin" w:fldLock="1"/>
      </w:r>
      <w:r w:rsidR="00596825" w:rsidRPr="003407A9">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rsidRPr="003407A9">
        <w:fldChar w:fldCharType="separate"/>
      </w:r>
      <w:r w:rsidR="00596825" w:rsidRPr="003407A9">
        <w:rPr>
          <w:noProof/>
        </w:rPr>
        <w:t>Van Kleunen &amp; Fischer 2005)</w:t>
      </w:r>
      <w:r w:rsidR="00596825" w:rsidRPr="003407A9">
        <w:fldChar w:fldCharType="end"/>
      </w:r>
      <w:r w:rsidR="0055693E" w:rsidRPr="003407A9">
        <w:t xml:space="preserve"> </w:t>
      </w:r>
      <w:r w:rsidR="008E320C" w:rsidRPr="003407A9">
        <w:t>an</w:t>
      </w:r>
      <w:r w:rsidR="005F7540" w:rsidRPr="003407A9">
        <w:t>d an</w:t>
      </w:r>
      <w:r w:rsidR="008E320C" w:rsidRPr="003407A9">
        <w:t xml:space="preserve"> </w:t>
      </w:r>
      <w:r w:rsidR="00A750B6">
        <w:t>essential</w:t>
      </w:r>
      <w:r w:rsidR="00A750B6" w:rsidRPr="003407A9">
        <w:t xml:space="preserve"> </w:t>
      </w:r>
      <w:r w:rsidR="00871690" w:rsidRPr="003407A9">
        <w:t>condition</w:t>
      </w:r>
      <w:r w:rsidR="004E333A" w:rsidRPr="003407A9">
        <w:t xml:space="preserve"> for</w:t>
      </w:r>
      <w:r w:rsidR="00D260BA" w:rsidRPr="003407A9">
        <w:t xml:space="preserve"> p</w:t>
      </w:r>
      <w:r w:rsidR="004325A8" w:rsidRPr="003407A9">
        <w:t xml:space="preserve">lants to adjust to novel </w:t>
      </w:r>
      <w:r w:rsidR="00274EB9" w:rsidRPr="003407A9">
        <w:t xml:space="preserve">environmental </w:t>
      </w:r>
      <w:r w:rsidR="00100ECB" w:rsidRPr="003407A9">
        <w:t>conditions</w:t>
      </w:r>
      <w:r w:rsidR="005E4594" w:rsidRPr="003407A9">
        <w:t xml:space="preserve"> (</w:t>
      </w:r>
      <w:r w:rsidR="00596825" w:rsidRPr="003407A9">
        <w:fldChar w:fldCharType="begin" w:fldLock="1"/>
      </w:r>
      <w:r w:rsidR="00596825" w:rsidRPr="003407A9">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rsidRPr="003407A9">
        <w:fldChar w:fldCharType="separate"/>
      </w:r>
      <w:r w:rsidR="00596825" w:rsidRPr="003407A9">
        <w:rPr>
          <w:noProof/>
        </w:rPr>
        <w:t>Jump et al. 2009)</w:t>
      </w:r>
      <w:r w:rsidR="00596825" w:rsidRPr="003407A9">
        <w:fldChar w:fldCharType="end"/>
      </w:r>
      <w:r w:rsidR="00274EB9" w:rsidRPr="003407A9">
        <w:t>.</w:t>
      </w:r>
      <w:r w:rsidR="001754C6" w:rsidRPr="003407A9">
        <w:t xml:space="preserve"> </w:t>
      </w:r>
      <w:ins w:id="8" w:author="EDUARDO FERNANDEZ PASCUAL" w:date="2024-03-21T16:04:00Z">
        <w:r w:rsidR="00AD560A">
          <w:t>When intraspecific variation</w:t>
        </w:r>
        <w:r w:rsidR="00734E1D">
          <w:t xml:space="preserve"> shows predictive patterns of variation</w:t>
        </w:r>
        <w:r w:rsidR="00734E1D" w:rsidRPr="00F66DD8">
          <w:t xml:space="preserve"> along </w:t>
        </w:r>
        <w:r w:rsidR="00734E1D">
          <w:t xml:space="preserve">mechanistically related environmental </w:t>
        </w:r>
        <w:r w:rsidR="00734E1D" w:rsidRPr="00F66DD8">
          <w:t>gradients</w:t>
        </w:r>
      </w:ins>
      <w:ins w:id="9" w:author="EDUARDO FERNANDEZ PASCUAL" w:date="2024-03-21T16:05:00Z">
        <w:r w:rsidR="003023CA">
          <w:t>, it is understood that this variation can have a functional role in individual and population responses to the environment</w:t>
        </w:r>
      </w:ins>
      <w:ins w:id="10" w:author="EDUARDO FERNANDEZ PASCUAL" w:date="2024-03-21T16:04:00Z">
        <w:r w:rsidR="00734E1D">
          <w:t xml:space="preserve"> </w:t>
        </w:r>
        <w:r w:rsidR="00734E1D">
          <w:fldChar w:fldCharType="begin" w:fldLock="1"/>
        </w:r>
        <w:r w:rsidR="00734E1D">
          <w:instrText>ADDIN CSL_CITATION {"citationItems":[{"id":"ITEM-1","itemData":{"author":[{"dropping-particle":"","family":"Bello","given":"F","non-dropping-particle":"de","parse-names":false,"suffix":""},{"dropping-particle":"","family":"Carmona","given":"CP","non-dropping-particle":"","parse-names":false,"suffix":""},{"dropping-particle":"","family":"Dias","given":"ATC","non-dropping-particle":"","parse-names":false,"suffix":""},{"dropping-particle":"","family":"Götzenberger","given":"L","non-dropping-particle":"","parse-names":false,"suffix":""},{"dropping-particle":"","family":"Moretti","given":"M","non-dropping-particle":"","parse-names":false,"suffix":""},{"dropping-particle":"","family":"Berg","given":"MP","non-dropping-particle":"","parse-names":false,"suffix":""}],"chapter-number":"6","container-title":"Handbook of Trait-Based Ecology: From Theory to R Tools","id":"ITEM-1","issued":{"date-parts":[["2021"]]},"page":"105-128","publisher":"Cambridge University Press","title":"Intraspecific Trait Variability","type":"chapter"},"uris":["http://www.mendeley.com/documents/?uuid=6a074afc-346b-4df6-8a9b-ac4b2b35dddd"]}],"mendeley":{"formattedCitation":"(de Bello et al. 2021)","plainTextFormattedCitation":"(de Bello et al. 2021)","previouslyFormattedCitation":"(de Bello et al. 2021)"},"properties":{"noteIndex":0},"schema":"https://github.com/citation-style-language/schema/raw/master/csl-citation.json"}</w:instrText>
        </w:r>
        <w:r w:rsidR="00734E1D">
          <w:fldChar w:fldCharType="separate"/>
        </w:r>
        <w:r w:rsidR="00734E1D" w:rsidRPr="00E62050">
          <w:rPr>
            <w:noProof/>
          </w:rPr>
          <w:t>(de Bello et al. 2021)</w:t>
        </w:r>
        <w:r w:rsidR="00734E1D">
          <w:fldChar w:fldCharType="end"/>
        </w:r>
      </w:ins>
    </w:p>
    <w:p w14:paraId="47827F59" w14:textId="1BFFFE64" w:rsidR="00B26097" w:rsidRDefault="007741F5" w:rsidP="00212760">
      <w:pPr>
        <w:autoSpaceDE w:val="0"/>
        <w:autoSpaceDN w:val="0"/>
        <w:adjustRightInd w:val="0"/>
        <w:spacing w:after="0" w:line="360" w:lineRule="auto"/>
        <w:ind w:firstLine="709"/>
        <w:jc w:val="both"/>
        <w:rPr>
          <w:ins w:id="11" w:author="EDUARDO FERNANDEZ PASCUAL" w:date="2024-03-21T15:58:00Z"/>
        </w:rPr>
      </w:pPr>
      <w:del w:id="12" w:author="EDUARDO FERNANDEZ PASCUAL" w:date="2024-03-21T15:58:00Z">
        <w:r w:rsidDel="00B26097">
          <w:delText>In t</w:delText>
        </w:r>
      </w:del>
      <w:ins w:id="13" w:author="EDUARDO FERNANDEZ PASCUAL" w:date="2024-03-21T15:58:00Z">
        <w:r w:rsidR="00B26097">
          <w:t>T</w:t>
        </w:r>
      </w:ins>
      <w:r>
        <w:t>he plant life cycle</w:t>
      </w:r>
      <w:ins w:id="14" w:author="EDUARDO FERNANDEZ PASCUAL" w:date="2024-03-21T15:58:00Z">
        <w:r w:rsidR="00B26097">
          <w:t xml:space="preserve"> </w:t>
        </w:r>
      </w:ins>
      <w:del w:id="15" w:author="EDUARDO FERNANDEZ PASCUAL" w:date="2024-03-21T15:58:00Z">
        <w:r w:rsidDel="00B26097">
          <w:delText>, e</w:delText>
        </w:r>
        <w:r w:rsidR="0016001C" w:rsidRPr="003407A9" w:rsidDel="00B26097">
          <w:delText xml:space="preserve">nvironmental changes </w:delText>
        </w:r>
        <w:r w:rsidR="00DD3ABE" w:rsidDel="00B26097">
          <w:delText>first influence</w:delText>
        </w:r>
        <w:r w:rsidR="00DD3ABE" w:rsidRPr="003407A9" w:rsidDel="00B26097">
          <w:delText xml:space="preserve"> </w:delText>
        </w:r>
        <w:r w:rsidR="0016001C" w:rsidRPr="003407A9" w:rsidDel="00B26097">
          <w:delText xml:space="preserve">plant </w:delText>
        </w:r>
        <w:r w:rsidR="005622E3" w:rsidDel="00B26097">
          <w:delText>reproduction by</w:delText>
        </w:r>
      </w:del>
      <w:ins w:id="16" w:author="EDUARDO FERNANDEZ PASCUAL" w:date="2024-03-21T15:58:00Z">
        <w:r w:rsidR="00B26097">
          <w:t>begins with</w:t>
        </w:r>
      </w:ins>
      <w:r w:rsidR="00407C07" w:rsidRPr="003407A9">
        <w:t xml:space="preserve"> seed</w:t>
      </w:r>
      <w:r w:rsidR="00241727">
        <w:t xml:space="preserve"> germination</w:t>
      </w:r>
      <w:ins w:id="17" w:author="EDUARDO FERNANDEZ PASCUAL" w:date="2024-03-21T15:58:00Z">
        <w:r w:rsidR="00B26097">
          <w:t xml:space="preserve">, </w:t>
        </w:r>
      </w:ins>
      <w:moveFromRangeStart w:id="18" w:author="EDUARDO FERNANDEZ PASCUAL" w:date="2024-03-21T15:58:00Z" w:name="move161929120"/>
      <w:moveFrom w:id="19" w:author="EDUARDO FERNANDEZ PASCUAL" w:date="2024-03-21T15:58:00Z">
        <w:r w:rsidR="004A5331" w:rsidRPr="003407A9" w:rsidDel="00B26097">
          <w:t>, a key process that determines</w:t>
        </w:r>
        <w:r w:rsidR="000D1FED" w:rsidRPr="003407A9" w:rsidDel="00B26097">
          <w:t xml:space="preserve"> the ability </w:t>
        </w:r>
        <w:r w:rsidR="001F7B7F" w:rsidRPr="003407A9" w:rsidDel="00B26097">
          <w:t xml:space="preserve">of plant populations </w:t>
        </w:r>
        <w:r w:rsidR="000D1FED" w:rsidRPr="003407A9" w:rsidDel="00B26097">
          <w:t>to migrate or persist</w:t>
        </w:r>
        <w:r w:rsidR="008317B2" w:rsidRPr="003407A9" w:rsidDel="00B26097">
          <w:t xml:space="preserve"> </w:t>
        </w:r>
        <w:r w:rsidR="008317B2" w:rsidRPr="003407A9" w:rsidDel="00B26097">
          <w:fldChar w:fldCharType="begin" w:fldLock="1"/>
        </w:r>
        <w:r w:rsidR="006B02CF" w:rsidRPr="003407A9" w:rsidDel="00B26097">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rsidRPr="003407A9" w:rsidDel="00B26097">
          <w:fldChar w:fldCharType="separate"/>
        </w:r>
        <w:r w:rsidR="00852D10" w:rsidRPr="003407A9" w:rsidDel="00B26097">
          <w:rPr>
            <w:noProof/>
          </w:rPr>
          <w:t>(Walck et al. 2011; Orrù et al. 2012; Baskin &amp; Baskin 2022)</w:t>
        </w:r>
        <w:r w:rsidR="008317B2" w:rsidRPr="003407A9" w:rsidDel="00B26097">
          <w:fldChar w:fldCharType="end"/>
        </w:r>
        <w:r w:rsidR="00852D10" w:rsidRPr="003407A9" w:rsidDel="00B26097">
          <w:t xml:space="preserve">. </w:t>
        </w:r>
      </w:moveFrom>
      <w:moveFromRangeEnd w:id="18"/>
      <w:del w:id="20" w:author="EDUARDO FERNANDEZ PASCUAL" w:date="2024-03-21T15:58:00Z">
        <w:r w:rsidR="009C088F" w:rsidRPr="003407A9" w:rsidDel="00B26097">
          <w:delText xml:space="preserve">Seed germination is </w:delText>
        </w:r>
      </w:del>
      <w:r w:rsidR="009C088F" w:rsidRPr="003407A9">
        <w:t xml:space="preserve">an </w:t>
      </w:r>
      <w:r w:rsidR="00106C88">
        <w:t xml:space="preserve">irreversible </w:t>
      </w:r>
      <w:proofErr w:type="spellStart"/>
      <w:r w:rsidR="009C088F" w:rsidRPr="003407A9">
        <w:t>ecophysiological</w:t>
      </w:r>
      <w:proofErr w:type="spellEnd"/>
      <w:r w:rsidR="009C088F" w:rsidRPr="003407A9">
        <w:t xml:space="preserve"> process driven by moisture and temperature</w:t>
      </w:r>
      <w:r w:rsidR="00563D7C" w:rsidRPr="003407A9">
        <w:t xml:space="preserve"> </w:t>
      </w:r>
      <w:r w:rsidR="00FD78DF" w:rsidRPr="003407A9">
        <w:t>(</w:t>
      </w:r>
      <w:r w:rsidR="00FD78DF" w:rsidRPr="003407A9">
        <w:rPr>
          <w:noProof/>
        </w:rPr>
        <w:t>Bewley et al. 2013</w:t>
      </w:r>
      <w:r w:rsidR="00FD78DF" w:rsidRPr="003407A9">
        <w:t>)</w:t>
      </w:r>
      <w:ins w:id="21" w:author="EDUARDO FERNANDEZ PASCUAL" w:date="2024-03-21T15:58:00Z">
        <w:r w:rsidR="00B25FA6">
          <w:t>.</w:t>
        </w:r>
      </w:ins>
      <w:ins w:id="22" w:author="EDUARDO FERNANDEZ PASCUAL" w:date="2024-03-21T15:59:00Z">
        <w:r w:rsidR="0062505A" w:rsidRPr="0062505A">
          <w:t xml:space="preserve"> </w:t>
        </w:r>
        <w:r w:rsidR="0062505A">
          <w:t xml:space="preserve">In </w:t>
        </w:r>
        <w:r w:rsidR="0062505A" w:rsidRPr="00ED077B">
          <w:t>seasonal climates</w:t>
        </w:r>
        <w:r w:rsidR="0062505A">
          <w:t>, successful</w:t>
        </w:r>
        <w:r w:rsidR="0062505A" w:rsidRPr="00ED077B">
          <w:t xml:space="preserve"> regeneration </w:t>
        </w:r>
        <w:r w:rsidR="0062505A">
          <w:t xml:space="preserve">is limited </w:t>
        </w:r>
        <w:del w:id="23" w:author="EDUARDO FERNANDEZ PASCUAL" w:date="2024-03-21T15:55:00Z">
          <w:r w:rsidR="0062505A" w:rsidDel="00B97CCB">
            <w:delText>by a narrow</w:delText>
          </w:r>
        </w:del>
        <w:r w:rsidR="0062505A">
          <w:t xml:space="preserve">to a specific timeframe, and germination responses to </w:t>
        </w:r>
        <w:r w:rsidR="0062505A" w:rsidRPr="003407A9">
          <w:t>moisture and temperature</w:t>
        </w:r>
        <w:r w:rsidR="0062505A">
          <w:t xml:space="preserve"> serve to match germination to this timeframe </w:t>
        </w:r>
        <w:r w:rsidR="0062505A">
          <w:fldChar w:fldCharType="begin" w:fldLock="1"/>
        </w:r>
        <w:r w:rsidR="0062505A">
          <w: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instrText>
        </w:r>
        <w:r w:rsidR="0062505A">
          <w:fldChar w:fldCharType="separate"/>
        </w:r>
        <w:r w:rsidR="0062505A" w:rsidRPr="00476FA1">
          <w:rPr>
            <w:noProof/>
          </w:rPr>
          <w:t>(Anderson et al. 2012)</w:t>
        </w:r>
        <w:r w:rsidR="0062505A">
          <w:fldChar w:fldCharType="end"/>
        </w:r>
        <w:del w:id="24" w:author="EDUARDO FERNANDEZ PASCUAL" w:date="2024-03-21T15:56:00Z">
          <w:r w:rsidR="0062505A" w:rsidDel="003824ED">
            <w:delText xml:space="preserve">. For example, </w:delText>
          </w:r>
          <w:r w:rsidR="0062505A" w:rsidRPr="00C90267" w:rsidDel="003824ED">
            <w:delText xml:space="preserve">germination </w:delText>
          </w:r>
          <w:r w:rsidR="0062505A" w:rsidDel="003824ED">
            <w:delText xml:space="preserve">in tropical regions </w:delText>
          </w:r>
          <w:r w:rsidR="0062505A" w:rsidRPr="00C90267" w:rsidDel="003824ED">
            <w:delText>is characteristic</w:delText>
          </w:r>
          <w:r w:rsidR="0062505A" w:rsidDel="003824ED">
            <w:delText xml:space="preserve"> at the beginning of the rainy season</w:delText>
          </w:r>
        </w:del>
        <w:r w:rsidR="0062505A" w:rsidRPr="00C90267">
          <w:t xml:space="preserve"> </w:t>
        </w:r>
        <w:r w:rsidR="0062505A">
          <w:fldChar w:fldCharType="begin" w:fldLock="1"/>
        </w:r>
        <w:r w:rsidR="0062505A">
          <w:instrText>ADDIN CSL_CITATION {"citationItems":[{"id":"ITEM-1","itemData":{"DOI":"10.1093/aob/mcy006","ISSN":"10958290","PMID":"29425261","abstract":"Background and Aims The relationship between fruiting phenology and seed dispersal syndrome is widely recognized; however, the interaction of dormancy classes and plant life-history traits in relation to fruiting phenology and seed dispersal is understudied. Here we examined the relationship between fruiting season and seed dormancy and how this relationship is modulated by dormancy classes, dispersal syndromes, seed mass and seed moisture content in a Brazilian savanna (cerrado). Methods Dormancy classes (non-dormancy and physical, morphological, morphophysiological, physiological and physiophysical dormancy) of 34 cerrado species were experimentally determined. Their seed dispersal syndrome (autochory, anemochory, zoochory), dispersal season (rainy, dry, rainy-to-dry and dry-to-rainy transitions), seed mass and moisture contents, and the estimated germination date were also determined. Log-linear models were used to evaluate how dormancy and dormancy classes are related to dispersal season and syndrome. Key Results The proportions of dormant and non-dormant species were similar in cerrado. The communityestimated germination date was seasonal, occurring at the onset of rainy season. Overall, anemochorous nondormant species released seeds during the dry-to-rainy transition; autochorous physically dormant species dispersed seeds during the dry season and rainy-to-dry transition; zoochorous species dispersed non-dormant seeds during the dry and rainy seasons, while species with morphological, morphophysiological or physiological dormancy dispersed seeds in the transitional seasons. Seed mass differed among dispersal seasons and dormancy classes, but seed moisture content did not vary with dispersal syndrome, season or dormancy class. Conclusions The beginning of the rainy season was the most favourable period for seed germination in cerrado, and the germination phenology was controlled by both the timing of seed dispersal and seed dormancy. Dormancy class was influenced by dispersal syndrome and season. Moreover, dormancy avoided seed germination during the rainy-to-dry transition, independently of dispersal syndrome. The variability of dormancy classes with dispersal syndrome allowed animal-dispersed species to fruit all year round, but seeds germinated only during the rainy season. Conversely, seasonally restricted wind-dispersal species dispersed and germinated their non-dormant seeds only in the rainy season.","author":[{"dropping-particle":"","family":"Escobar","given":"Diego F.E.","non-dropping-particle":"","parse-names":false,"suffix":""},{"dropping-particle":"","family":"Silveira","given":"Fernando A.O.","non-dropping-particle":"","parse-names":false,"suffix":""},{"dropping-particle":"","family":"Morellato","given":"Leonor Patricia C.","non-dropping-particle":"","parse-names":false,"suffix":""}],"container-title":"Annals of Botany","id":"ITEM-1","issue":"6","issued":{"date-parts":[["2018"]]},"page":"1197-1209","title":"Timing of seed dispersal and seed dormancy in Brazilian savanna: Two solutions to face seasonality","type":"article-journal","volume":"121"},"uris":["http://www.mendeley.com/documents/?uuid=35a2811f-07a0-458d-bc06-02e2b3d8542d"]}],"mendeley":{"formattedCitation":"(Escobar et al. 2018)","plainTextFormattedCitation":"(Escobar et al. 2018)","previouslyFormattedCitation":"(Escobar et al. 2018)"},"properties":{"noteIndex":0},"schema":"https://github.com/citation-style-language/schema/raw/master/csl-citation.json"}</w:instrText>
        </w:r>
        <w:r w:rsidR="0062505A">
          <w:fldChar w:fldCharType="separate"/>
        </w:r>
        <w:r w:rsidR="0062505A" w:rsidRPr="00476FA1">
          <w:rPr>
            <w:noProof/>
          </w:rPr>
          <w:t>(Escobar et al. 2018)</w:t>
        </w:r>
        <w:r w:rsidR="0062505A">
          <w:fldChar w:fldCharType="end"/>
        </w:r>
        <w:r w:rsidR="0062505A">
          <w:t xml:space="preserve"> </w:t>
        </w:r>
        <w:del w:id="25" w:author="EDUARDO FERNANDEZ PASCUAL" w:date="2024-03-21T15:56:00Z">
          <w:r w:rsidR="0062505A" w:rsidDel="003824ED">
            <w:delText xml:space="preserve">or in the alpine Caucasus is triggered by rainfall events </w:delText>
          </w:r>
        </w:del>
        <w:r w:rsidR="0062505A">
          <w:fldChar w:fldCharType="begin" w:fldLock="1"/>
        </w:r>
        <w:r w:rsidR="0062505A">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62505A">
          <w:fldChar w:fldCharType="separate"/>
        </w:r>
        <w:r w:rsidR="0062505A" w:rsidRPr="000C7258">
          <w:rPr>
            <w:noProof/>
          </w:rPr>
          <w:t>(Rosbakh et al. 2022)</w:t>
        </w:r>
        <w:r w:rsidR="0062505A">
          <w:fldChar w:fldCharType="end"/>
        </w:r>
        <w:r w:rsidR="0062505A">
          <w:t>.</w:t>
        </w:r>
      </w:ins>
      <w:ins w:id="26" w:author="EDUARDO FERNANDEZ PASCUAL" w:date="2024-03-21T16:00:00Z">
        <w:r w:rsidR="004C14F7">
          <w:t xml:space="preserve"> At the same time, this </w:t>
        </w:r>
        <w:r w:rsidR="00420D7F">
          <w:t>same dependency on moisture and temperature means that germination can be</w:t>
        </w:r>
      </w:ins>
      <w:del w:id="27" w:author="EDUARDO FERNANDEZ PASCUAL" w:date="2024-03-21T16:00:00Z">
        <w:r w:rsidR="00FD78DF" w:rsidRPr="003407A9" w:rsidDel="00420D7F">
          <w:delText xml:space="preserve"> and, thus, i</w:delText>
        </w:r>
        <w:r w:rsidR="00CF5D96" w:rsidRPr="003407A9" w:rsidDel="00420D7F">
          <w:delText>t i</w:delText>
        </w:r>
        <w:r w:rsidR="00FD78DF" w:rsidRPr="003407A9" w:rsidDel="00420D7F">
          <w:delText>s</w:delText>
        </w:r>
      </w:del>
      <w:r w:rsidR="00FD78DF" w:rsidRPr="003407A9">
        <w:t xml:space="preserve"> highly sensitive to changes in these two environmental factors</w:t>
      </w:r>
      <w:r w:rsidR="006B02CF" w:rsidRPr="003407A9">
        <w:t xml:space="preserve"> </w:t>
      </w:r>
      <w:r w:rsidR="006B02CF" w:rsidRPr="003407A9">
        <w:fldChar w:fldCharType="begin" w:fldLock="1"/>
      </w:r>
      <w:r w:rsidR="0086574D"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rsidRPr="003407A9">
        <w:fldChar w:fldCharType="separate"/>
      </w:r>
      <w:r w:rsidR="006B02CF" w:rsidRPr="003407A9">
        <w:rPr>
          <w:noProof/>
        </w:rPr>
        <w:t>(Walck et al. 2011)</w:t>
      </w:r>
      <w:r w:rsidR="006B02CF" w:rsidRPr="003407A9">
        <w:fldChar w:fldCharType="end"/>
      </w:r>
      <w:r w:rsidR="006B02CF" w:rsidRPr="003407A9">
        <w:t xml:space="preserve">. </w:t>
      </w:r>
      <w:ins w:id="28" w:author="EDUARDO FERNANDEZ PASCUAL" w:date="2024-03-21T16:02:00Z">
        <w:r w:rsidR="00506431">
          <w:t>T</w:t>
        </w:r>
      </w:ins>
      <w:ins w:id="29" w:author="EDUARDO FERNANDEZ PASCUAL" w:date="2024-03-21T16:01:00Z">
        <w:r w:rsidR="00A21184" w:rsidRPr="003407A9">
          <w:t>h</w:t>
        </w:r>
      </w:ins>
      <w:ins w:id="30" w:author="EDUARDO FERNANDEZ PASCUAL" w:date="2024-03-21T16:02:00Z">
        <w:r w:rsidR="0068374D">
          <w:t>us, th</w:t>
        </w:r>
      </w:ins>
      <w:ins w:id="31" w:author="EDUARDO FERNANDEZ PASCUAL" w:date="2024-03-21T16:01:00Z">
        <w:r w:rsidR="00A21184" w:rsidRPr="003407A9">
          <w:t>e adap</w:t>
        </w:r>
        <w:r w:rsidR="00A21184">
          <w:t>ta</w:t>
        </w:r>
        <w:r w:rsidR="00A21184" w:rsidRPr="003407A9">
          <w:t>tion or acclimatization of plant</w:t>
        </w:r>
      </w:ins>
      <w:ins w:id="32" w:author="EDUARDO FERNANDEZ PASCUAL" w:date="2024-03-21T16:02:00Z">
        <w:r w:rsidR="00506431">
          <w:t xml:space="preserve"> regeneration</w:t>
        </w:r>
      </w:ins>
      <w:ins w:id="33" w:author="EDUARDO FERNANDEZ PASCUAL" w:date="2024-03-21T16:01:00Z">
        <w:r w:rsidR="00A21184" w:rsidRPr="003407A9">
          <w:t xml:space="preserve"> to ongoing climate change</w:t>
        </w:r>
      </w:ins>
      <w:ins w:id="34" w:author="EDUARDO FERNANDEZ PASCUAL" w:date="2024-03-21T16:02:00Z">
        <w:r w:rsidR="00506431">
          <w:t xml:space="preserve"> will largely depend on</w:t>
        </w:r>
      </w:ins>
      <w:ins w:id="35" w:author="EDUARDO FERNANDEZ PASCUAL" w:date="2024-03-21T16:01:00Z">
        <w:r w:rsidR="00A21184" w:rsidDel="0062505A">
          <w:t xml:space="preserve"> </w:t>
        </w:r>
      </w:ins>
      <w:moveToRangeStart w:id="36" w:author="EDUARDO FERNANDEZ PASCUAL" w:date="2024-03-21T15:54:00Z" w:name="move161928879"/>
      <w:moveTo w:id="37" w:author="EDUARDO FERNANDEZ PASCUAL" w:date="2024-03-21T15:54:00Z">
        <w:del w:id="38" w:author="EDUARDO FERNANDEZ PASCUAL" w:date="2024-03-21T15:59:00Z">
          <w:r w:rsidR="00614E52" w:rsidDel="0062505A">
            <w:delText xml:space="preserve">In </w:delText>
          </w:r>
          <w:r w:rsidR="00614E52" w:rsidRPr="00ED077B" w:rsidDel="0062505A">
            <w:delText>seasonal climates</w:delText>
          </w:r>
          <w:r w:rsidR="00614E52" w:rsidDel="0062505A">
            <w:delText>, successful</w:delText>
          </w:r>
          <w:r w:rsidR="00614E52" w:rsidRPr="00ED077B" w:rsidDel="0062505A">
            <w:delText xml:space="preserve"> regeneration </w:delText>
          </w:r>
          <w:r w:rsidR="00614E52" w:rsidDel="0062505A">
            <w:delText xml:space="preserve">is limited </w:delText>
          </w:r>
        </w:del>
        <w:del w:id="39" w:author="EDUARDO FERNANDEZ PASCUAL" w:date="2024-03-21T15:55:00Z">
          <w:r w:rsidR="00614E52" w:rsidDel="00B97CCB">
            <w:delText>by a narrow</w:delText>
          </w:r>
        </w:del>
        <w:del w:id="40" w:author="EDUARDO FERNANDEZ PASCUAL" w:date="2024-03-21T15:59:00Z">
          <w:r w:rsidR="00614E52" w:rsidDel="0062505A">
            <w:delText xml:space="preserve"> timeframe </w:delText>
          </w:r>
          <w:r w:rsidR="00614E52" w:rsidDel="0062505A">
            <w:fldChar w:fldCharType="begin" w:fldLock="1"/>
          </w:r>
          <w:r w:rsidR="00614E52" w:rsidDel="0062505A">
            <w:del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delInstrText>
          </w:r>
          <w:r w:rsidR="00614E52" w:rsidDel="0062505A">
            <w:fldChar w:fldCharType="separate"/>
          </w:r>
          <w:r w:rsidR="00614E52" w:rsidRPr="00476FA1" w:rsidDel="0062505A">
            <w:rPr>
              <w:noProof/>
            </w:rPr>
            <w:delText>(Anderson et al. 2012)</w:delText>
          </w:r>
          <w:r w:rsidR="00614E52" w:rsidDel="0062505A">
            <w:fldChar w:fldCharType="end"/>
          </w:r>
        </w:del>
        <w:del w:id="41" w:author="EDUARDO FERNANDEZ PASCUAL" w:date="2024-03-21T15:56:00Z">
          <w:r w:rsidR="00614E52" w:rsidDel="003824ED">
            <w:delText xml:space="preserve">. For example, </w:delText>
          </w:r>
          <w:r w:rsidR="00614E52" w:rsidRPr="00C90267" w:rsidDel="003824ED">
            <w:delText xml:space="preserve">germination </w:delText>
          </w:r>
          <w:r w:rsidR="00614E52" w:rsidDel="003824ED">
            <w:delText xml:space="preserve">in tropical regions </w:delText>
          </w:r>
          <w:r w:rsidR="00614E52" w:rsidRPr="00C90267" w:rsidDel="003824ED">
            <w:delText>is characteristic</w:delText>
          </w:r>
          <w:r w:rsidR="00614E52" w:rsidDel="003824ED">
            <w:delText xml:space="preserve"> at the beginning of the rainy season</w:delText>
          </w:r>
        </w:del>
        <w:del w:id="42" w:author="EDUARDO FERNANDEZ PASCUAL" w:date="2024-03-21T15:59:00Z">
          <w:r w:rsidR="00614E52" w:rsidRPr="00C90267" w:rsidDel="0062505A">
            <w:delText xml:space="preserve"> </w:delText>
          </w:r>
          <w:r w:rsidR="00614E52" w:rsidDel="0062505A">
            <w:fldChar w:fldCharType="begin" w:fldLock="1"/>
          </w:r>
          <w:r w:rsidR="00614E52" w:rsidDel="0062505A">
            <w:delInstrText>ADDIN CSL_CITATION {"citationItems":[{"id":"ITEM-1","itemData":{"DOI":"10.1093/aob/mcy006","ISSN":"10958290","PMID":"29425261","abstract":"Background and Aims The relationship between fruiting phenology and seed dispersal syndrome is widely recognized; however, the interaction of dormancy classes and plant life-history traits in relation to fruiting phenology and seed dispersal is understudied. Here we examined the relationship between fruiting season and seed dormancy and how this relationship is modulated by dormancy classes, dispersal syndromes, seed mass and seed moisture content in a Brazilian savanna (cerrado). Methods Dormancy classes (non-dormancy and physical, morphological, morphophysiological, physiological and physiophysical dormancy) of 34 cerrado species were experimentally determined. Their seed dispersal syndrome (autochory, anemochory, zoochory), dispersal season (rainy, dry, rainy-to-dry and dry-to-rainy transitions), seed mass and moisture contents, and the estimated germination date were also determined. Log-linear models were used to evaluate how dormancy and dormancy classes are related to dispersal season and syndrome. Key Results The proportions of dormant and non-dormant species were similar in cerrado. The communityestimated germination date was seasonal, occurring at the onset of rainy season. Overall, anemochorous nondormant species released seeds during the dry-to-rainy transition; autochorous physically dormant species dispersed seeds during the dry season and rainy-to-dry transition; zoochorous species dispersed non-dormant seeds during the dry and rainy seasons, while species with morphological, morphophysiological or physiological dormancy dispersed seeds in the transitional seasons. Seed mass differed among dispersal seasons and dormancy classes, but seed moisture content did not vary with dispersal syndrome, season or dormancy class. Conclusions The beginning of the rainy season was the most favourable period for seed germination in cerrado, and the germination phenology was controlled by both the timing of seed dispersal and seed dormancy. Dormancy class was influenced by dispersal syndrome and season. Moreover, dormancy avoided seed germination during the rainy-to-dry transition, independently of dispersal syndrome. The variability of dormancy classes with dispersal syndrome allowed animal-dispersed species to fruit all year round, but seeds germinated only during the rainy season. Conversely, seasonally restricted wind-dispersal species dispersed and germinated their non-dormant seeds only in the rainy season.","author":[{"dropping-particle":"","family":"Escobar","given":"Diego F.E.","non-dropping-particle":"","parse-names":false,"suffix":""},{"dropping-particle":"","family":"Silveira","given":"Fernando A.O.","non-dropping-particle":"","parse-names":false,"suffix":""},{"dropping-particle":"","family":"Morellato","given":"Leonor Patricia C.","non-dropping-particle":"","parse-names":false,"suffix":""}],"container-title":"Annals of Botany","id":"ITEM-1","issue":"6","issued":{"date-parts":[["2018"]]},"page":"1197-1209","title":"Timing of seed dispersal and seed dormancy in Brazilian savanna: Two solutions to face seasonality","type":"article-journal","volume":"121"},"uris":["http://www.mendeley.com/documents/?uuid=35a2811f-07a0-458d-bc06-02e2b3d8542d"]}],"mendeley":{"formattedCitation":"(Escobar et al. 2018)","plainTextFormattedCitation":"(Escobar et al. 2018)","previouslyFormattedCitation":"(Escobar et al. 2018)"},"properties":{"noteIndex":0},"schema":"https://github.com/citation-style-language/schema/raw/master/csl-citation.json"}</w:delInstrText>
          </w:r>
          <w:r w:rsidR="00614E52" w:rsidDel="0062505A">
            <w:fldChar w:fldCharType="separate"/>
          </w:r>
          <w:r w:rsidR="00614E52" w:rsidRPr="00476FA1" w:rsidDel="0062505A">
            <w:rPr>
              <w:noProof/>
            </w:rPr>
            <w:delText>(Escobar et al. 2018)</w:delText>
          </w:r>
          <w:r w:rsidR="00614E52" w:rsidDel="0062505A">
            <w:fldChar w:fldCharType="end"/>
          </w:r>
          <w:r w:rsidR="00614E52" w:rsidDel="0062505A">
            <w:delText xml:space="preserve"> </w:delText>
          </w:r>
        </w:del>
        <w:del w:id="43" w:author="EDUARDO FERNANDEZ PASCUAL" w:date="2024-03-21T15:56:00Z">
          <w:r w:rsidR="00614E52" w:rsidDel="003824ED">
            <w:delText xml:space="preserve">or in the alpine Caucasus is triggered by rainfall events </w:delText>
          </w:r>
        </w:del>
        <w:del w:id="44" w:author="EDUARDO FERNANDEZ PASCUAL" w:date="2024-03-21T15:59:00Z">
          <w:r w:rsidR="00614E52" w:rsidDel="0062505A">
            <w:fldChar w:fldCharType="begin" w:fldLock="1"/>
          </w:r>
          <w:r w:rsidR="00614E52" w:rsidDel="0062505A">
            <w:del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delInstrText>
          </w:r>
          <w:r w:rsidR="00614E52" w:rsidDel="0062505A">
            <w:fldChar w:fldCharType="separate"/>
          </w:r>
          <w:r w:rsidR="00614E52" w:rsidRPr="000C7258" w:rsidDel="0062505A">
            <w:rPr>
              <w:noProof/>
            </w:rPr>
            <w:delText>(Rosbakh et al. 2022)</w:delText>
          </w:r>
          <w:r w:rsidR="00614E52" w:rsidDel="0062505A">
            <w:fldChar w:fldCharType="end"/>
          </w:r>
          <w:r w:rsidR="00614E52" w:rsidDel="0062505A">
            <w:delText xml:space="preserve">. </w:delText>
          </w:r>
        </w:del>
      </w:moveTo>
      <w:moveToRangeEnd w:id="36"/>
      <w:ins w:id="45" w:author="EDUARDO FERNANDEZ PASCUAL" w:date="2024-03-21T16:02:00Z">
        <w:r w:rsidR="00506431">
          <w:t>i</w:t>
        </w:r>
      </w:ins>
      <w:del w:id="46" w:author="EDUARDO FERNANDEZ PASCUAL" w:date="2024-03-21T16:02:00Z">
        <w:r w:rsidR="008A2F95" w:rsidRPr="003407A9" w:rsidDel="00506431">
          <w:delText>I</w:delText>
        </w:r>
      </w:del>
      <w:r w:rsidR="008A2F95" w:rsidRPr="003407A9">
        <w:t xml:space="preserve">ntraspecific </w:t>
      </w:r>
      <w:r w:rsidR="00291E15">
        <w:t>variation</w:t>
      </w:r>
      <w:r w:rsidR="008A2F95" w:rsidRPr="003407A9">
        <w:t xml:space="preserve"> in seed </w:t>
      </w:r>
      <w:r w:rsidR="009C0D58">
        <w:t xml:space="preserve">germination </w:t>
      </w:r>
      <w:r w:rsidR="008A2F95" w:rsidRPr="003407A9">
        <w:t xml:space="preserve">responses to </w:t>
      </w:r>
      <w:r w:rsidR="00125EEA" w:rsidRPr="003407A9">
        <w:t xml:space="preserve">moisture and temperature </w:t>
      </w:r>
      <w:del w:id="47" w:author="EDUARDO FERNANDEZ PASCUAL" w:date="2024-03-21T16:02:00Z">
        <w:r w:rsidR="00125EEA" w:rsidRPr="003407A9" w:rsidDel="0068374D">
          <w:delText xml:space="preserve">will be key for </w:delText>
        </w:r>
      </w:del>
      <w:del w:id="48" w:author="EDUARDO FERNANDEZ PASCUAL" w:date="2024-03-21T16:01:00Z">
        <w:r w:rsidR="00125EEA" w:rsidRPr="003407A9" w:rsidDel="00A21184">
          <w:delText>the</w:delText>
        </w:r>
        <w:r w:rsidR="008A2F95" w:rsidRPr="003407A9" w:rsidDel="00A21184">
          <w:delText xml:space="preserve"> </w:delText>
        </w:r>
        <w:r w:rsidR="00125EEA" w:rsidRPr="003407A9" w:rsidDel="00A21184">
          <w:delText>adap</w:delText>
        </w:r>
        <w:r w:rsidR="009C0D58" w:rsidDel="00A21184">
          <w:delText>ta</w:delText>
        </w:r>
        <w:r w:rsidR="00125EEA" w:rsidRPr="003407A9" w:rsidDel="00A21184">
          <w:delText>tion or acclimatization of plant</w:delText>
        </w:r>
        <w:r w:rsidR="009C0D58" w:rsidDel="00A21184">
          <w:delText>s</w:delText>
        </w:r>
        <w:r w:rsidR="00125EEA" w:rsidRPr="003407A9" w:rsidDel="00A21184">
          <w:delText xml:space="preserve"> to ongoing climate change </w:delText>
        </w:r>
      </w:del>
      <w:r w:rsidR="008A2F95" w:rsidRPr="003407A9">
        <w:fldChar w:fldCharType="begin" w:fldLock="1"/>
      </w:r>
      <w:r w:rsidR="00281B95" w:rsidRPr="003407A9">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rsidRPr="003407A9">
        <w:fldChar w:fldCharType="separate"/>
      </w:r>
      <w:r w:rsidR="003A3E16" w:rsidRPr="003407A9">
        <w:rPr>
          <w:noProof/>
        </w:rPr>
        <w:t>(Cochrane et al. 2015)</w:t>
      </w:r>
      <w:r w:rsidR="008A2F95" w:rsidRPr="003407A9">
        <w:fldChar w:fldCharType="end"/>
      </w:r>
      <w:r w:rsidR="0042467D" w:rsidRPr="003407A9">
        <w:t>. However, compared to temperature</w:t>
      </w:r>
      <w:r w:rsidR="0086574D" w:rsidRPr="003407A9">
        <w:t xml:space="preserve"> </w:t>
      </w:r>
      <w:r w:rsidR="0086574D" w:rsidRPr="003407A9">
        <w:fldChar w:fldCharType="begin" w:fldLock="1"/>
      </w:r>
      <w:r w:rsidR="00A80841" w:rsidRPr="003407A9">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rsidRPr="003407A9">
        <w:fldChar w:fldCharType="separate"/>
      </w:r>
      <w:r w:rsidR="00165DDA" w:rsidRPr="003407A9">
        <w:rPr>
          <w:noProof/>
        </w:rPr>
        <w:t>(Orrù et al. 2012; Fernández-Pascual et al. 2013; Fernández-Pascual et al. 2019)</w:t>
      </w:r>
      <w:r w:rsidR="0086574D" w:rsidRPr="003407A9">
        <w:fldChar w:fldCharType="end"/>
      </w:r>
      <w:r w:rsidR="00165DDA" w:rsidRPr="003407A9">
        <w:t xml:space="preserve">, </w:t>
      </w:r>
      <w:ins w:id="49" w:author="EDUARDO FERNANDEZ PASCUAL" w:date="2024-03-21T16:03:00Z">
        <w:r w:rsidR="00055AD5">
          <w:t xml:space="preserve">there are </w:t>
        </w:r>
      </w:ins>
      <w:r w:rsidR="0042467D" w:rsidRPr="003407A9">
        <w:t>few</w:t>
      </w:r>
      <w:r w:rsidR="009B399F" w:rsidRPr="003407A9">
        <w:t>er</w:t>
      </w:r>
      <w:r w:rsidR="0042467D" w:rsidRPr="003407A9">
        <w:t xml:space="preserve"> studies </w:t>
      </w:r>
      <w:del w:id="50" w:author="EDUARDO FERNANDEZ PASCUAL" w:date="2024-03-21T16:03:00Z">
        <w:r w:rsidR="0042467D" w:rsidRPr="003407A9" w:rsidDel="00055AD5">
          <w:delText>have tackled</w:delText>
        </w:r>
      </w:del>
      <w:ins w:id="51" w:author="EDUARDO FERNANDEZ PASCUAL" w:date="2024-03-21T16:03:00Z">
        <w:r w:rsidR="00055AD5">
          <w:t>on</w:t>
        </w:r>
      </w:ins>
      <w:r w:rsidR="0042467D" w:rsidRPr="003407A9">
        <w:t xml:space="preserve"> how </w:t>
      </w:r>
      <w:r w:rsidR="00F71DF2" w:rsidRPr="003407A9">
        <w:t xml:space="preserve">the </w:t>
      </w:r>
      <w:r w:rsidR="0042467D" w:rsidRPr="003407A9">
        <w:t xml:space="preserve">germination </w:t>
      </w:r>
      <w:r w:rsidR="00F71DF2" w:rsidRPr="003407A9">
        <w:t xml:space="preserve">of wild species </w:t>
      </w:r>
      <w:r w:rsidR="0042467D" w:rsidRPr="003407A9">
        <w:t xml:space="preserve">responds to </w:t>
      </w:r>
      <w:r w:rsidR="00CF5D96" w:rsidRPr="003407A9">
        <w:t xml:space="preserve">changes in </w:t>
      </w:r>
      <w:del w:id="52" w:author="EDUARDO FERNANDEZ PASCUAL" w:date="2024-03-21T16:03:00Z">
        <w:r w:rsidR="0042467D" w:rsidRPr="003407A9" w:rsidDel="005C112F">
          <w:delText>water stress</w:delText>
        </w:r>
      </w:del>
      <w:ins w:id="53" w:author="EDUARDO FERNANDEZ PASCUAL" w:date="2024-03-21T16:03:00Z">
        <w:r w:rsidR="005C112F">
          <w:t>environmental moisture or water stress</w:t>
        </w:r>
      </w:ins>
      <w:r w:rsidR="0042467D" w:rsidRPr="003407A9">
        <w:t xml:space="preserve"> </w:t>
      </w:r>
      <w:r w:rsidR="0042467D" w:rsidRPr="003407A9">
        <w:fldChar w:fldCharType="begin" w:fldLock="1"/>
      </w:r>
      <w:r w:rsidR="0042467D"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rsidRPr="003407A9">
        <w:fldChar w:fldCharType="separate"/>
      </w:r>
      <w:r w:rsidR="0042467D" w:rsidRPr="003407A9">
        <w:rPr>
          <w:noProof/>
        </w:rPr>
        <w:t>(Bernau et al. 2020; Sumner &amp; Venn 2021)</w:t>
      </w:r>
      <w:r w:rsidR="0042467D" w:rsidRPr="003407A9">
        <w:fldChar w:fldCharType="end"/>
      </w:r>
      <w:r w:rsidR="0042467D" w:rsidRPr="003407A9">
        <w:t xml:space="preserve">. </w:t>
      </w:r>
      <w:r w:rsidR="00FD7797">
        <w:t>C</w:t>
      </w:r>
      <w:r w:rsidR="004421A5">
        <w:t xml:space="preserve">urrent assumptions </w:t>
      </w:r>
      <w:r w:rsidR="005E61D4">
        <w:t>about</w:t>
      </w:r>
      <w:r w:rsidR="004421A5">
        <w:t xml:space="preserve"> </w:t>
      </w:r>
      <w:r w:rsidR="0057308D">
        <w:t>germination r</w:t>
      </w:r>
      <w:r w:rsidR="005E61D4">
        <w:t>e</w:t>
      </w:r>
      <w:r w:rsidR="00AE5D7B">
        <w:t>s</w:t>
      </w:r>
      <w:r w:rsidR="005E61D4">
        <w:t xml:space="preserve">ponses to </w:t>
      </w:r>
      <w:r w:rsidR="0042467D" w:rsidRPr="0088256E">
        <w:t>drought</w:t>
      </w:r>
      <w:r w:rsidR="000A15DB">
        <w:t xml:space="preserve"> are</w:t>
      </w:r>
      <w:r w:rsidR="00D1065E">
        <w:t xml:space="preserve"> centred on the species level</w:t>
      </w:r>
      <w:r w:rsidR="004521A0">
        <w:t xml:space="preserve"> </w:t>
      </w:r>
      <w:r w:rsidR="00E6389C" w:rsidRPr="0088256E">
        <w:fldChar w:fldCharType="begin" w:fldLock="1"/>
      </w:r>
      <w:r w:rsidR="00E62050">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structure","type":"article-journal","volume":"9"},"uris":["http://www.mendeley.com/documents/?uuid=1b9025a4-2e90-4582-9957-62922212d0c3"]},{"id":"ITEM-3","itemData":{"DOI":"10.17129/BOTSCI.2537","ISSN":"20074476","abstract":"Background: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Sciences","id":"ITEM-3","issue":"3","issued":{"date-parts":[["2020"]]},"page":"464-472","title":"Germination of seven species of shrubs in semiarid central Mexico: Effect of drought and seed size","type":"article-journal","volume":"98"},"uris":["http://www.mendeley.com/documents/?uuid=6e635ee7-c3f2-436d-8327-869fb52a658a"]}],"mendeley":{"formattedCitation":"(Kos &amp; Poschlod 2008; Yi et al. 2019; Gelviz-Gelvez et al. 2020)","plainTextFormattedCitation":"(Kos &amp; Poschlod 2008; Yi et al. 2019; Gelviz-Gelvez et al. 2020)","previouslyFormattedCitation":"(Kos &amp; Poschlod 2008; Yi et al. 2019; Gelviz-Gelvez et al. 2020)"},"properties":{"noteIndex":0},"schema":"https://github.com/citation-style-language/schema/raw/master/csl-citation.json"}</w:instrText>
      </w:r>
      <w:r w:rsidR="00E6389C" w:rsidRPr="0088256E">
        <w:fldChar w:fldCharType="separate"/>
      </w:r>
      <w:r w:rsidR="00300656" w:rsidRPr="00300656">
        <w:rPr>
          <w:noProof/>
        </w:rPr>
        <w:t>(Kos &amp; Poschlod 2008; Yi et al. 2019; Gelviz-Gelvez et al. 2020)</w:t>
      </w:r>
      <w:r w:rsidR="00E6389C" w:rsidRPr="0088256E">
        <w:fldChar w:fldCharType="end"/>
      </w:r>
      <w:r w:rsidR="00D30FBF">
        <w:rPr>
          <w:lang w:val="en-US"/>
        </w:rPr>
        <w:t>, and</w:t>
      </w:r>
      <w:r w:rsidR="00F47696" w:rsidRPr="00BE1551">
        <w:t xml:space="preserve"> </w:t>
      </w:r>
      <w:r w:rsidR="007465BC">
        <w:t>the extent of</w:t>
      </w:r>
      <w:r w:rsidR="00F66DD8" w:rsidRPr="00BE1551">
        <w:t xml:space="preserve"> intraspecific </w:t>
      </w:r>
      <w:r w:rsidR="00291E15">
        <w:t>variation</w:t>
      </w:r>
      <w:r w:rsidR="00F66DD8" w:rsidRPr="00BE1551">
        <w:t xml:space="preserve"> </w:t>
      </w:r>
      <w:r w:rsidR="007465BC">
        <w:t>in</w:t>
      </w:r>
      <w:r w:rsidR="007465BC" w:rsidRPr="00BE1551">
        <w:t xml:space="preserve"> </w:t>
      </w:r>
      <w:r w:rsidR="00F66DD8" w:rsidRPr="00BE1551">
        <w:t>germination responses to water stress</w:t>
      </w:r>
      <w:r w:rsidR="009F7455">
        <w:t xml:space="preserve"> </w:t>
      </w:r>
      <w:r w:rsidR="007465BC">
        <w:t>is largely unknown</w:t>
      </w:r>
      <w:r w:rsidR="00B013EC">
        <w:t xml:space="preserve"> </w:t>
      </w:r>
      <w:r w:rsidR="00B013EC">
        <w:fldChar w:fldCharType="begin" w:fldLock="1"/>
      </w:r>
      <w:r w:rsidR="00B013EC">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B013EC">
        <w:fldChar w:fldCharType="separate"/>
      </w:r>
      <w:r w:rsidR="00B013EC" w:rsidRPr="00231E9A">
        <w:rPr>
          <w:noProof/>
        </w:rPr>
        <w:t>(Gya et al. 2023)</w:t>
      </w:r>
      <w:r w:rsidR="00B013EC">
        <w:fldChar w:fldCharType="end"/>
      </w:r>
      <w:r w:rsidR="00B013EC">
        <w:t>.</w:t>
      </w:r>
      <w:r w:rsidR="00B013EC" w:rsidRPr="00F66DD8">
        <w:t xml:space="preserve"> </w:t>
      </w:r>
      <w:r w:rsidR="0088256E" w:rsidRPr="00705EDD">
        <w:rPr>
          <w:lang w:val="en-US"/>
        </w:rPr>
        <w:t xml:space="preserve"> </w:t>
      </w:r>
      <w:r w:rsidR="00CE742C">
        <w:t>Furthermore, it is unknown if this</w:t>
      </w:r>
      <w:r w:rsidR="00F66DD8" w:rsidRPr="00F66DD8">
        <w:t xml:space="preserve"> </w:t>
      </w:r>
      <w:r w:rsidR="00291E15">
        <w:t>variation</w:t>
      </w:r>
      <w:r w:rsidR="00F66DD8" w:rsidRPr="00F66DD8">
        <w:t xml:space="preserve"> </w:t>
      </w:r>
      <w:r w:rsidR="00013513">
        <w:t>has</w:t>
      </w:r>
      <w:r w:rsidR="00013513" w:rsidRPr="00F66DD8">
        <w:t xml:space="preserve"> </w:t>
      </w:r>
      <w:r w:rsidR="00F66DD8" w:rsidRPr="00F66DD8">
        <w:t>functional significance</w:t>
      </w:r>
      <w:del w:id="54" w:author="EDUARDO FERNANDEZ PASCUAL" w:date="2024-03-21T16:06:00Z">
        <w:r w:rsidR="00CE742C" w:rsidDel="00212760">
          <w:delText xml:space="preserve">, i.e. if </w:delText>
        </w:r>
        <w:r w:rsidR="00FE4917" w:rsidDel="00212760">
          <w:delText xml:space="preserve">it </w:delText>
        </w:r>
        <w:r w:rsidR="005F22CD" w:rsidDel="00212760">
          <w:delText>shows</w:delText>
        </w:r>
        <w:r w:rsidR="00FE4917" w:rsidDel="00212760">
          <w:delText xml:space="preserve"> predictive patterns of variation</w:delText>
        </w:r>
        <w:r w:rsidR="00F66DD8" w:rsidRPr="00F66DD8" w:rsidDel="00212760">
          <w:delText xml:space="preserve"> along </w:delText>
        </w:r>
        <w:r w:rsidR="00B1480A" w:rsidDel="00212760">
          <w:delText>mechanistically related</w:delText>
        </w:r>
        <w:r w:rsidR="00FE4917" w:rsidDel="00212760">
          <w:delText xml:space="preserve"> environmental </w:delText>
        </w:r>
        <w:r w:rsidR="00F66DD8" w:rsidRPr="00F66DD8" w:rsidDel="00212760">
          <w:delText>gradients</w:delText>
        </w:r>
      </w:del>
      <w:r w:rsidR="00231E9A">
        <w:t xml:space="preserve"> </w:t>
      </w:r>
      <w:r w:rsidR="00E62050">
        <w:fldChar w:fldCharType="begin" w:fldLock="1"/>
      </w:r>
      <w:r w:rsidR="00476FA1">
        <w:instrText>ADDIN CSL_CITATION {"citationItems":[{"id":"ITEM-1","itemData":{"author":[{"dropping-particle":"","family":"Bello","given":"F","non-dropping-particle":"de","parse-names":false,"suffix":""},{"dropping-particle":"","family":"Carmona","given":"CP","non-dropping-particle":"","parse-names":false,"suffix":""},{"dropping-particle":"","family":"Dias","given":"ATC","non-dropping-particle":"","parse-names":false,"suffix":""},{"dropping-particle":"","family":"Götzenberger","given":"L","non-dropping-particle":"","parse-names":false,"suffix":""},{"dropping-particle":"","family":"Moretti","given":"M","non-dropping-particle":"","parse-names":false,"suffix":""},{"dropping-particle":"","family":"Berg","given":"MP","non-dropping-particle":"","parse-names":false,"suffix":""}],"chapter-number":"6","container-title":"Handbook of Trait-Based Ecology: From Theory to R Tools","id":"ITEM-1","issued":{"date-parts":[["2021"]]},"page":"105-128","publisher":"Cambridge University Press","title":"Intraspecific Trait Variability","type":"chapter"},"uris":["http://www.mendeley.com/documents/?uuid=6a074afc-346b-4df6-8a9b-ac4b2b35dddd"]}],"mendeley":{"formattedCitation":"(de Bello et al. 2021)","plainTextFormattedCitation":"(de Bello et al. 2021)","previouslyFormattedCitation":"(de Bello et al. 2021)"},"properties":{"noteIndex":0},"schema":"https://github.com/citation-style-language/schema/raw/master/csl-citation.json"}</w:instrText>
      </w:r>
      <w:r w:rsidR="00E62050">
        <w:fldChar w:fldCharType="separate"/>
      </w:r>
      <w:r w:rsidR="00E62050" w:rsidRPr="00E62050">
        <w:rPr>
          <w:noProof/>
        </w:rPr>
        <w:t>(de Bello et al. 2021)</w:t>
      </w:r>
      <w:r w:rsidR="00E62050">
        <w:fldChar w:fldCharType="end"/>
      </w:r>
      <w:r w:rsidR="00794CCE">
        <w:t>.</w:t>
      </w:r>
      <w:r w:rsidR="005F22CD">
        <w:t xml:space="preserve"> </w:t>
      </w:r>
      <w:moveFromRangeStart w:id="55" w:author="EDUARDO FERNANDEZ PASCUAL" w:date="2024-03-21T15:51:00Z" w:name="move161928712"/>
      <w:moveFrom w:id="56" w:author="EDUARDO FERNANDEZ PASCUAL" w:date="2024-03-21T15:51:00Z">
        <w:r w:rsidR="00B67CBC" w:rsidRPr="003407A9" w:rsidDel="00AE4CE9">
          <w:t>A promising</w:t>
        </w:r>
        <w:r w:rsidR="00010E7B" w:rsidRPr="003407A9" w:rsidDel="00AE4CE9">
          <w:t xml:space="preserve"> approach to study seed responses to moisture and water stress is the application of developmental threshold models</w:t>
        </w:r>
        <w:r w:rsidR="004D1066" w:rsidRPr="003407A9" w:rsidDel="00AE4CE9">
          <w:t xml:space="preserve"> </w:t>
        </w:r>
        <w:r w:rsidR="00A80841" w:rsidRPr="003407A9" w:rsidDel="00AE4CE9">
          <w:fldChar w:fldCharType="begin" w:fldLock="1"/>
        </w:r>
        <w:r w:rsidR="00661070" w:rsidRPr="003407A9" w:rsidDel="00AE4CE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rsidRPr="003407A9" w:rsidDel="00AE4CE9">
          <w:fldChar w:fldCharType="separate"/>
        </w:r>
        <w:r w:rsidR="00A80841" w:rsidRPr="003407A9" w:rsidDel="00AE4CE9">
          <w:rPr>
            <w:noProof/>
          </w:rPr>
          <w:t>(Donohue et al. 2015)</w:t>
        </w:r>
        <w:r w:rsidR="00A80841" w:rsidRPr="003407A9" w:rsidDel="00AE4CE9">
          <w:fldChar w:fldCharType="end"/>
        </w:r>
        <w:r w:rsidR="009156DA" w:rsidRPr="003407A9" w:rsidDel="00AE4CE9">
          <w:t xml:space="preserve">, specifically, the modelling of the seed germination niche using hydro-time models </w:t>
        </w:r>
        <w:r w:rsidR="0070124F" w:rsidRPr="003407A9" w:rsidDel="00AE4CE9">
          <w:fldChar w:fldCharType="begin" w:fldLock="1"/>
        </w:r>
        <w:r w:rsidR="00231E9A" w:rsidDel="00AE4CE9">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1999.","id":"ITEM-1","issue":"January","issued":{"date-parts":[["2000"]]},"page":"401-410","title":"Hydrothermal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germination","type":"chapter"},"uris":["http://www.mendeley.com/documents/?uuid=aee78e0b-acbd-4bf7-8357-1f8a96d11e2e"]}],"mendeley":{"formattedCitation":"(Allen et al. 2000; Bradford 2002; Bewley et al. 2013)","plainTextFormattedCitation":"(Allen et al. 2000; Bradford 2002; Bewley et al. 2013)","previouslyFormattedCitation":"(Allen et al. 2000; Bradford 2002; Bewley et al. 2013)"},"properties":{"noteIndex":0},"schema":"https://github.com/citation-style-language/schema/raw/master/csl-citation.json"}</w:instrText>
        </w:r>
        <w:r w:rsidR="0070124F" w:rsidRPr="003407A9" w:rsidDel="00AE4CE9">
          <w:fldChar w:fldCharType="separate"/>
        </w:r>
        <w:r w:rsidR="006A043B" w:rsidRPr="006A043B" w:rsidDel="00AE4CE9">
          <w:rPr>
            <w:noProof/>
          </w:rPr>
          <w:t>(Allen et al. 2000; Bradford 2002; Bewley et al. 2013)</w:t>
        </w:r>
        <w:r w:rsidR="0070124F" w:rsidRPr="003407A9" w:rsidDel="00AE4CE9">
          <w:fldChar w:fldCharType="end"/>
        </w:r>
        <w:r w:rsidR="0070124F" w:rsidRPr="003407A9" w:rsidDel="00AE4CE9">
          <w:t xml:space="preserve">. </w:t>
        </w:r>
        <w:r w:rsidR="00F61892" w:rsidRPr="003407A9" w:rsidDel="00AE4CE9">
          <w:t>In the hydro-time framework, f</w:t>
        </w:r>
        <w:r w:rsidR="0070124F" w:rsidRPr="003407A9" w:rsidDel="00AE4CE9">
          <w:t>or germination to happen</w:t>
        </w:r>
        <w:r w:rsidR="00D26851" w:rsidRPr="003407A9" w:rsidDel="00AE4CE9">
          <w:t>,</w:t>
        </w:r>
        <w:r w:rsidR="0070124F" w:rsidRPr="003407A9" w:rsidDel="00AE4CE9">
          <w:t xml:space="preserve"> water availability </w:t>
        </w:r>
        <w:r w:rsidR="00737879" w:rsidRPr="003407A9" w:rsidDel="00AE4CE9">
          <w:t xml:space="preserve">in the environment </w:t>
        </w:r>
        <w:r w:rsidR="0070124F" w:rsidRPr="003407A9" w:rsidDel="00AE4CE9">
          <w:t xml:space="preserve">must surpass a specific </w:t>
        </w:r>
        <w:r w:rsidR="004752A6" w:rsidRPr="003407A9" w:rsidDel="00AE4CE9">
          <w:t>threshold</w:t>
        </w:r>
        <w:r w:rsidR="0070124F" w:rsidRPr="003407A9" w:rsidDel="00AE4CE9">
          <w:t xml:space="preserve"> (i.e. </w:t>
        </w:r>
        <w:r w:rsidR="004752A6" w:rsidRPr="003407A9" w:rsidDel="00AE4CE9">
          <w:t xml:space="preserve">the </w:t>
        </w:r>
        <w:r w:rsidR="0070124F" w:rsidRPr="003407A9" w:rsidDel="00AE4CE9">
          <w:t>base water potential,</w:t>
        </w:r>
        <w:r w:rsidR="0070124F" w:rsidRPr="003407A9" w:rsidDel="00AE4CE9">
          <w:rPr>
            <w:rFonts w:cstheme="minorHAnsi"/>
          </w:rPr>
          <w:t xml:space="preserve"> ψ</w:t>
        </w:r>
        <w:r w:rsidR="0070124F" w:rsidRPr="003407A9" w:rsidDel="00AE4CE9">
          <w:rPr>
            <w:rFonts w:cstheme="minorHAnsi"/>
            <w:vertAlign w:val="subscript"/>
          </w:rPr>
          <w:t>b</w:t>
        </w:r>
        <w:r w:rsidR="0070124F" w:rsidRPr="003407A9" w:rsidDel="00AE4CE9">
          <w:t>).</w:t>
        </w:r>
        <w:r w:rsidR="000B658C" w:rsidRPr="003407A9" w:rsidDel="00AE4CE9">
          <w:t xml:space="preserve"> Each </w:t>
        </w:r>
        <w:r w:rsidR="00BC0DE5" w:rsidDel="00AE4CE9">
          <w:t>seed</w:t>
        </w:r>
        <w:r w:rsidR="000B658C" w:rsidRPr="003407A9" w:rsidDel="00AE4CE9">
          <w:t xml:space="preserve"> in a population has its own value of </w:t>
        </w:r>
        <w:r w:rsidR="000B658C" w:rsidRPr="003407A9" w:rsidDel="00AE4CE9">
          <w:rPr>
            <w:rFonts w:cstheme="minorHAnsi"/>
          </w:rPr>
          <w:t>ψ</w:t>
        </w:r>
        <w:r w:rsidR="000B658C" w:rsidRPr="003407A9" w:rsidDel="00AE4CE9">
          <w:rPr>
            <w:rFonts w:cstheme="minorHAnsi"/>
            <w:vertAlign w:val="subscript"/>
          </w:rPr>
          <w:t>b</w:t>
        </w:r>
        <w:r w:rsidR="000B658C" w:rsidRPr="003407A9" w:rsidDel="00AE4CE9">
          <w:rPr>
            <w:rFonts w:cstheme="minorHAnsi"/>
          </w:rPr>
          <w:t xml:space="preserve">, and therefore calculating this parameter and its variation allows to </w:t>
        </w:r>
        <w:r w:rsidR="00411431" w:rsidRPr="003407A9" w:rsidDel="00AE4CE9">
          <w:rPr>
            <w:rFonts w:cstheme="minorHAnsi"/>
          </w:rPr>
          <w:t xml:space="preserve">test the sources and mechanisms of variation among individuals (i.e. </w:t>
        </w:r>
        <w:r w:rsidR="000161DC" w:rsidDel="00AE4CE9">
          <w:rPr>
            <w:rFonts w:cstheme="minorHAnsi"/>
          </w:rPr>
          <w:t xml:space="preserve">the </w:t>
        </w:r>
        <w:r w:rsidR="00411431" w:rsidRPr="003407A9" w:rsidDel="00AE4CE9">
          <w:rPr>
            <w:rFonts w:cstheme="minorHAnsi"/>
          </w:rPr>
          <w:t xml:space="preserve">intraspecific </w:t>
        </w:r>
        <w:r w:rsidR="00291E15" w:rsidDel="00AE4CE9">
          <w:rPr>
            <w:rFonts w:cstheme="minorHAnsi"/>
          </w:rPr>
          <w:t>variation</w:t>
        </w:r>
        <w:r w:rsidR="00411431" w:rsidRPr="003407A9" w:rsidDel="00AE4CE9">
          <w:rPr>
            <w:rFonts w:cstheme="minorHAnsi"/>
          </w:rPr>
          <w:t xml:space="preserve"> in seed responses to water stress)</w:t>
        </w:r>
        <w:r w:rsidR="00661070" w:rsidRPr="003407A9" w:rsidDel="00AE4CE9">
          <w:rPr>
            <w:rFonts w:cstheme="minorHAnsi"/>
          </w:rPr>
          <w:t xml:space="preserve"> </w:t>
        </w:r>
        <w:r w:rsidR="00661070" w:rsidRPr="003407A9" w:rsidDel="00AE4CE9">
          <w:rPr>
            <w:rFonts w:cstheme="minorHAnsi"/>
          </w:rPr>
          <w:fldChar w:fldCharType="begin" w:fldLock="1"/>
        </w:r>
        <w:r w:rsidR="009F62E4" w:rsidRPr="003407A9" w:rsidDel="00AE4CE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w:instrText>
        </w:r>
        <w:r w:rsidR="009F62E4" w:rsidRPr="009E263C" w:rsidDel="00AE4CE9">
          <w:rPr>
            <w:rFonts w:cstheme="minorHAnsi"/>
            <w:lang w:val="en-US"/>
          </w:rPr>
          <w:instrText>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w:instrText>
        </w:r>
        <w:r w:rsidR="009F62E4" w:rsidRPr="00BC0DE5" w:rsidDel="00AE4CE9">
          <w:rPr>
            <w:rFonts w:cstheme="minorHAnsi"/>
            <w:lang w:val="en-US"/>
          </w:rPr>
          <w:instrText>y":"</w:instrText>
        </w:r>
        <w:r w:rsidR="009F62E4" w:rsidRPr="002A48B2" w:rsidDel="00AE4CE9">
          <w:rPr>
            <w:rFonts w:cstheme="minorHAnsi"/>
            <w:lang w:val="en-US"/>
          </w:rPr>
          <w:instrText>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sidRPr="003407A9" w:rsidDel="00AE4CE9">
          <w:rPr>
            <w:rFonts w:cstheme="minorHAnsi"/>
          </w:rPr>
          <w:fldChar w:fldCharType="separate"/>
        </w:r>
        <w:r w:rsidR="00661070" w:rsidRPr="002A48B2" w:rsidDel="00AE4CE9">
          <w:rPr>
            <w:rFonts w:cstheme="minorHAnsi"/>
            <w:noProof/>
            <w:lang w:val="en-US"/>
          </w:rPr>
          <w:t>(Donohue et al. 2015)</w:t>
        </w:r>
        <w:r w:rsidR="00661070" w:rsidRPr="003407A9" w:rsidDel="00AE4CE9">
          <w:rPr>
            <w:rFonts w:cstheme="minorHAnsi"/>
          </w:rPr>
          <w:fldChar w:fldCharType="end"/>
        </w:r>
        <w:r w:rsidR="00A026B7" w:rsidRPr="002A48B2" w:rsidDel="00AE4CE9">
          <w:rPr>
            <w:rFonts w:cstheme="minorHAnsi"/>
            <w:lang w:val="en-US"/>
          </w:rPr>
          <w:t>.</w:t>
        </w:r>
      </w:moveFrom>
      <w:moveFromRangeEnd w:id="55"/>
    </w:p>
    <w:p w14:paraId="291244B6" w14:textId="4C6C346E" w:rsidR="00B26097" w:rsidRPr="002A48B2" w:rsidDel="00212760" w:rsidRDefault="00B26097" w:rsidP="00A026B7">
      <w:pPr>
        <w:autoSpaceDE w:val="0"/>
        <w:autoSpaceDN w:val="0"/>
        <w:adjustRightInd w:val="0"/>
        <w:spacing w:after="0" w:line="360" w:lineRule="auto"/>
        <w:ind w:firstLine="709"/>
        <w:jc w:val="both"/>
        <w:rPr>
          <w:del w:id="57" w:author="EDUARDO FERNANDEZ PASCUAL" w:date="2024-03-21T16:06:00Z"/>
          <w:rFonts w:cstheme="minorHAnsi"/>
          <w:lang w:val="en-US"/>
        </w:rPr>
      </w:pPr>
      <w:moveToRangeStart w:id="58" w:author="EDUARDO FERNANDEZ PASCUAL" w:date="2024-03-21T15:58:00Z" w:name="move161929120"/>
      <w:moveTo w:id="59" w:author="EDUARDO FERNANDEZ PASCUAL" w:date="2024-03-21T15:58:00Z">
        <w:del w:id="60" w:author="EDUARDO FERNANDEZ PASCUAL" w:date="2024-03-21T16:06:00Z">
          <w:r w:rsidRPr="003407A9" w:rsidDel="00212760">
            <w:delText xml:space="preserve">, a key process that determines the ability of plant populations to migrate or persist </w:delText>
          </w:r>
          <w:r w:rsidRPr="003407A9" w:rsidDel="00212760">
            <w:fldChar w:fldCharType="begin" w:fldLock="1"/>
          </w:r>
          <w:r w:rsidRPr="003407A9" w:rsidDel="00212760">
            <w:del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delInstrText>
          </w:r>
          <w:r w:rsidRPr="003407A9" w:rsidDel="00212760">
            <w:fldChar w:fldCharType="separate"/>
          </w:r>
          <w:r w:rsidRPr="003407A9" w:rsidDel="00212760">
            <w:rPr>
              <w:noProof/>
            </w:rPr>
            <w:delText>(Walck et al. 2011; Orrù et al. 2012; Baskin &amp; Baskin 2022)</w:delText>
          </w:r>
          <w:r w:rsidRPr="003407A9" w:rsidDel="00212760">
            <w:fldChar w:fldCharType="end"/>
          </w:r>
          <w:r w:rsidRPr="003407A9" w:rsidDel="00212760">
            <w:delText>.</w:delText>
          </w:r>
        </w:del>
      </w:moveTo>
      <w:moveToRangeEnd w:id="58"/>
    </w:p>
    <w:p w14:paraId="2AE967B8" w14:textId="5C3DC9E4" w:rsidR="003755A6" w:rsidRDefault="00285ADF" w:rsidP="00A023D2">
      <w:pPr>
        <w:autoSpaceDE w:val="0"/>
        <w:autoSpaceDN w:val="0"/>
        <w:adjustRightInd w:val="0"/>
        <w:spacing w:after="0" w:line="360" w:lineRule="auto"/>
        <w:ind w:firstLine="709"/>
        <w:jc w:val="both"/>
        <w:rPr>
          <w:ins w:id="61" w:author="EDUARDO FERNANDEZ PASCUAL" w:date="2024-03-21T16:15:00Z"/>
        </w:rPr>
      </w:pPr>
      <w:del w:id="62" w:author="EDUARDO FERNANDEZ PASCUAL" w:date="2024-03-21T16:07:00Z">
        <w:r w:rsidRPr="00C90267" w:rsidDel="00A65624">
          <w:delText xml:space="preserve">Previous research </w:delText>
        </w:r>
      </w:del>
      <w:del w:id="63" w:author="EDUARDO FERNANDEZ PASCUAL" w:date="2024-03-21T15:49:00Z">
        <w:r w:rsidRPr="00C90267" w:rsidDel="006A4DF4">
          <w:delText>conducted by</w:delText>
        </w:r>
        <w:r w:rsidR="00476FA1" w:rsidDel="006A4DF4">
          <w:delText xml:space="preserve"> </w:delText>
        </w:r>
      </w:del>
      <w:del w:id="64" w:author="EDUARDO FERNANDEZ PASCUAL" w:date="2024-03-21T16:07:00Z">
        <w:r w:rsidR="00476FA1" w:rsidDel="00A65624">
          <w:fldChar w:fldCharType="begin" w:fldLock="1"/>
        </w:r>
        <w:r w:rsidR="00476FA1" w:rsidDel="00A65624">
          <w:del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delInstrText>
        </w:r>
        <w:r w:rsidR="00476FA1" w:rsidDel="00A65624">
          <w:fldChar w:fldCharType="separate"/>
        </w:r>
        <w:r w:rsidR="00476FA1" w:rsidRPr="00476FA1" w:rsidDel="00A65624">
          <w:rPr>
            <w:noProof/>
          </w:rPr>
          <w:delText>(Cochrane et al. 2015)</w:delText>
        </w:r>
        <w:r w:rsidR="00476FA1" w:rsidDel="00A65624">
          <w:fldChar w:fldCharType="end"/>
        </w:r>
        <w:r w:rsidR="00476FA1" w:rsidDel="00A65624">
          <w:delText xml:space="preserve"> </w:delText>
        </w:r>
        <w:r w:rsidRPr="00C90267" w:rsidDel="00A65624">
          <w:delText>highlighted that environmental gradients are not enough to understand species recruitment</w:delText>
        </w:r>
        <w:r w:rsidDel="00A65624">
          <w:delText xml:space="preserve">. Information about intraspecific </w:delText>
        </w:r>
        <w:r w:rsidR="00210260" w:rsidDel="00A65624">
          <w:delText>variation</w:delText>
        </w:r>
        <w:r w:rsidRPr="00C90267" w:rsidDel="00A65624">
          <w:delText xml:space="preserve"> is critical for understanding plant recruitment patterns</w:delText>
        </w:r>
        <w:r w:rsidDel="00A65624">
          <w:delText xml:space="preserve"> and success </w:delText>
        </w:r>
        <w:r w:rsidR="00476FA1" w:rsidDel="00A65624">
          <w:fldChar w:fldCharType="begin" w:fldLock="1"/>
        </w:r>
        <w:r w:rsidR="00476FA1" w:rsidDel="00A65624">
          <w:del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delInstrText>
        </w:r>
        <w:r w:rsidR="00476FA1" w:rsidDel="00A65624">
          <w:fldChar w:fldCharType="separate"/>
        </w:r>
        <w:r w:rsidR="00476FA1" w:rsidRPr="00476FA1" w:rsidDel="00A65624">
          <w:rPr>
            <w:noProof/>
          </w:rPr>
          <w:delText>(Cochrane et al. 2015)</w:delText>
        </w:r>
        <w:r w:rsidR="00476FA1" w:rsidDel="00A65624">
          <w:fldChar w:fldCharType="end"/>
        </w:r>
        <w:r w:rsidR="00476FA1" w:rsidDel="00A65624">
          <w:delText xml:space="preserve"> </w:delText>
        </w:r>
        <w:r w:rsidDel="00A65624">
          <w:delText>however is still understudied</w:delText>
        </w:r>
        <w:r w:rsidR="00476FA1" w:rsidDel="00A65624">
          <w:delText xml:space="preserve"> </w:delText>
        </w:r>
        <w:r w:rsidR="00476FA1" w:rsidDel="00A65624">
          <w:fldChar w:fldCharType="begin" w:fldLock="1"/>
        </w:r>
        <w:r w:rsidR="00476FA1" w:rsidDel="00A65624">
          <w:del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delInstrText>
        </w:r>
        <w:r w:rsidR="00476FA1" w:rsidDel="00A65624">
          <w:fldChar w:fldCharType="separate"/>
        </w:r>
        <w:r w:rsidR="00476FA1" w:rsidRPr="00476FA1" w:rsidDel="00A65624">
          <w:rPr>
            <w:noProof/>
          </w:rPr>
          <w:delText>(Westerband et al. 2021)</w:delText>
        </w:r>
        <w:r w:rsidR="00476FA1" w:rsidDel="00A65624">
          <w:fldChar w:fldCharType="end"/>
        </w:r>
        <w:r w:rsidDel="00A65624">
          <w:delText>.</w:delText>
        </w:r>
      </w:del>
      <w:ins w:id="65" w:author="EDUARDO FERNANDEZ PASCUAL" w:date="2024-03-21T16:07:00Z">
        <w:r w:rsidR="00A65624">
          <w:t xml:space="preserve">A potential functional role for </w:t>
        </w:r>
        <w:r w:rsidR="005F5683">
          <w:t>intraspecific variation in germination responses to water availability could be to</w:t>
        </w:r>
      </w:ins>
      <w:r>
        <w:t xml:space="preserve"> </w:t>
      </w:r>
      <w:moveFromRangeStart w:id="66" w:author="EDUARDO FERNANDEZ PASCUAL" w:date="2024-03-21T15:54:00Z" w:name="move161928879"/>
      <w:moveFrom w:id="67" w:author="EDUARDO FERNANDEZ PASCUAL" w:date="2024-03-21T15:54:00Z">
        <w:r w:rsidDel="00614E52">
          <w:t xml:space="preserve">In </w:t>
        </w:r>
        <w:r w:rsidRPr="00ED077B" w:rsidDel="00614E52">
          <w:t>seasonal climates</w:t>
        </w:r>
        <w:r w:rsidDel="00614E52">
          <w:t>, successful</w:t>
        </w:r>
        <w:r w:rsidRPr="00ED077B" w:rsidDel="00614E52">
          <w:t xml:space="preserve"> regeneration </w:t>
        </w:r>
        <w:r w:rsidDel="00614E52">
          <w:t xml:space="preserve">is limited by a narrow timeframe </w:t>
        </w:r>
        <w:r w:rsidR="00476FA1" w:rsidDel="00614E52">
          <w:fldChar w:fldCharType="begin" w:fldLock="1"/>
        </w:r>
        <w:r w:rsidR="00476FA1" w:rsidDel="00614E52">
          <w: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instrText>
        </w:r>
        <w:r w:rsidR="00476FA1" w:rsidDel="00614E52">
          <w:fldChar w:fldCharType="separate"/>
        </w:r>
        <w:r w:rsidR="00476FA1" w:rsidRPr="00476FA1" w:rsidDel="00614E52">
          <w:rPr>
            <w:noProof/>
          </w:rPr>
          <w:t>(Anderson et al. 2012)</w:t>
        </w:r>
        <w:r w:rsidR="00476FA1" w:rsidDel="00614E52">
          <w:fldChar w:fldCharType="end"/>
        </w:r>
        <w:r w:rsidDel="00614E52">
          <w:t xml:space="preserve">. For example, </w:t>
        </w:r>
        <w:r w:rsidRPr="00C90267" w:rsidDel="00614E52">
          <w:t xml:space="preserve">germination </w:t>
        </w:r>
        <w:r w:rsidR="00F91D2C" w:rsidDel="00614E52">
          <w:t xml:space="preserve">in tropical regions </w:t>
        </w:r>
        <w:r w:rsidRPr="00C90267" w:rsidDel="00614E52">
          <w:t>is characteristic</w:t>
        </w:r>
        <w:r w:rsidDel="00614E52">
          <w:t xml:space="preserve"> at the beginning of the rainy season</w:t>
        </w:r>
        <w:r w:rsidRPr="00C90267" w:rsidDel="00614E52">
          <w:t xml:space="preserve"> </w:t>
        </w:r>
        <w:r w:rsidR="00476FA1" w:rsidDel="00614E52">
          <w:fldChar w:fldCharType="begin" w:fldLock="1"/>
        </w:r>
        <w:r w:rsidR="000C7258" w:rsidDel="00614E52">
          <w:instrText>ADDIN CSL_CITATION {"citationItems":[{"id":"ITEM-1","itemData":{"DOI":"10.1093/aob/mcy006","ISSN":"10958290","PMID":"29425261","abstract":"Background and Aims The relationship between fruiting phenology and seed dispersal syndrome is widely recognized; however, the interaction of dormancy classes and plant life-history traits in relation to fruiting phenology and seed dispersal is understudied. Here we examined the relationship between fruiting season and seed dormancy and how this relationship is modulated by dormancy classes, dispersal syndromes, seed mass and seed moisture content in a Brazilian savanna (cerrado). Methods Dormancy classes (non-dormancy and physical, morphological, morphophysiological, physiological and physiophysical dormancy) of 34 cerrado species were experimentally determined. Their seed dispersal syndrome (autochory, anemochory, zoochory), dispersal season (rainy, dry, rainy-to-dry and dry-to-rainy transitions), seed mass and moisture contents, and the estimated germination date were also determined. Log-linear models were used to evaluate how dormancy and dormancy classes are related to dispersal season and syndrome. Key Results The proportions of dormant and non-dormant species were similar in cerrado. The communityestimated germination date was seasonal, occurring at the onset of rainy season. Overall, anemochorous nondormant species released seeds during the dry-to-rainy transition; autochorous physically dormant species dispersed seeds during the dry season and rainy-to-dry transition; zoochorous species dispersed non-dormant seeds during the dry and rainy seasons, while species with morphological, morphophysiological or physiological dormancy dispersed seeds in the transitional seasons. Seed mass differed among dispersal seasons and dormancy classes, but seed moisture content did not vary with dispersal syndrome, season or dormancy class. Conclusions The beginning of the rainy season was the most favourable period for seed germination in cerrado, and the germination phenology was controlled by both the timing of seed dispersal and seed dormancy. Dormancy class was influenced by dispersal syndrome and season. Moreover, dormancy avoided seed germination during the rainy-to-dry transition, independently of dispersal syndrome. The variability of dormancy classes with dispersal syndrome allowed animal-dispersed species to fruit all year round, but seeds germinated only during the rainy season. Conversely, seasonally restricted wind-dispersal species dispersed and germinated their non-dormant seeds only in the rainy season.","author":[{"dropping-particle":"","family":"Escobar","given":"Diego F.E.","non-dropping-particle":"","parse-names":false,"suffix":""},{"dropping-particle":"","family":"Silveira","given":"Fernando A.O.","non-dropping-particle":"","parse-names":false,"suffix":""},{"dropping-particle":"","family":"Morellato","given":"Leonor Patricia C.","non-dropping-particle":"","parse-names":false,"suffix":""}],"container-title":"Annals of Botany","id":"ITEM-1","issue":"6","issued":{"date-parts":[["2018"]]},"page":"1197-1209","title":"Timing of seed dispersal and seed dormancy in Brazilian savanna: Two solutions to face seasonality","type":"article-journal","volume":"121"},"uris":["http://www.mendeley.com/documents/?uuid=35a2811f-07a0-458d-bc06-02e2b3d8542d"]}],"mendeley":{"formattedCitation":"(Escobar et al. 2018)","plainTextFormattedCitation":"(Escobar et al. 2018)","previouslyFormattedCitation":"(Escobar et al. 2018)"},"properties":{"noteIndex":0},"schema":"https://github.com/citation-style-language/schema/raw/master/csl-citation.json"}</w:instrText>
        </w:r>
        <w:r w:rsidR="00476FA1" w:rsidDel="00614E52">
          <w:fldChar w:fldCharType="separate"/>
        </w:r>
        <w:r w:rsidR="00476FA1" w:rsidRPr="00476FA1" w:rsidDel="00614E52">
          <w:rPr>
            <w:noProof/>
          </w:rPr>
          <w:t>(Escobar et al. 2018)</w:t>
        </w:r>
        <w:r w:rsidR="00476FA1" w:rsidDel="00614E52">
          <w:fldChar w:fldCharType="end"/>
        </w:r>
        <w:r w:rsidDel="00614E52">
          <w:t xml:space="preserve"> or </w:t>
        </w:r>
        <w:r w:rsidR="00F91D2C" w:rsidDel="00614E52">
          <w:t xml:space="preserve">in the alpine Caucasus is </w:t>
        </w:r>
        <w:r w:rsidDel="00614E52">
          <w:t xml:space="preserve">triggered by rainfall events </w:t>
        </w:r>
        <w:r w:rsidR="000C7258" w:rsidDel="00614E52">
          <w:fldChar w:fldCharType="begin" w:fldLock="1"/>
        </w:r>
        <w:r w:rsidR="000C7258" w:rsidDel="00614E52">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0C7258" w:rsidDel="00614E52">
          <w:fldChar w:fldCharType="separate"/>
        </w:r>
        <w:r w:rsidR="000C7258" w:rsidRPr="000C7258" w:rsidDel="00614E52">
          <w:rPr>
            <w:noProof/>
          </w:rPr>
          <w:t>(Rosbakh et al. 2022)</w:t>
        </w:r>
        <w:r w:rsidR="000C7258" w:rsidDel="00614E52">
          <w:fldChar w:fldCharType="end"/>
        </w:r>
        <w:r w:rsidDel="00614E52">
          <w:t xml:space="preserve">. </w:t>
        </w:r>
      </w:moveFrom>
      <w:moveFromRangeEnd w:id="66"/>
      <w:ins w:id="68" w:author="EDUARDO FERNANDEZ PASCUAL" w:date="2024-03-21T16:07:00Z">
        <w:r w:rsidR="005F5683">
          <w:t>m</w:t>
        </w:r>
      </w:ins>
      <w:del w:id="69" w:author="EDUARDO FERNANDEZ PASCUAL" w:date="2024-03-21T16:07:00Z">
        <w:r w:rsidDel="005F5683">
          <w:delText>M</w:delText>
        </w:r>
      </w:del>
      <w:r>
        <w:t>atch</w:t>
      </w:r>
      <w:del w:id="70" w:author="EDUARDO FERNANDEZ PASCUAL" w:date="2024-03-21T16:07:00Z">
        <w:r w:rsidDel="005F5683">
          <w:delText>ing</w:delText>
        </w:r>
      </w:del>
      <w:r>
        <w:t xml:space="preserve"> germination with water-available periods</w:t>
      </w:r>
      <w:ins w:id="71" w:author="EDUARDO FERNANDEZ PASCUAL" w:date="2024-03-21T16:07:00Z">
        <w:r w:rsidR="005F5683">
          <w:t xml:space="preserve">, </w:t>
        </w:r>
        <w:r w:rsidR="00735183">
          <w:t>thus</w:t>
        </w:r>
      </w:ins>
      <w:r>
        <w:t xml:space="preserve"> maximis</w:t>
      </w:r>
      <w:ins w:id="72" w:author="EDUARDO FERNANDEZ PASCUAL" w:date="2024-03-21T16:07:00Z">
        <w:r w:rsidR="00735183">
          <w:t>ing</w:t>
        </w:r>
      </w:ins>
      <w:del w:id="73" w:author="EDUARDO FERNANDEZ PASCUAL" w:date="2024-03-21T16:07:00Z">
        <w:r w:rsidDel="00735183">
          <w:delText>es</w:delText>
        </w:r>
      </w:del>
      <w:r w:rsidRPr="00C90267">
        <w:t xml:space="preserve"> the favourable period for </w:t>
      </w:r>
      <w:r>
        <w:t xml:space="preserve">seedling </w:t>
      </w:r>
      <w:r w:rsidRPr="00C90267">
        <w:t>establishment</w:t>
      </w:r>
      <w:r w:rsidR="000C7258">
        <w:t xml:space="preserve"> </w:t>
      </w:r>
      <w:r w:rsidR="000C7258">
        <w:fldChar w:fldCharType="begin" w:fldLock="1"/>
      </w:r>
      <w:r w:rsidR="00E053DF">
        <w:instrText>ADDIN CSL_CITATION {"citationItems":[{"id":"ITEM-1","itemData":{"DOI":"10.1093/aob/mcy006","ISSN":"10958290","PMID":"29425261","abstract":"Background and Aims The relationship between fruiting phenology and seed dispersal syndrome is widely recognized; however, the interaction of dormancy classes and plant life-history traits in relation to fruiting phenology and seed dispersal is understudied. Here we examined the relationship between fruiting season and seed dormancy and how this relationship is modulated by dormancy classes, dispersal syndromes, seed mass and seed moisture content in a Brazilian savanna (cerrado). Methods Dormancy classes (non-dormancy and physical, morphological, morphophysiological, physiological and physiophysical dormancy) of 34 cerrado species were experimentally determined. Their seed dispersal syndrome (autochory, anemochory, zoochory), dispersal season (rainy, dry, rainy-to-dry and dry-to-rainy transitions), seed mass and moisture contents, and the estimated germination date were also determined. Log-linear models were used to evaluate how dormancy and dormancy classes are related to dispersal season and syndrome. Key Results The proportions of dormant and non-dormant species were similar in cerrado. The communityestimated germination date was seasonal, occurring at the onset of rainy season. Overall, anemochorous nondormant species released seeds during the dry-to-rainy transition; autochorous physically dormant species dispersed seeds during the dry season and rainy-to-dry transition; zoochorous species dispersed non-dormant seeds during the dry and rainy seasons, while species with morphological, morphophysiological or physiological dormancy dispersed seeds in the transitional seasons. Seed mass differed among dispersal seasons and dormancy classes, but seed moisture content did not vary with dispersal syndrome, season or dormancy class. Conclusions The beginning of the rainy season was the most favourable period for seed germination in cerrado, and the germination phenology was controlled by both the timing of seed dispersal and seed dormancy. Dormancy class was influenced by dispersal syndrome and season. Moreover, dormancy avoided seed germination during the rainy-to-dry transition, independently of dispersal syndrome. The variability of dormancy classes with dispersal syndrome allowed animal-dispersed species to fruit all year round, but seeds germinated only during the rainy season. Conversely, seasonally restricted wind-dispersal species dispersed and germinated their non-dormant seeds only in the rainy season.","author":[{"dropping-particle":"","family":"Escobar","given":"Diego F.E.","non-dropping-particle":"","parse-names":false,"suffix":""},{"dropping-particle":"","family":"Silveira","given":"Fernando A.O.","non-dropping-particle":"","parse-names":false,"suffix":""},{"dropping-particle":"","family":"Morellato","given":"Leonor Patricia C.","non-dropping-particle":"","parse-names":false,"suffix":""}],"container-title":"Annals of Botany","id":"ITEM-1","issue":"6","issued":{"date-parts":[["2018"]]},"page":"1197-1209","title":"Timing of seed dispersal and seed dormancy in Brazilian savanna: Two solutions to face seasonality","type":"article-journal","volume":"121"},"uris":["http://www.mendeley.com/documents/?uuid=35a2811f-07a0-458d-bc06-02e2b3d8542d"]}],"mendeley":{"formattedCitation":"(Escobar et al. 2018)","plainTextFormattedCitation":"(Escobar et al. 2018)","previouslyFormattedCitation":"(Escobar et al. 2018)"},"properties":{"noteIndex":0},"schema":"https://github.com/citation-style-language/schema/raw/master/csl-citation.json"}</w:instrText>
      </w:r>
      <w:r w:rsidR="000C7258">
        <w:fldChar w:fldCharType="separate"/>
      </w:r>
      <w:r w:rsidR="000C7258" w:rsidRPr="000C7258">
        <w:rPr>
          <w:noProof/>
        </w:rPr>
        <w:t>(Escobar et al. 2018)</w:t>
      </w:r>
      <w:r w:rsidR="000C7258">
        <w:fldChar w:fldCharType="end"/>
      </w:r>
      <w:ins w:id="74" w:author="EDUARDO FERNANDEZ PASCUAL" w:date="2024-03-21T16:08:00Z">
        <w:r w:rsidR="00577AA3">
          <w:t>. Optimizing the timing of germination in a water-limited system could</w:t>
        </w:r>
      </w:ins>
      <w:del w:id="75" w:author="EDUARDO FERNANDEZ PASCUAL" w:date="2024-03-21T16:08:00Z">
        <w:r w:rsidRPr="00C90267" w:rsidDel="00577AA3">
          <w:delText>,</w:delText>
        </w:r>
      </w:del>
      <w:r w:rsidRPr="00C90267">
        <w:t xml:space="preserve"> </w:t>
      </w:r>
      <w:ins w:id="76" w:author="EDUARDO FERNANDEZ PASCUAL" w:date="2024-03-21T16:09:00Z">
        <w:r w:rsidR="005A5CD6">
          <w:t>increase the time for</w:t>
        </w:r>
      </w:ins>
      <w:del w:id="77" w:author="EDUARDO FERNANDEZ PASCUAL" w:date="2024-03-21T16:08:00Z">
        <w:r w:rsidRPr="00C90267" w:rsidDel="00462049">
          <w:delText>allow</w:delText>
        </w:r>
        <w:r w:rsidRPr="00C90267" w:rsidDel="00577AA3">
          <w:delText>ing</w:delText>
        </w:r>
      </w:del>
      <w:del w:id="78" w:author="EDUARDO FERNANDEZ PASCUAL" w:date="2024-03-21T16:09:00Z">
        <w:r w:rsidRPr="00C90267" w:rsidDel="005A5CD6">
          <w:delText xml:space="preserve"> the</w:delText>
        </w:r>
      </w:del>
      <w:r w:rsidRPr="00C90267">
        <w:t xml:space="preserve"> development of a root system </w:t>
      </w:r>
      <w:ins w:id="79" w:author="EDUARDO FERNANDEZ PASCUAL" w:date="2024-03-21T16:09:00Z">
        <w:r w:rsidR="005A5CD6">
          <w:t>capable of</w:t>
        </w:r>
      </w:ins>
      <w:del w:id="80" w:author="EDUARDO FERNANDEZ PASCUAL" w:date="2024-03-21T16:09:00Z">
        <w:r w:rsidRPr="00ED077B" w:rsidDel="005A5CD6">
          <w:delText>to</w:delText>
        </w:r>
      </w:del>
      <w:r w:rsidRPr="00C90267">
        <w:t xml:space="preserve"> surviv</w:t>
      </w:r>
      <w:ins w:id="81" w:author="EDUARDO FERNANDEZ PASCUAL" w:date="2024-03-21T16:09:00Z">
        <w:r w:rsidR="005A5CD6">
          <w:t>ing</w:t>
        </w:r>
      </w:ins>
      <w:del w:id="82" w:author="EDUARDO FERNANDEZ PASCUAL" w:date="2024-03-21T16:09:00Z">
        <w:r w:rsidRPr="00C90267" w:rsidDel="005A5CD6">
          <w:delText>e</w:delText>
        </w:r>
      </w:del>
      <w:r w:rsidRPr="00C90267">
        <w:t xml:space="preserve"> </w:t>
      </w:r>
      <w:r w:rsidR="00E260A9">
        <w:t>summer drought</w:t>
      </w:r>
      <w:ins w:id="83" w:author="EDUARDO FERNANDEZ PASCUAL" w:date="2024-03-21T16:09:00Z">
        <w:r w:rsidR="005A5CD6">
          <w:t>,</w:t>
        </w:r>
      </w:ins>
      <w:r w:rsidR="00E053DF">
        <w:t xml:space="preserve"> </w:t>
      </w:r>
      <w:del w:id="84" w:author="EDUARDO FERNANDEZ PASCUAL" w:date="2024-03-21T16:09:00Z">
        <w:r w:rsidR="00266DF2" w:rsidDel="00462049">
          <w:delText xml:space="preserve"> </w:delText>
        </w:r>
        <w:r w:rsidDel="005A5CD6">
          <w:delText>and thus has</w:delText>
        </w:r>
      </w:del>
      <w:ins w:id="85" w:author="EDUARDO FERNANDEZ PASCUAL" w:date="2024-03-21T16:09:00Z">
        <w:r w:rsidR="005A5CD6">
          <w:t>having</w:t>
        </w:r>
      </w:ins>
      <w:r>
        <w:t xml:space="preserve"> a direct effect on seedling survival and overall plant fitness</w:t>
      </w:r>
      <w:del w:id="86" w:author="EDUARDO FERNANDEZ PASCUAL" w:date="2024-03-21T16:09:00Z">
        <w:r w:rsidDel="0095196A">
          <w:delText>, specially under water-limited environments</w:delText>
        </w:r>
      </w:del>
      <w:r w:rsidR="006A0006">
        <w:t xml:space="preserve"> </w:t>
      </w:r>
      <w:r w:rsidR="006A0006">
        <w:fldChar w:fldCharType="begin" w:fldLock="1"/>
      </w:r>
      <w:r w:rsidR="00D67BD2">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plant","type":"article-journal","volume":"99"},"uris":["http://www.mendeley.com/documents/?uuid=1ed49b14-b4ad-422c-b845-ad86c5e1891a"]}],"mendeley":{"formattedCitation":"(Giménez-Benavides et al. 2007)","plainTextFormattedCitation":"(Giménez-Benavides et al. 2007)","previouslyFormattedCitation":"(Giménez-Benavides et al. 2007)"},"properties":{"noteIndex":0},"schema":"https://github.com/citation-style-language/schema/raw/master/csl-citation.json"}</w:instrText>
      </w:r>
      <w:r w:rsidR="006A0006">
        <w:fldChar w:fldCharType="separate"/>
      </w:r>
      <w:r w:rsidR="006A0006" w:rsidRPr="00E260A9">
        <w:rPr>
          <w:noProof/>
        </w:rPr>
        <w:t>(Giménez-Benavides et al. 2007)</w:t>
      </w:r>
      <w:r w:rsidR="006A0006">
        <w:fldChar w:fldCharType="end"/>
      </w:r>
      <w:r>
        <w:t xml:space="preserve">. Recent findings support that within a single species, populations from arid conditions show advanced </w:t>
      </w:r>
      <w:r w:rsidR="006A0006">
        <w:t>reproductive phenology</w:t>
      </w:r>
      <w:r w:rsidR="00B953FA">
        <w:t xml:space="preserve">: </w:t>
      </w:r>
      <w:ins w:id="87" w:author="EDUARDO FERNANDEZ PASCUAL" w:date="2024-03-21T16:10:00Z">
        <w:r w:rsidR="0095196A">
          <w:t xml:space="preserve">earlier </w:t>
        </w:r>
      </w:ins>
      <w:r>
        <w:t xml:space="preserve">flowering </w:t>
      </w:r>
      <w:r w:rsidR="00E053DF">
        <w:lastRenderedPageBreak/>
        <w:fldChar w:fldCharType="begin" w:fldLock="1"/>
      </w:r>
      <w:r w:rsidR="00FE2F28">
        <w: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instrText>
      </w:r>
      <w:r w:rsidR="00E053DF">
        <w:fldChar w:fldCharType="separate"/>
      </w:r>
      <w:r w:rsidR="00E053DF" w:rsidRPr="00E053DF">
        <w:rPr>
          <w:noProof/>
        </w:rPr>
        <w:t>(Anderson et al. 2012)</w:t>
      </w:r>
      <w:r w:rsidR="00E053DF">
        <w:fldChar w:fldCharType="end"/>
      </w:r>
      <w:r>
        <w:t>, germinat</w:t>
      </w:r>
      <w:r w:rsidR="00B953FA">
        <w:t xml:space="preserve">ion </w:t>
      </w:r>
      <w:r w:rsidR="00FE2F28">
        <w:fldChar w:fldCharType="begin" w:fldLock="1"/>
      </w:r>
      <w:r w:rsidR="00FE2F28">
        <w:instrText>ADDIN CSL_CITATION {"citationItems":[{"id":"ITEM-1","itemData":{"DOI":"10.1002/ajb2.16070","ISSN":"15372197","PMID":"36129014","abstract":"Premise: Variation in seed and seedling traits underlies how plants interact with their environment during establishment, a crucial life history stage. We quantified genetic-based variation in seed and seedling traits in populations of the annual plant Plantago patagonica across a natural aridity gradient, leveraging natural intraspecific variation to predict how populations might evolve in response to increasing aridity associated with climate change in the Southwestern U.S. Methods: We quantified seed size, seed size variation, germination timing, and specific leaf area in a greenhouse common garden, and related these traits to the climates of source populations. We then conducted a terminal drought experiment to determine which traits were most predictive of survival under early-season drought. Results: All traits showed evidence of clinal variation—seed size decreased, germination timing accelerated, and specific leaf area increased with increasing aridity. Populations with more variable historical precipitation regimes showed greater variation in seed size, suggestive of past selection shaping a diversified bet-hedging strategy mediated by seed size. Seedling height, achieved via larger seeds or earlier germination, was a significant predictor of survival under drought. Conclusions: We documented substantial interspecific trait variation as well as clinal variation in several important seed and seedling traits, yet these slopes were often opposite to predictions for how individual traits might confer drought tolerance. This work shows that plant populations may adapt to increasing aridity via correlated trait responses associated with alternative life history strategies, but that trade-offs might constrain adaptive responses in individual traits.","author":[{"dropping-particle":"","family":"Christie","given":"Kyle","non-dropping-particle":"","parse-names":false,"suffix":""},{"dropping-particle":"","family":"Pierson","given":"Natalie R.","non-dropping-particle":"","parse-names":false,"suffix":""},{"dropping-particle":"","family":"Lowry","given":"David B.","non-dropping-particle":"","parse-names":false,"suffix":""},{"dropping-particle":"","family":"Holeski","given":"Liza M.","non-dropping-particle":"","parse-names":false,"suffix":""}],"container-title":"American Journal of Botany","id":"ITEM-1","issue":"10","issued":{"date-parts":[["2022"]]},"page":"1529-1544","title":"Local adaptation of seed and seedling traits along a natural aridity gradient may both predict and constrain adaptive responses to climate change","type":"article-journal","volume":"109"},"uris":["http://www.mendeley.com/documents/?uuid=c2270f51-0a60-4877-851d-ff9ec56b0df5"]},{"id":"ITEM-2","itemData":{"DOI":"10.1111/1442-1984.12430","ISSN":"14421984","abstract":"Plantago albicans L. (Plantaginaceae) grows in wastelands, slopes, and stony pastures, with dry and sun-exposed soils. Its seeds produce a mucilaginous coat. The main aim of this study was to evaluate intraspecific variation of osmotic and salinity stress response and mucilage production in P. albicans seeds. The relationships between osmotic and salinity stress, germination characteristics, and mucilage expansion were studied in eight populations of P. albicans. Seeds were germinated in distilled water, 20% (w/v) polyethylene glycol 6000 (PEG), or 100 mM NaCl solutions. In most populations, PEG and NaCl reduced final germination. Also, germination was slowed more significantly under osmotic stress than under salinity, while mucilage expansion was more affected by salinity. Therefore, there was an inverse correlation between mucilage expansion and germination under salinity and osmotic stress. Seed populations with similar climatic parameters showed different germination response; however, a correlation was found between mucilage expansion and some climatic parameters. Seeds from drier habitats germinated faster under water stress and produced more mucilage under control and water stress than populations from more humid areas.","author":[{"dropping-particle":"","family":"Mira","given":"Sara","non-dropping-particle":"","parse-names":false,"suffix":""},{"dropping-particle":"","family":"Veiga-Barbosa","given":"Luciana","non-dropping-particle":"","parse-names":false,"suffix":""},{"dropping-particle":"","family":"Martínez-Laborde","given":"Juan Bautista","non-dropping-particle":"","parse-names":false,"suffix":""},{"dropping-particle":"","family":"Pérez-García","given":"Félix","non-dropping-particle":"","parse-names":false,"suffix":""},{"dropping-particle":"","family":"González-Benito","given":"M. Elena","non-dropping-particle":"","parse-names":false,"suffix":""}],"container-title":"Plant Species Biology","id":"ITEM-2","issue":"6","issued":{"date-parts":[["2023"]]},"page":"286-297","title":"Effect of osmotic stress and salinity on germination and mucilage expansion of seeds of Plantago albicans L. (Plantaginaceae): Inter-population variation","type":"article-journal","volume":"38"},"uris":["http://www.mendeley.com/documents/?uuid=e7689bd8-c825-44cf-9127-54bd1cbd0a97"]}],"mendeley":{"formattedCitation":"(Christie et al. 2022; Mira et al. 2023)","plainTextFormattedCitation":"(Christie et al. 2022; Mira et al. 2023)","previouslyFormattedCitation":"(Christie et al. 2022; Mira et al. 2023)"},"properties":{"noteIndex":0},"schema":"https://github.com/citation-style-language/schema/raw/master/csl-citation.json"}</w:instrText>
      </w:r>
      <w:r w:rsidR="00FE2F28">
        <w:fldChar w:fldCharType="separate"/>
      </w:r>
      <w:r w:rsidR="00FE2F28" w:rsidRPr="00FE2F28">
        <w:rPr>
          <w:noProof/>
        </w:rPr>
        <w:t>(Christie et al. 2022; Mira et al. 2023)</w:t>
      </w:r>
      <w:r w:rsidR="00FE2F28">
        <w:fldChar w:fldCharType="end"/>
      </w:r>
      <w:r>
        <w:t xml:space="preserve"> and seedling emergence </w:t>
      </w:r>
      <w:r w:rsidR="00FE2F28">
        <w:fldChar w:fldCharType="begin" w:fldLock="1"/>
      </w:r>
      <w:r w:rsidR="00730463">
        <w:instrText>ADDIN CSL_CITATION {"citationItems":[{"id":"ITEM-1","itemData":{"DOI":"10.1111/eva.12803","ISSN":"17524571","abstract":"As climatic conditions change, species will be forced to move or adapt to avoid extinction. Exacerbated by ongoing climate change, California recently experienced a severe and exceptional drought from 2011 to 2017. To investigate whether an adaptive response occurred during this event, we conducted a “resurrection” study of the cutleaf monkeyflower (Mimulus laciniatus), an annual plant, by comparing trait means and variances of ancestral seed collections (“pre-drought”) with contemporary descendant collections (“drought”). Plants were grown under common conditions to test whether this geographically restricted species has the capacity to respond evolutionarily to climate stress across its range. We examined if traits shifted in response to the recent, severe drought and included populations across an elevation gradient, including populations at the low- and high-elevation edges of the species range. We found that time to seedling emergence in the drought generation was significantly earlier than in the pre-drought generation, a response consistent with drought adaptation. Additionally, trait variation in days to emergence was reduced in the drought generation, which suggests selection or bottleneck events. Days to first flower increased significantly by elevation, consistent with climate adaptation across the species range. Drought generation plants were larger and had greater reproduction, which was likely a carryover effect of earlier germination. These results demonstrate that rapid shifts in trait means and variances consistent with climate adaptation are occurring within populations, including peripheral populations at warm and cold climate limits, of a plant species with a relatively restricted range that has so far not shifted its elevation distribution during contemporary climate change. Thus, rapid evolution may mitigate, at least temporarily, range shifts under global climate change. This study highlights the need for better understanding rapid adaptation as a means for plant communities to cope with extraordinary climate events.","author":[{"dropping-particle":"","family":"Dickman","given":"Erin E.","non-dropping-particle":"","parse-names":false,"suffix":""},{"dropping-particle":"","family":"Pennington","given":"Lillie K.","non-dropping-particle":"","parse-names":false,"suffix":""},{"dropping-particle":"","family":"Franks","given":"Steven J.","non-dropping-particle":"","parse-names":false,"suffix":""},{"dropping-particle":"","family":"Sexton","given":"Jason P.","non-dropping-particle":"","parse-names":false,"suffix":""}],"container-title":"Evolutionary Applications","id":"ITEM-1","issue":"8","issued":{"date-parts":[["2019"]]},"page":"1569-1582","title":"Evidence for adaptive responses to historic drought across a native plant species range","type":"article-journal","volume":"12"},"uris":["http://www.mendeley.com/documents/?uuid=b0d8b591-48e7-4afd-9d3c-6923c25949d9"]}],"mendeley":{"formattedCitation":"(Dickman et al. 2019)","plainTextFormattedCitation":"(Dickman et al. 2019)","previouslyFormattedCitation":"(Dickman et al. 2019)"},"properties":{"noteIndex":0},"schema":"https://github.com/citation-style-language/schema/raw/master/csl-citation.json"}</w:instrText>
      </w:r>
      <w:r w:rsidR="00FE2F28">
        <w:fldChar w:fldCharType="separate"/>
      </w:r>
      <w:r w:rsidR="00FE2F28" w:rsidRPr="00FE2F28">
        <w:rPr>
          <w:noProof/>
        </w:rPr>
        <w:t>(Dickman et al. 2019)</w:t>
      </w:r>
      <w:r w:rsidR="00FE2F28">
        <w:fldChar w:fldCharType="end"/>
      </w:r>
      <w:r>
        <w:t xml:space="preserve">. </w:t>
      </w:r>
      <w:del w:id="88" w:author="EDUARDO FERNANDEZ PASCUAL" w:date="2024-03-21T16:10:00Z">
        <w:r w:rsidDel="007770BC">
          <w:delText>Therefore, k</w:delText>
        </w:r>
      </w:del>
      <w:ins w:id="89" w:author="EDUARDO FERNANDEZ PASCUAL" w:date="2024-03-21T16:13:00Z">
        <w:r w:rsidR="00191911">
          <w:t>S</w:t>
        </w:r>
      </w:ins>
      <w:del w:id="90" w:author="EDUARDO FERNANDEZ PASCUAL" w:date="2024-03-21T16:13:00Z">
        <w:r w:rsidRPr="00C90267" w:rsidDel="00191911">
          <w:delText xml:space="preserve">nowledge about </w:delText>
        </w:r>
      </w:del>
      <w:ins w:id="91" w:author="EDUARDO FERNANDEZ PASCUAL" w:date="2024-03-21T16:10:00Z">
        <w:r w:rsidR="007770BC">
          <w:t xml:space="preserve">uch </w:t>
        </w:r>
      </w:ins>
      <w:r w:rsidRPr="00C90267">
        <w:t>intraspecific variation</w:t>
      </w:r>
      <w:r>
        <w:t xml:space="preserve"> in phenological and reproductive allocation traits </w:t>
      </w:r>
      <w:r w:rsidRPr="00C90267">
        <w:t xml:space="preserve">is key </w:t>
      </w:r>
      <w:del w:id="92" w:author="EDUARDO FERNANDEZ PASCUAL" w:date="2024-03-21T16:14:00Z">
        <w:r w:rsidRPr="00C90267" w:rsidDel="002F1591">
          <w:delText xml:space="preserve">to </w:delText>
        </w:r>
        <w:r w:rsidDel="002F1591">
          <w:delText>understand</w:delText>
        </w:r>
      </w:del>
      <w:del w:id="93" w:author="EDUARDO FERNANDEZ PASCUAL" w:date="2024-03-21T16:10:00Z">
        <w:r w:rsidDel="007770BC">
          <w:delText>ing</w:delText>
        </w:r>
      </w:del>
      <w:del w:id="94" w:author="EDUARDO FERNANDEZ PASCUAL" w:date="2024-03-21T16:14:00Z">
        <w:r w:rsidRPr="00C90267" w:rsidDel="002F1591">
          <w:delText xml:space="preserve"> and </w:delText>
        </w:r>
        <w:r w:rsidDel="002F1591">
          <w:delText>predict</w:delText>
        </w:r>
      </w:del>
      <w:del w:id="95" w:author="EDUARDO FERNANDEZ PASCUAL" w:date="2024-03-21T16:10:00Z">
        <w:r w:rsidDel="007770BC">
          <w:delText>ing</w:delText>
        </w:r>
      </w:del>
      <w:del w:id="96" w:author="EDUARDO FERNANDEZ PASCUAL" w:date="2024-03-21T16:14:00Z">
        <w:r w:rsidRPr="00C90267" w:rsidDel="002F1591">
          <w:delText xml:space="preserve"> species' behaviour in the context of environmental change </w:delText>
        </w:r>
        <w:r w:rsidR="00730463" w:rsidDel="002F1591">
          <w:fldChar w:fldCharType="begin" w:fldLock="1"/>
        </w:r>
        <w:r w:rsidR="000F55B2" w:rsidDel="002F1591">
          <w:delInstrText>ADDIN CSL_CITATION {"citationItems":[{"id":"ITEM-1","itemData":{"DOI":"10.1007/s11258-017-0708-z","ISSN":"15735052","abstract":"Recruitment of new individuals, through germination and seedling survival, is a key process for short-lived plants. Here, we analyzed intraspecific variation in recruitment across the latitudinal range of Plantago coronopus, a widespread herb that produces both large basal seeds with a mucilaginous coat and small apical seeds without coat. We experimentally tested the effects of seed traits and water availability on recruitment, by using seeds from a wide environmental stress gradient from N Africa to N Europe. Our experiments were carried out in controlled environmental conditions and in dunes where the species naturally occurs. Water shortage decreased seed germination and seedling survival for all populations, showing the importance of water supply for P. coronopus. Basal seeds showed higher and faster germination rates than apical seeds. Since among-population variation in seed mass was not related to potential germination rate, it is the mucilaginous coat rather than size difference that likely drives the differential success between seed morphs. Seed mass positively affected seedling survival instead, but only in controlled conditions with regular water supply. An experiment in a dune showed indeed that the highest survival corresponded to the local population and not the one with the largest seeds. Our results demonstrate that both intrinsic and extrinsic factors drive inter-population variation in the early life stages of this short-lived plant, allowing it to adapt across the environmentally heterogeneous distribution range. Gathering information on intraspecific variation in recruitment-related traits will help us to understand and predict plant responses in a context of climatic change.","author":[{"dropping-particle":"","family":"Villellas","given":"Jesús","non-dropping-particle":"","parse-names":false,"suffix":""},{"dropping-particle":"","family":"García","given":"María B.","non-dropping-particle":"","parse-names":false,"suffix":""}],"container-title":"Plant Ecology","id":"ITEM-1","issue":"5","issued":{"date-parts":[["2017"]]},"page":"529-539","title":"Intrinsic and extrinsic drivers of recruitment across the distribution range of a seed-dimorphic herb","type":"article-journal","volume":"218"},"uris":["http://www.mendeley.com/documents/?uuid=77ddafa5-2242-4278-8d11-d21548457198"]}],"mendeley":{"formattedCitation":"(Villellas &amp; García 2017)","plainTextFormattedCitation":"(Villellas &amp; García 2017)","previouslyFormattedCitation":"(Villellas &amp; García 2017)"},"properties":{"noteIndex":0},"schema":"https://github.com/citation-style-language/schema/raw/master/csl-citation.json"}</w:delInstrText>
        </w:r>
        <w:r w:rsidR="00730463" w:rsidDel="002F1591">
          <w:fldChar w:fldCharType="separate"/>
        </w:r>
        <w:r w:rsidR="00730463" w:rsidRPr="00730463" w:rsidDel="002F1591">
          <w:rPr>
            <w:noProof/>
          </w:rPr>
          <w:delText>(Villellas &amp; García 2017)</w:delText>
        </w:r>
        <w:r w:rsidR="00730463" w:rsidDel="002F1591">
          <w:fldChar w:fldCharType="end"/>
        </w:r>
        <w:r w:rsidDel="002F1591">
          <w:delText xml:space="preserve"> and</w:delText>
        </w:r>
      </w:del>
      <w:ins w:id="97" w:author="EDUARDO FERNANDEZ PASCUAL" w:date="2024-03-21T16:14:00Z">
        <w:r w:rsidR="002F1591">
          <w:t>for</w:t>
        </w:r>
      </w:ins>
      <w:r>
        <w:t xml:space="preserve"> climate adaptation </w:t>
      </w:r>
      <w:r w:rsidR="000F55B2">
        <w:fldChar w:fldCharType="begin" w:fldLock="1"/>
      </w:r>
      <w:r w:rsidR="000F55B2">
        <w:instrText>ADDIN CSL_CITATION {"citationItems":[{"id":"ITEM-1","itemData":{"DOI":"10.1016/j.ppees.2017.09.004","ISSN":"16180437","abstract":"This study tested systematically at two spatial scales for key traits shaping within-species ecotypic differentiation under increasing aridity. It assessed different plant strategy theories and considered potential implications for climate change. We studied the widespread Mediterranean grass Brachypodium hybridum. At large scale, we tested 14 populations along a steep natural aridity gradient (114–954 mm annual rainfall). At small scale, we tested the micro-climatic contrast between plants originating from corresponding north (more mesic) and south (more arid) exposed hillslopes. Fifteen traits were measured in the greenhouse, including the popular traits of the Leaf-Height-Seed scheme (SLA, plant height, seed mass), several traits on phenology, architecture, growth, fitness, and rarely measured root traits. Clear trait shifts indicated ecotypic differentiation along the large-scale gradient. Earlier phenology, higher reproductive allocation and reduced root investment characterized arid ecotypes. Surprisingly, no trait of the Leaf-Height-Seed scheme shifted with aridity and root responses were opposite to the theory of optimal resource partitioning. Trait differences between north and south exposures were small, often inconsistent between sites, and poorly matched the trends across the large-scale gradient. South exposures thus appeared unlikely to harbour distinct ecotypes better adapted to aridity. Our findings highlight ecotypes as a crucial way how species span environmental gradients, yet underpinning their restriction at small spatial scales. In combination, this possibly renders populations more vulnerable to climate change. We draw attention to specific, partly unexpected traits and pose the question whether the Leaf-Height-Seed scheme has limited applicability for intraspecific investigations in drylands.","author":[{"dropping-particle":"","family":"Kurze","given":"Susanne","non-dropping-particle":"","parse-names":false,"suffix":""},{"dropping-particle":"","family":"Bareither","given":"Nils","non-dropping-particle":"","parse-names":false,"suffix":""},{"dropping-particle":"","family":"Metz","given":"Johannes","non-dropping-particle":"","parse-names":false,"suffix":""}],"container-title":"Perspectives in Plant Ecology, Evolution and Systematics","id":"ITEM-1","issue":"May","issued":{"date-parts":[["2017"]]},"page":"20-29","publisher":"Elsevier","title":"Phenology, roots and reproductive allocation, but not the LHS scheme, shape ecotypes along an aridity gradient","type":"article-journal","volume":"29"},"uris":["http://www.mendeley.com/documents/?uuid=dc78d363-1745-437a-81bd-3c7c60a33edc"]}],"mendeley":{"formattedCitation":"(Kurze et al. 2017)","plainTextFormattedCitation":"(Kurze et al. 2017)","previouslyFormattedCitation":"(Kurze et al. 2017)"},"properties":{"noteIndex":0},"schema":"https://github.com/citation-style-language/schema/raw/master/csl-citation.json"}</w:instrText>
      </w:r>
      <w:r w:rsidR="000F55B2">
        <w:fldChar w:fldCharType="separate"/>
      </w:r>
      <w:r w:rsidR="000F55B2" w:rsidRPr="000F55B2">
        <w:rPr>
          <w:noProof/>
        </w:rPr>
        <w:t>(Kurze et al. 2017)</w:t>
      </w:r>
      <w:r w:rsidR="000F55B2">
        <w:fldChar w:fldCharType="end"/>
      </w:r>
      <w:ins w:id="98" w:author="EDUARDO FERNANDEZ PASCUAL" w:date="2024-03-21T16:14:00Z">
        <w:r w:rsidR="002F1591" w:rsidRPr="002F1591">
          <w:t xml:space="preserve"> </w:t>
        </w:r>
        <w:r w:rsidR="002F1591">
          <w:fldChar w:fldCharType="begin" w:fldLock="1"/>
        </w:r>
        <w:r w:rsidR="002F1591">
          <w: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instrText>
        </w:r>
        <w:r w:rsidR="002F1591">
          <w:fldChar w:fldCharType="separate"/>
        </w:r>
        <w:r w:rsidR="002F1591" w:rsidRPr="000F55B2">
          <w:rPr>
            <w:noProof/>
          </w:rPr>
          <w:t>(Anderson et al. 2012)</w:t>
        </w:r>
        <w:r w:rsidR="002F1591">
          <w:fldChar w:fldCharType="end"/>
        </w:r>
      </w:ins>
      <w:r>
        <w:t xml:space="preserve">. </w:t>
      </w:r>
      <w:del w:id="99" w:author="EDUARDO FERNANDEZ PASCUAL" w:date="2024-03-21T16:11:00Z">
        <w:r w:rsidDel="00923BD7">
          <w:delText>Accordingly</w:delText>
        </w:r>
      </w:del>
      <w:ins w:id="100" w:author="EDUARDO FERNANDEZ PASCUAL" w:date="2024-03-21T16:11:00Z">
        <w:r w:rsidR="00923BD7">
          <w:t>For example</w:t>
        </w:r>
      </w:ins>
      <w:r>
        <w:t xml:space="preserve">, results from </w:t>
      </w:r>
      <w:r w:rsidR="000F55B2">
        <w:fldChar w:fldCharType="begin" w:fldLock="1"/>
      </w:r>
      <w:r w:rsidR="000F55B2">
        <w:instrText>ADDIN CSL_CITATION {"citationItems":[{"id":"ITEM-1","itemData":{"DOI":"10.1111/eva.12803","ISSN":"17524571","abstract":"As climatic conditions change, species will be forced to move or adapt to avoid extinction. Exacerbated by ongoing climate change, California recently experienced a severe and exceptional drought from 2011 to 2017. To investigate whether an adaptive response occurred during this event, we conducted a “resurrection” study of the cutleaf monkeyflower (Mimulus laciniatus), an annual plant, by comparing trait means and variances of ancestral seed collections (“pre-drought”) with contemporary descendant collections (“drought”). Plants were grown under common conditions to test whether this geographically restricted species has the capacity to respond evolutionarily to climate stress across its range. We examined if traits shifted in response to the recent, severe drought and included populations across an elevation gradient, including populations at the low- and high-elevation edges of the species range. We found that time to seedling emergence in the drought generation was significantly earlier than in the pre-drought generation, a response consistent with drought adaptation. Additionally, trait variation in days to emergence was reduced in the drought generation, which suggests selection or bottleneck events. Days to first flower increased significantly by elevation, consistent with climate adaptation across the species range. Drought generation plants were larger and had greater reproduction, which was likely a carryover effect of earlier germination. These results demonstrate that rapid shifts in trait means and variances consistent with climate adaptation are occurring within populations, including peripheral populations at warm and cold climate limits, of a plant species with a relatively restricted range that has so far not shifted its elevation distribution during contemporary climate change. Thus, rapid evolution may mitigate, at least temporarily, range shifts under global climate change. This study highlights the need for better understanding rapid adaptation as a means for plant communities to cope with extraordinary climate events.","author":[{"dropping-particle":"","family":"Dickman","given":"Erin E.","non-dropping-particle":"","parse-names":false,"suffix":""},{"dropping-particle":"","family":"Pennington","given":"Lillie K.","non-dropping-particle":"","parse-names":false,"suffix":""},{"dropping-particle":"","family":"Franks","given":"Steven J.","non-dropping-particle":"","parse-names":false,"suffix":""},{"dropping-particle":"","family":"Sexton","given":"Jason P.","non-dropping-particle":"","parse-names":false,"suffix":""}],"container-title":"Evolutionary Applications","id":"ITEM-1","issue":"8","issued":{"date-parts":[["2019"]]},"page":"1569-1582","title":"Evidence for adaptive responses to historic drought across a native plant species range","type":"article-journal","volume":"12"},"uris":["http://www.mendeley.com/documents/?uuid=b0d8b591-48e7-4afd-9d3c-6923c25949d9"]}],"mendeley":{"formattedCitation":"(Dickman et al. 2019)","plainTextFormattedCitation":"(Dickman et al. 2019)","previouslyFormattedCitation":"(Dickman et al. 2019)"},"properties":{"noteIndex":0},"schema":"https://github.com/citation-style-language/schema/raw/master/csl-citation.json"}</w:instrText>
      </w:r>
      <w:r w:rsidR="000F55B2">
        <w:fldChar w:fldCharType="separate"/>
      </w:r>
      <w:r w:rsidR="000F55B2" w:rsidRPr="000F55B2">
        <w:rPr>
          <w:noProof/>
        </w:rPr>
        <w:t>(Dickman et al. 2019)</w:t>
      </w:r>
      <w:r w:rsidR="000F55B2">
        <w:fldChar w:fldCharType="end"/>
      </w:r>
      <w:del w:id="101" w:author="EDUARDO FERNANDEZ PASCUAL" w:date="2024-03-21T16:12:00Z">
        <w:r w:rsidDel="00DD41A9">
          <w:delText>,</w:delText>
        </w:r>
      </w:del>
      <w:r>
        <w:t xml:space="preserve"> show rapid shift</w:t>
      </w:r>
      <w:ins w:id="102" w:author="EDUARDO FERNANDEZ PASCUAL" w:date="2024-03-21T16:11:00Z">
        <w:r w:rsidR="00923BD7">
          <w:t>s</w:t>
        </w:r>
      </w:ins>
      <w:r>
        <w:t xml:space="preserve"> in regeneration trait means and variance in response to drought</w:t>
      </w:r>
      <w:ins w:id="103" w:author="EDUARDO FERNANDEZ PASCUAL" w:date="2024-03-21T16:11:00Z">
        <w:r w:rsidR="00291BC7">
          <w:t>,</w:t>
        </w:r>
      </w:ins>
      <w:r>
        <w:t xml:space="preserve"> </w:t>
      </w:r>
      <w:del w:id="104" w:author="EDUARDO FERNANDEZ PASCUAL" w:date="2024-03-21T16:11:00Z">
        <w:r w:rsidDel="00291BC7">
          <w:delText xml:space="preserve">occurring within populations </w:delText>
        </w:r>
      </w:del>
      <w:r w:rsidR="0038464B">
        <w:t>increasing the</w:t>
      </w:r>
      <w:del w:id="105" w:author="EDUARDO FERNANDEZ PASCUAL" w:date="2024-03-21T16:11:00Z">
        <w:r w:rsidR="0038464B" w:rsidDel="00291BC7">
          <w:delText>ir</w:delText>
        </w:r>
      </w:del>
      <w:r w:rsidR="0038464B">
        <w:t xml:space="preserve"> chance of </w:t>
      </w:r>
      <w:ins w:id="106" w:author="EDUARDO FERNANDEZ PASCUAL" w:date="2024-03-21T16:11:00Z">
        <w:r w:rsidR="00291BC7">
          <w:t xml:space="preserve">population </w:t>
        </w:r>
      </w:ins>
      <w:r w:rsidR="0038464B">
        <w:t xml:space="preserve">survival </w:t>
      </w:r>
      <w:del w:id="107" w:author="EDUARDO FERNANDEZ PASCUAL" w:date="2024-03-21T16:30:00Z">
        <w:r w:rsidR="0038464B" w:rsidDel="00944332">
          <w:delText xml:space="preserve"> </w:delText>
        </w:r>
        <w:r w:rsidDel="00944332">
          <w:delText>and consistent with climate adaptation</w:delText>
        </w:r>
      </w:del>
      <w:del w:id="108" w:author="EDUARDO FERNANDEZ PASCUAL" w:date="2024-03-21T16:14:00Z">
        <w:r w:rsidDel="00FC58EB">
          <w:delText>,</w:delText>
        </w:r>
        <w:r w:rsidDel="002F1591">
          <w:delText xml:space="preserve"> </w:delText>
        </w:r>
        <w:r w:rsidR="000F55B2" w:rsidDel="002F1591">
          <w:fldChar w:fldCharType="begin" w:fldLock="1"/>
        </w:r>
        <w:r w:rsidR="000933C0" w:rsidDel="002F1591">
          <w:del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delInstrText>
        </w:r>
        <w:r w:rsidR="000F55B2" w:rsidDel="002F1591">
          <w:fldChar w:fldCharType="separate"/>
        </w:r>
        <w:r w:rsidR="000F55B2" w:rsidRPr="000F55B2" w:rsidDel="002F1591">
          <w:rPr>
            <w:noProof/>
          </w:rPr>
          <w:delText>(Anderson et al. 2012)</w:delText>
        </w:r>
        <w:r w:rsidR="000F55B2" w:rsidDel="002F1591">
          <w:fldChar w:fldCharType="end"/>
        </w:r>
      </w:del>
      <w:r>
        <w:t>.</w:t>
      </w:r>
      <w:r w:rsidRPr="001652B4">
        <w:t xml:space="preserve"> </w:t>
      </w:r>
    </w:p>
    <w:p w14:paraId="4DD89E8D" w14:textId="6BFA52B1" w:rsidR="00422A12" w:rsidRPr="00A023D2" w:rsidRDefault="006A3B04" w:rsidP="00AE5251">
      <w:pPr>
        <w:autoSpaceDE w:val="0"/>
        <w:autoSpaceDN w:val="0"/>
        <w:adjustRightInd w:val="0"/>
        <w:spacing w:after="0" w:line="360" w:lineRule="auto"/>
        <w:ind w:firstLine="709"/>
        <w:jc w:val="both"/>
      </w:pPr>
      <w:r>
        <w:t>I</w:t>
      </w:r>
      <w:r w:rsidR="00B24812">
        <w:t>n alpine ecosystems</w:t>
      </w:r>
      <w:ins w:id="109" w:author="EDUARDO FERNANDEZ PASCUAL" w:date="2024-03-21T16:17:00Z">
        <w:r w:rsidR="00AE5ACE">
          <w:t xml:space="preserve"> (i.e. areas above the treeline</w:t>
        </w:r>
      </w:ins>
      <w:ins w:id="110" w:author="EDUARDO FERNANDEZ PASCUAL" w:date="2024-03-21T16:18:00Z">
        <w:r w:rsidR="00F83F84">
          <w:t xml:space="preserve">, </w:t>
        </w:r>
        <w:r w:rsidR="00F83F84" w:rsidRPr="00F83F84">
          <w:rPr>
            <w:highlight w:val="yellow"/>
            <w:rPrChange w:id="111" w:author="EDUARDO FERNANDEZ PASCUAL" w:date="2024-03-21T16:18:00Z">
              <w:rPr/>
            </w:rPrChange>
          </w:rPr>
          <w:t>REF</w:t>
        </w:r>
      </w:ins>
      <w:ins w:id="112" w:author="EDUARDO FERNANDEZ PASCUAL" w:date="2024-03-21T16:17:00Z">
        <w:r w:rsidR="00AE5ACE">
          <w:t>)</w:t>
        </w:r>
      </w:ins>
      <w:ins w:id="113" w:author="EDUARDO FERNANDEZ PASCUAL" w:date="2024-03-21T16:15:00Z">
        <w:r w:rsidR="003755A6">
          <w:t>,</w:t>
        </w:r>
      </w:ins>
      <w:r w:rsidR="00B24812">
        <w:t xml:space="preserve"> </w:t>
      </w:r>
      <w:r w:rsidR="00993BD2">
        <w:t>current climate change</w:t>
      </w:r>
      <w:r w:rsidR="00EA0C92">
        <w:t xml:space="preserve"> </w:t>
      </w:r>
      <w:del w:id="114" w:author="EDUARDO FERNANDEZ PASCUAL" w:date="2024-03-21T16:18:00Z">
        <w:r w:rsidR="00E32151" w:rsidDel="00F83F84">
          <w:delText>has unfolded a</w:delText>
        </w:r>
        <w:r w:rsidR="00EA0C92" w:rsidDel="00F83F84">
          <w:delText xml:space="preserve"> trend </w:delText>
        </w:r>
        <w:r w:rsidR="00E32151" w:rsidDel="00F83F84">
          <w:delText>of</w:delText>
        </w:r>
      </w:del>
      <w:ins w:id="115" w:author="EDUARDO FERNANDEZ PASCUAL" w:date="2024-03-21T16:18:00Z">
        <w:r w:rsidR="00F83F84">
          <w:t>is producing</w:t>
        </w:r>
      </w:ins>
      <w:r w:rsidR="00B73C7B">
        <w:t xml:space="preserve"> </w:t>
      </w:r>
      <w:r w:rsidR="000956C0">
        <w:t xml:space="preserve">earlier snowmelt </w:t>
      </w:r>
      <w:r w:rsidR="003245DB">
        <w:fldChar w:fldCharType="begin" w:fldLock="1"/>
      </w:r>
      <w:r w:rsidR="003245DB">
        <w:instrText>ADDIN CSL_CITATION {"citationItems":[{"id":"ITEM-1","itemData":{"DOI":"10.1007/s10584-021-03027-x","ISSN":"15731480","abstract":"The start of the growing season for alpine plants is primarily determined by the date of snowmelt. We analysed time series of snow depth at 23 manually operated and 15 automatic (IMIS) stations between 1055 and 2555 m asl in the Swiss Central Alps. Between 1958 and 2019, snowmelt dates occurred 2.8 ± 1.3 days earlier in the year per decade, with a strong shift towards earlier snowmelt dates during the late 1980s and early 1990s, but non-significant trends thereafter. Snowmelt dates at high-elevation automatic stations strongly correlated with snowmelt dates at lower-elevation manual stations. At all elevations, snowmelt dates strongly depended on spring air temperatures. More specifically, 44% of the variance in snowmelt dates was explained by the first day when a three-week running mean of daily air temperatures passed a 5 °C threshold. The mean winter snow depth accounted for 30% of the variance. We adopted the effects of air temperature and snowpack height to Swiss climate change scenarios to explore likely snowmelt trends throughout the twenty-first century. Under a high-emission scenario (RCP8.5), we simulated snowmelt dates to advance by 6 days per decade by the end of the century. By then, snowmelt dates could occur one month earlier than during the reference periods (1990–2019 and 2000–2019). Such early snowmelt may extend the alpine growing season by one third of its current duration while exposing alpine plants to shorter daylengths and adding a higher risk of freezing damage.","author":[{"dropping-particle":"","family":"Vorkauf","given":"Maria","non-dropping-particle":"","parse-names":false,"suffix":""},{"dropping-particle":"","family":"Marty","given":"Christoph","non-dropping-particle":"","parse-names":false,"suffix":""},{"dropping-particle":"","family":"Kahmen","given":"Ansgar","non-dropping-particle":"","parse-names":false,"suffix":""},{"dropping-particle":"","family":"Hiltbrunner","given":"Erika","non-dropping-particle":"","parse-names":false,"suffix":""}],"container-title":"Climatic Change","id":"ITEM-1","issue":"3-4","issued":{"date-parts":[["2021"]]},"page":"1-19","publisher":"Climatic Change","title":"Past and future snowmelt trends in the Swiss Alps: the role of temperature and snowpack","type":"article-journal","volume":"165"},"uris":["http://www.mendeley.com/documents/?uuid=27e45583-b91f-497c-ac15-5aa0c6fdde21"]}],"mendeley":{"formattedCitation":"(Vorkauf et al. 2021)","plainTextFormattedCitation":"(Vorkauf et al. 2021)","previouslyFormattedCitation":"(Vorkauf et al. 2021)"},"properties":{"noteIndex":0},"schema":"https://github.com/citation-style-language/schema/raw/master/csl-citation.json"}</w:instrText>
      </w:r>
      <w:r w:rsidR="003245DB">
        <w:fldChar w:fldCharType="separate"/>
      </w:r>
      <w:r w:rsidR="003245DB" w:rsidRPr="003245DB">
        <w:rPr>
          <w:noProof/>
        </w:rPr>
        <w:t>(Vorkauf et al. 2021)</w:t>
      </w:r>
      <w:r w:rsidR="003245DB">
        <w:fldChar w:fldCharType="end"/>
      </w:r>
      <w:ins w:id="116" w:author="EDUARDO FERNANDEZ PASCUAL" w:date="2024-03-21T16:14:00Z">
        <w:r w:rsidR="002F1591">
          <w:t xml:space="preserve"> </w:t>
        </w:r>
      </w:ins>
      <w:r w:rsidR="000956C0">
        <w:t>and increasing summer drought</w:t>
      </w:r>
      <w:r w:rsidR="003245DB">
        <w:t xml:space="preserve"> </w:t>
      </w:r>
      <w:r w:rsidR="003245DB">
        <w:fldChar w:fldCharType="begin" w:fldLock="1"/>
      </w:r>
      <w:r w:rsidR="00EB567B">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3245DB">
        <w:fldChar w:fldCharType="separate"/>
      </w:r>
      <w:r w:rsidR="003245DB" w:rsidRPr="003245DB">
        <w:rPr>
          <w:noProof/>
        </w:rPr>
        <w:t>(Kotlarski et al. 2023)</w:t>
      </w:r>
      <w:r w:rsidR="003245DB">
        <w:fldChar w:fldCharType="end"/>
      </w:r>
      <w:r w:rsidR="005A4AAD" w:rsidRPr="003407A9">
        <w:t>.</w:t>
      </w:r>
      <w:r w:rsidR="0015216C" w:rsidRPr="003407A9">
        <w:t xml:space="preserve"> </w:t>
      </w:r>
      <w:ins w:id="117" w:author="EDUARDO FERNANDEZ PASCUAL" w:date="2024-03-21T16:15:00Z">
        <w:r w:rsidR="00AF65D2">
          <w:rPr>
            <w:rFonts w:eastAsia="Times New Roman" w:cstheme="minorHAnsi"/>
            <w:color w:val="000000"/>
            <w:lang w:eastAsia="ca-ES"/>
          </w:rPr>
          <w:t>However, t</w:t>
        </w:r>
        <w:r w:rsidR="00AF65D2" w:rsidRPr="003407A9">
          <w:t xml:space="preserve">he high topographic complexity </w:t>
        </w:r>
        <w:r w:rsidR="00AF65D2" w:rsidRPr="003407A9">
          <w:fldChar w:fldCharType="begin" w:fldLock="1"/>
        </w:r>
        <w:r w:rsidR="00AF65D2"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F65D2" w:rsidRPr="003407A9">
          <w:fldChar w:fldCharType="separate"/>
        </w:r>
        <w:r w:rsidR="00AF65D2" w:rsidRPr="003407A9">
          <w:rPr>
            <w:noProof/>
          </w:rPr>
          <w:t>(Scherrer &amp; Körner 2011)</w:t>
        </w:r>
        <w:r w:rsidR="00AF65D2" w:rsidRPr="003407A9">
          <w:fldChar w:fldCharType="end"/>
        </w:r>
        <w:r w:rsidR="00AF65D2">
          <w:t xml:space="preserve"> of alpi</w:t>
        </w:r>
      </w:ins>
      <w:ins w:id="118" w:author="EDUARDO FERNANDEZ PASCUAL" w:date="2024-03-21T16:16:00Z">
        <w:r w:rsidR="00AF65D2">
          <w:t>ne systems creates m</w:t>
        </w:r>
      </w:ins>
      <w:del w:id="119" w:author="EDUARDO FERNANDEZ PASCUAL" w:date="2024-03-21T16:16:00Z">
        <w:r w:rsidR="00092A59" w:rsidDel="00AF65D2">
          <w:delText>M</w:delText>
        </w:r>
      </w:del>
      <w:r w:rsidR="008831D1" w:rsidRPr="003407A9">
        <w:t xml:space="preserve">icroclimatic </w:t>
      </w:r>
      <w:r w:rsidR="008831D1">
        <w:t>gradients</w:t>
      </w:r>
      <w:r w:rsidR="008831D1" w:rsidRPr="003407A9">
        <w:t xml:space="preserve"> </w:t>
      </w:r>
      <w:del w:id="120" w:author="EDUARDO FERNANDEZ PASCUAL" w:date="2024-03-21T16:16:00Z">
        <w:r w:rsidR="008831D1" w:rsidDel="00AF65D2">
          <w:delText>have</w:delText>
        </w:r>
        <w:r w:rsidR="008831D1" w:rsidRPr="003407A9" w:rsidDel="00AF65D2">
          <w:delText xml:space="preserve"> </w:delText>
        </w:r>
      </w:del>
      <w:ins w:id="121" w:author="EDUARDO FERNANDEZ PASCUAL" w:date="2024-03-21T16:16:00Z">
        <w:r w:rsidR="00AF65D2">
          <w:t xml:space="preserve">that </w:t>
        </w:r>
        <w:r w:rsidR="00690967">
          <w:t>could</w:t>
        </w:r>
      </w:ins>
      <w:del w:id="122" w:author="EDUARDO FERNANDEZ PASCUAL" w:date="2024-03-21T16:16:00Z">
        <w:r w:rsidR="008831D1" w:rsidDel="00690967">
          <w:delText xml:space="preserve">been suggested </w:delText>
        </w:r>
        <w:r w:rsidR="008831D1" w:rsidRPr="003407A9" w:rsidDel="00690967">
          <w:delText>to</w:delText>
        </w:r>
      </w:del>
      <w:r w:rsidR="008831D1" w:rsidRPr="003407A9">
        <w:t xml:space="preserve"> buffer </w:t>
      </w:r>
      <w:r w:rsidR="008831D1">
        <w:t xml:space="preserve">the effect of </w:t>
      </w:r>
      <w:r w:rsidR="008831D1" w:rsidRPr="003407A9">
        <w:t>climate warming</w:t>
      </w:r>
      <w:r w:rsidR="008831D1">
        <w:t xml:space="preserve"> in alpine communities</w:t>
      </w:r>
      <w:r w:rsidR="008831D1" w:rsidRPr="003407A9">
        <w:t xml:space="preserve"> </w:t>
      </w:r>
      <w:r w:rsidR="008831D1" w:rsidRPr="003407A9">
        <w:fldChar w:fldCharType="begin" w:fldLock="1"/>
      </w:r>
      <w:r w:rsidR="00D614DB">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warming?","type":"article-journal","volume":"13"},"uris":["http://www.mendeley.com/documents/?uuid=f40d9bf7-c2e9-433f-b287-05e5a653280c"]},{"id":"ITEM-2","itemData":{"DOI":"10.1111/jvs.13242","abstract":"Questions: In alpine landscapes, topography creates a mosaic of microclimatic niches that might prevent local extinctions, but the influence of this spatial heterogeneity on plant communities is largely unknown. Here we ask (1) how soil microclimatic variation is comparable at temporal and spatial scales, and (2) how such variation influences species composition and local extinctions in relict alpine communities. Location: Picos de Europa National Park, northern Spain. Methods: We resurveyed permanent plots in four alpine sites following the recording of soil temperatures (temporal survey) for 10 years. We then sampled the spatial variation in species composition and microclimatic temperatures in 80 plots around the permanent plots (spatial survey). We evaluated the variation of six microclimatic indices between the temporal and the spatial surveys, and calculated the temporal trends observed in species cover. We finally predicted local extinction rates under microclimatic scenarios based on the observed microclimate–community relations. Results: Despite high interannual variation, we found a 10-year trend of temperature warming on (microridge) fellfields and (microvalley) snowbeds. Microclimatic variation was larger in space than in time, with little temperature variation in snowbeds and extreme low temperatures recorded in fellfields. Species composition was mainly influenced by growing degree days (GDD) and freezing degree days (FDD), which were both related to snow cover duration. Plant cover of 16 species (out of 36 frequent species) showed significant responses to microclimatic variation. Local extinctions were mainly predicted under relatively hotter and more freezing conditions. Conclusions: Our results support the idea that microclimatic spatial heterogeneity can reduce the negative influence of climate change on alpine plant communities. However, a continuous reduction of snow cover will result in a tipping point beyond which the buffer effect of this spatial heterogeneity will not be effective in protected microsites, leading to community homogenization. This process may have started in relict alpine communities where species from snowy microclimates are being outcompeted by species adapted to below-zero winter temperatures.","author":[{"dropping-particle":"","family":"Jiménez- Alfaro","given":"Borja","non-dropping-particle":"","parse-names":false,"suffix":""},{"dropping-particle":"","family":"Fernandez-Pascual","given":"Eduardo","non-dropping-particle":"","parse-names":false,"suffix":""},{"dropping-particle":"","family":"Espinosa Del Alba, ClaraMarcenó","given":"Corrado","non-dropping-particle":"","parse-names":false,"suffix":""}],"container-title":"Journal of Vegeta","id":"ITEM-2","issue":"July 2023","issued":{"date-parts":[["2024"]]},"title":"Journal of Vegetation Science Spatiotemporal patterns of microclimatic buffering in relict alpine communities","type":"article-journal"},"uris":["http://www.mendeley.com/documents/?uuid=6ae04b11-cfe4-4cb5-b8d0-614dbecf2717"]}],"mendeley":{"formattedCitation":"(Körner &amp; Hiltbrunner 2021; Jiménez- Alfaro et al. 2024)","plainTextFormattedCitation":"(Körner &amp; Hiltbrunner 2021; Jiménez- Alfaro et al. 2024)","previouslyFormattedCitation":"(Körner &amp; Hiltbrunner 2021; Jiménez- Alfaro et al. 2024)"},"properties":{"noteIndex":0},"schema":"https://github.com/citation-style-language/schema/raw/master/csl-citation.json"}</w:instrText>
      </w:r>
      <w:r w:rsidR="008831D1" w:rsidRPr="003407A9">
        <w:fldChar w:fldCharType="separate"/>
      </w:r>
      <w:r w:rsidR="00061006" w:rsidRPr="00061006">
        <w:rPr>
          <w:noProof/>
        </w:rPr>
        <w:t>(Körner &amp; Hiltbrunner 2021; Jiménez- Alfaro et al. 2024)</w:t>
      </w:r>
      <w:r w:rsidR="008831D1" w:rsidRPr="003407A9">
        <w:fldChar w:fldCharType="end"/>
      </w:r>
      <w:del w:id="123" w:author="EDUARDO FERNANDEZ PASCUAL" w:date="2024-03-21T16:16:00Z">
        <w:r w:rsidR="008831D1" w:rsidDel="00690967">
          <w:rPr>
            <w:rFonts w:eastAsia="Times New Roman" w:cstheme="minorHAnsi"/>
            <w:color w:val="000000"/>
            <w:lang w:eastAsia="ca-ES"/>
          </w:rPr>
          <w:delText xml:space="preserve"> due to</w:delText>
        </w:r>
      </w:del>
      <w:del w:id="124" w:author="EDUARDO FERNANDEZ PASCUAL" w:date="2024-03-21T16:15:00Z">
        <w:r w:rsidR="008831D1" w:rsidDel="00AF65D2">
          <w:rPr>
            <w:rFonts w:eastAsia="Times New Roman" w:cstheme="minorHAnsi"/>
            <w:color w:val="000000"/>
            <w:lang w:eastAsia="ca-ES"/>
          </w:rPr>
          <w:delText xml:space="preserve"> t</w:delText>
        </w:r>
        <w:r w:rsidR="005A6399" w:rsidRPr="003407A9" w:rsidDel="00AF65D2">
          <w:delText>he</w:delText>
        </w:r>
        <w:r w:rsidR="00DC4CF9" w:rsidRPr="003407A9" w:rsidDel="00AF65D2">
          <w:delText xml:space="preserve"> high topographic complexity</w:delText>
        </w:r>
        <w:r w:rsidR="00AC62CD" w:rsidRPr="003407A9" w:rsidDel="00AF65D2">
          <w:delText xml:space="preserve"> </w:delText>
        </w:r>
        <w:r w:rsidR="00AD5980" w:rsidRPr="003407A9" w:rsidDel="00AF65D2">
          <w:fldChar w:fldCharType="begin" w:fldLock="1"/>
        </w:r>
        <w:r w:rsidR="00AD5980" w:rsidRPr="003407A9" w:rsidDel="00AF65D2">
          <w:del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delInstrText>
        </w:r>
        <w:r w:rsidR="00AD5980" w:rsidRPr="003407A9" w:rsidDel="00AF65D2">
          <w:fldChar w:fldCharType="separate"/>
        </w:r>
        <w:r w:rsidR="00AD5980" w:rsidRPr="003407A9" w:rsidDel="00AF65D2">
          <w:rPr>
            <w:noProof/>
          </w:rPr>
          <w:delText>(Scherrer &amp; Körner 2011)</w:delText>
        </w:r>
        <w:r w:rsidR="00AD5980" w:rsidRPr="003407A9" w:rsidDel="00AF65D2">
          <w:fldChar w:fldCharType="end"/>
        </w:r>
      </w:del>
      <w:r w:rsidR="004C5097" w:rsidRPr="003407A9">
        <w:t>.</w:t>
      </w:r>
      <w:r w:rsidR="00DC4CF9" w:rsidRPr="003407A9">
        <w:t xml:space="preserve"> </w:t>
      </w:r>
      <w:ins w:id="125" w:author="EDUARDO FERNANDEZ PASCUAL" w:date="2024-03-21T16:17:00Z">
        <w:r w:rsidR="009B25D7">
          <w:t xml:space="preserve">Because of </w:t>
        </w:r>
      </w:ins>
      <w:ins w:id="126" w:author="EDUARDO FERNANDEZ PASCUAL" w:date="2024-03-21T16:18:00Z">
        <w:r w:rsidR="00AE5251">
          <w:t>these same microclimatic gradients</w:t>
        </w:r>
      </w:ins>
      <w:ins w:id="127" w:author="EDUARDO FERNANDEZ PASCUAL" w:date="2024-03-21T16:17:00Z">
        <w:r w:rsidR="009B25D7">
          <w:t xml:space="preserve">, it can be expected that alpine </w:t>
        </w:r>
      </w:ins>
      <w:ins w:id="128" w:author="EDUARDO FERNANDEZ PASCUAL" w:date="2024-03-21T16:18:00Z">
        <w:r w:rsidR="00AE5251">
          <w:t xml:space="preserve">plants show </w:t>
        </w:r>
      </w:ins>
      <w:del w:id="129" w:author="EDUARDO FERNANDEZ PASCUAL" w:date="2024-03-21T16:18:00Z">
        <w:r w:rsidR="008358A8" w:rsidDel="00AE5251">
          <w:delText xml:space="preserve">It is therefore expected </w:delText>
        </w:r>
        <w:r w:rsidR="00117AC0" w:rsidDel="00AE5251">
          <w:delText>some level of</w:delText>
        </w:r>
        <w:r w:rsidR="00716E91" w:rsidDel="00AE5251">
          <w:delText xml:space="preserve"> </w:delText>
        </w:r>
      </w:del>
      <w:r w:rsidR="00FF4BC3">
        <w:t xml:space="preserve">intraspecific </w:t>
      </w:r>
      <w:del w:id="130" w:author="EDUARDO FERNANDEZ PASCUAL" w:date="2024-03-21T16:18:00Z">
        <w:r w:rsidR="00FF4BC3" w:rsidDel="00AE5251">
          <w:delText xml:space="preserve">plasticity </w:delText>
        </w:r>
      </w:del>
      <w:ins w:id="131" w:author="EDUARDO FERNANDEZ PASCUAL" w:date="2024-03-21T16:18:00Z">
        <w:r w:rsidR="00AE5251">
          <w:t>variation</w:t>
        </w:r>
        <w:r w:rsidR="00AE5251">
          <w:t xml:space="preserve"> </w:t>
        </w:r>
      </w:ins>
      <w:del w:id="132" w:author="EDUARDO FERNANDEZ PASCUAL" w:date="2024-03-21T16:18:00Z">
        <w:r w:rsidR="00FF4BC3" w:rsidDel="00AE5251">
          <w:delText xml:space="preserve">of seed germination </w:delText>
        </w:r>
        <w:r w:rsidR="00716E91" w:rsidDel="00AE5251">
          <w:delText>to cope with</w:delText>
        </w:r>
      </w:del>
      <w:ins w:id="133" w:author="EDUARDO FERNANDEZ PASCUAL" w:date="2024-03-21T16:18:00Z">
        <w:r w:rsidR="00AE5251">
          <w:t>in their seed regeneration traits</w:t>
        </w:r>
      </w:ins>
      <w:del w:id="134" w:author="EDUARDO FERNANDEZ PASCUAL" w:date="2024-03-21T16:17:00Z">
        <w:r w:rsidR="00716E91" w:rsidDel="009B25D7">
          <w:delText xml:space="preserve"> </w:delText>
        </w:r>
        <w:r w:rsidR="003E45B6" w:rsidDel="009B25D7">
          <w:delText xml:space="preserve">microclimatic </w:delText>
        </w:r>
        <w:r w:rsidR="00716E91" w:rsidDel="009B25D7">
          <w:delText>gradients</w:delText>
        </w:r>
      </w:del>
      <w:r w:rsidR="008E30AD">
        <w:t xml:space="preserve">. </w:t>
      </w:r>
      <w:r w:rsidR="005D5831">
        <w:t>This</w:t>
      </w:r>
      <w:r w:rsidR="008143C3">
        <w:t xml:space="preserve"> </w:t>
      </w:r>
      <w:ins w:id="135" w:author="EDUARDO FERNANDEZ PASCUAL" w:date="2024-03-21T16:19:00Z">
        <w:r w:rsidR="00AE5251">
          <w:t>variation</w:t>
        </w:r>
        <w:r w:rsidR="00AE5251">
          <w:t xml:space="preserve"> </w:t>
        </w:r>
      </w:ins>
      <w:del w:id="136" w:author="EDUARDO FERNANDEZ PASCUAL" w:date="2024-03-21T16:19:00Z">
        <w:r w:rsidR="008143C3" w:rsidDel="00AE5251">
          <w:delText>variability</w:delText>
        </w:r>
        <w:r w:rsidR="005D5831" w:rsidDel="00AE5251">
          <w:delText xml:space="preserve"> </w:delText>
        </w:r>
      </w:del>
      <w:r w:rsidR="005D5831">
        <w:t xml:space="preserve">may be especially critical in alpine systems influenced by Mediterranean climatic conditions, </w:t>
      </w:r>
      <w:ins w:id="137" w:author="EDUARDO FERNANDEZ PASCUAL" w:date="2024-03-21T16:21:00Z">
        <w:r w:rsidR="00C4753D">
          <w:t>which can be water-limited by</w:t>
        </w:r>
      </w:ins>
      <w:del w:id="138" w:author="EDUARDO FERNANDEZ PASCUAL" w:date="2024-03-21T16:21:00Z">
        <w:r w:rsidR="009055E0" w:rsidDel="00C4753D">
          <w:delText>influenced by</w:delText>
        </w:r>
      </w:del>
      <w:r w:rsidR="009055E0">
        <w:t xml:space="preserve"> a </w:t>
      </w:r>
      <w:r w:rsidR="0062431F">
        <w:t xml:space="preserve">period </w:t>
      </w:r>
      <w:r w:rsidR="00B45CE8">
        <w:t xml:space="preserve">of </w:t>
      </w:r>
      <w:r w:rsidR="0062431F">
        <w:t xml:space="preserve">1-2 months of </w:t>
      </w:r>
      <w:r w:rsidR="005D5831">
        <w:t xml:space="preserve">summer drought </w:t>
      </w:r>
      <w:r w:rsidR="0062431F" w:rsidRPr="003407A9">
        <w:fldChar w:fldCharType="begin" w:fldLock="1"/>
      </w:r>
      <w:r w:rsidR="0062431F"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62431F" w:rsidRPr="003407A9">
        <w:fldChar w:fldCharType="separate"/>
      </w:r>
      <w:r w:rsidR="0062431F" w:rsidRPr="003407A9">
        <w:rPr>
          <w:noProof/>
        </w:rPr>
        <w:t>(Sumner &amp; Venn 2021)</w:t>
      </w:r>
      <w:r w:rsidR="0062431F" w:rsidRPr="003407A9">
        <w:fldChar w:fldCharType="end"/>
      </w:r>
      <w:r w:rsidR="00696728">
        <w:t>.</w:t>
      </w:r>
    </w:p>
    <w:p w14:paraId="290BC502" w14:textId="4AEC83E8" w:rsidR="00662737" w:rsidRPr="00455977" w:rsidRDefault="00AE4CE9" w:rsidP="0084299C">
      <w:pPr>
        <w:spacing w:line="360" w:lineRule="auto"/>
        <w:ind w:firstLine="709"/>
        <w:jc w:val="both"/>
      </w:pPr>
      <w:moveToRangeStart w:id="139" w:author="EDUARDO FERNANDEZ PASCUAL" w:date="2024-03-21T15:51:00Z" w:name="move161928712"/>
      <w:moveTo w:id="140" w:author="EDUARDO FERNANDEZ PASCUAL" w:date="2024-03-21T15:51:00Z">
        <w:r w:rsidRPr="003407A9">
          <w:t xml:space="preserve">A promising approach to study seed responses to moisture and water stress is the application of developmental threshold models </w:t>
        </w:r>
        <w:r w:rsidRPr="003407A9">
          <w:fldChar w:fldCharType="begin" w:fldLock="1"/>
        </w:r>
        <w:r w:rsidRPr="003407A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Pr="003407A9">
          <w:fldChar w:fldCharType="separate"/>
        </w:r>
        <w:r w:rsidRPr="003407A9">
          <w:rPr>
            <w:noProof/>
          </w:rPr>
          <w:t>(Donohue et al. 2015)</w:t>
        </w:r>
        <w:r w:rsidRPr="003407A9">
          <w:fldChar w:fldCharType="end"/>
        </w:r>
        <w:r w:rsidRPr="003407A9">
          <w:t xml:space="preserve">, specifically, the modelling of the seed germination niche using hydro-time models </w:t>
        </w:r>
        <w:r w:rsidRPr="003407A9">
          <w:fldChar w:fldCharType="begin" w:fldLock="1"/>
        </w:r>
        <w:r>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1999.","id":"ITEM-1","issue":"January","issued":{"date-parts":[["2000"]]},"page":"401-410","title":"Hydrothermal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germination","type":"chapter"},"uris":["http://www.mendeley.com/documents/?uuid=aee78e0b-acbd-4bf7-8357-1f8a96d11e2e"]}],"mendeley":{"formattedCitation":"(Allen et al. 2000; Bradford 2002; Bewley et al. 2013)","plainTextFormattedCitation":"(Allen et al. 2000; Bradford 2002; Bewley et al. 2013)","previouslyFormattedCitation":"(Allen et al. 2000; Bradford 2002; Bewley et al. 2013)"},"properties":{"noteIndex":0},"schema":"https://github.com/citation-style-language/schema/raw/master/csl-citation.json"}</w:instrText>
        </w:r>
        <w:r w:rsidRPr="003407A9">
          <w:fldChar w:fldCharType="separate"/>
        </w:r>
        <w:r w:rsidRPr="006A043B">
          <w:rPr>
            <w:noProof/>
          </w:rPr>
          <w:t>(Allen et al. 2000; Bradford 2002; Bewley et al. 2013)</w:t>
        </w:r>
        <w:r w:rsidRPr="003407A9">
          <w:fldChar w:fldCharType="end"/>
        </w:r>
        <w:r w:rsidRPr="003407A9">
          <w:t>. In the hydro-time framework, for germination to happen, water availability in the environment must surpass a specific threshold (i.e. the base water potential,</w:t>
        </w:r>
        <w:r w:rsidRPr="003407A9">
          <w:rPr>
            <w:rFonts w:cstheme="minorHAnsi"/>
          </w:rPr>
          <w:t xml:space="preserve"> </w:t>
        </w:r>
        <w:proofErr w:type="spellStart"/>
        <w:r w:rsidRPr="003407A9">
          <w:rPr>
            <w:rFonts w:cstheme="minorHAnsi"/>
          </w:rPr>
          <w:t>ψ</w:t>
        </w:r>
        <w:r w:rsidRPr="003407A9">
          <w:rPr>
            <w:rFonts w:cstheme="minorHAnsi"/>
            <w:vertAlign w:val="subscript"/>
          </w:rPr>
          <w:t>b</w:t>
        </w:r>
        <w:proofErr w:type="spellEnd"/>
        <w:r w:rsidRPr="003407A9">
          <w:t xml:space="preserve">). Each </w:t>
        </w:r>
        <w:r>
          <w:t>seed</w:t>
        </w:r>
        <w:r w:rsidRPr="003407A9">
          <w:t xml:space="preserve"> in a population has its own value of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and therefore calculating this parameter and its variation allows to test the sources and mechanisms of variation among individuals (i.e. </w:t>
        </w:r>
        <w:r>
          <w:rPr>
            <w:rFonts w:cstheme="minorHAnsi"/>
          </w:rPr>
          <w:t xml:space="preserve">the </w:t>
        </w:r>
        <w:r w:rsidRPr="003407A9">
          <w:rPr>
            <w:rFonts w:cstheme="minorHAnsi"/>
          </w:rPr>
          <w:t xml:space="preserve">intraspecific </w:t>
        </w:r>
        <w:r>
          <w:rPr>
            <w:rFonts w:cstheme="minorHAnsi"/>
          </w:rPr>
          <w:t>variation</w:t>
        </w:r>
        <w:r w:rsidRPr="003407A9">
          <w:rPr>
            <w:rFonts w:cstheme="minorHAnsi"/>
          </w:rPr>
          <w:t xml:space="preserve"> in seed responses to water stress) </w:t>
        </w:r>
        <w:r w:rsidRPr="003407A9">
          <w:rPr>
            <w:rFonts w:cstheme="minorHAnsi"/>
          </w:rPr>
          <w:fldChar w:fldCharType="begin" w:fldLock="1"/>
        </w:r>
        <w:r w:rsidRPr="003407A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w:instrText>
        </w:r>
        <w:r w:rsidRPr="009E263C">
          <w:rPr>
            <w:rFonts w:cstheme="minorHAnsi"/>
            <w:lang w:val="en-US"/>
          </w:rPr>
          <w:instrText>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w:instrText>
        </w:r>
        <w:r w:rsidRPr="00BC0DE5">
          <w:rPr>
            <w:rFonts w:cstheme="minorHAnsi"/>
            <w:lang w:val="en-US"/>
          </w:rPr>
          <w:instrText>y":"</w:instrText>
        </w:r>
        <w:r w:rsidRPr="002A48B2">
          <w:rPr>
            <w:rFonts w:cstheme="minorHAnsi"/>
            <w:lang w:val="en-US"/>
          </w:rPr>
          <w:instrText>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Pr="003407A9">
          <w:rPr>
            <w:rFonts w:cstheme="minorHAnsi"/>
          </w:rPr>
          <w:fldChar w:fldCharType="separate"/>
        </w:r>
        <w:r w:rsidRPr="002A48B2">
          <w:rPr>
            <w:rFonts w:cstheme="minorHAnsi"/>
            <w:noProof/>
            <w:lang w:val="en-US"/>
          </w:rPr>
          <w:t>(Donohue et al. 2015)</w:t>
        </w:r>
        <w:r w:rsidRPr="003407A9">
          <w:rPr>
            <w:rFonts w:cstheme="minorHAnsi"/>
          </w:rPr>
          <w:fldChar w:fldCharType="end"/>
        </w:r>
        <w:r w:rsidRPr="002A48B2">
          <w:rPr>
            <w:rFonts w:cstheme="minorHAnsi"/>
            <w:lang w:val="en-US"/>
          </w:rPr>
          <w:t>.</w:t>
        </w:r>
      </w:moveTo>
      <w:moveToRangeEnd w:id="139"/>
      <w:ins w:id="141" w:author="EDUARDO FERNANDEZ PASCUAL" w:date="2024-03-21T15:51:00Z">
        <w:r w:rsidR="005A7052">
          <w:rPr>
            <w:rFonts w:cstheme="minorHAnsi"/>
            <w:lang w:val="en-US"/>
          </w:rPr>
          <w:t xml:space="preserve"> </w:t>
        </w:r>
      </w:ins>
      <w:r w:rsidR="006D55FC">
        <w:t xml:space="preserve">In this study, we </w:t>
      </w:r>
      <w:ins w:id="142" w:author="EDUARDO FERNANDEZ PASCUAL" w:date="2024-03-21T15:51:00Z">
        <w:r w:rsidR="005A7052">
          <w:t xml:space="preserve">used </w:t>
        </w:r>
        <w:r w:rsidR="005A7052" w:rsidRPr="003407A9">
          <w:t xml:space="preserve">hydro-time models </w:t>
        </w:r>
        <w:r w:rsidR="005A7052">
          <w:t xml:space="preserve">to </w:t>
        </w:r>
      </w:ins>
      <w:r w:rsidR="000D6E39">
        <w:t>measure</w:t>
      </w:r>
      <w:del w:id="143" w:author="EDUARDO FERNANDEZ PASCUAL" w:date="2024-03-21T15:52:00Z">
        <w:r w:rsidR="007440A6" w:rsidDel="005A7052">
          <w:delText>d</w:delText>
        </w:r>
      </w:del>
      <w:r w:rsidR="000D6E39">
        <w:t xml:space="preserve"> </w:t>
      </w:r>
      <w:r w:rsidR="006D55FC">
        <w:t>the</w:t>
      </w:r>
      <w:r w:rsidR="009A4338" w:rsidRPr="003407A9">
        <w:t xml:space="preserve"> intraspecific </w:t>
      </w:r>
      <w:r w:rsidR="00291E15">
        <w:t>variation</w:t>
      </w:r>
      <w:r w:rsidR="009A4338" w:rsidRPr="003407A9">
        <w:t xml:space="preserve"> </w:t>
      </w:r>
      <w:r w:rsidR="000D6E39" w:rsidRPr="003407A9">
        <w:t>o</w:t>
      </w:r>
      <w:r w:rsidR="000D6E39">
        <w:t>f</w:t>
      </w:r>
      <w:r w:rsidR="000D6E39" w:rsidRPr="003407A9">
        <w:t xml:space="preserve"> </w:t>
      </w:r>
      <w:r w:rsidR="009A4338" w:rsidRPr="003407A9">
        <w:t>germination responses to water stress</w:t>
      </w:r>
      <w:r w:rsidR="00C143DF">
        <w:t xml:space="preserve"> along a </w:t>
      </w:r>
      <w:r w:rsidR="005D0242">
        <w:t>microclimatic gradient</w:t>
      </w:r>
      <w:r w:rsidR="006D55FC">
        <w:t xml:space="preserve"> </w:t>
      </w:r>
      <w:r w:rsidR="00C143DF">
        <w:t>in a</w:t>
      </w:r>
      <w:r w:rsidR="00C143DF" w:rsidRPr="00C143DF">
        <w:t xml:space="preserve"> </w:t>
      </w:r>
      <w:r w:rsidR="00C143DF" w:rsidRPr="003407A9">
        <w:t xml:space="preserve">drought-limited Mediterranean alpine </w:t>
      </w:r>
      <w:r w:rsidR="000041A0">
        <w:t>eco</w:t>
      </w:r>
      <w:r w:rsidR="00C143DF">
        <w:t>system</w:t>
      </w:r>
      <w:r w:rsidR="00C63A3A" w:rsidRPr="003407A9">
        <w:t xml:space="preserve">. </w:t>
      </w:r>
      <w:r w:rsidR="00477C9C">
        <w:t>We focused on a</w:t>
      </w:r>
      <w:r w:rsidR="00E60792">
        <w:t>n endemic and locally abundant species adapted to these conditions,</w:t>
      </w:r>
      <w:r w:rsidR="009B1B12" w:rsidRPr="003407A9">
        <w:t xml:space="preserve"> </w:t>
      </w:r>
      <w:r w:rsidR="009B1B12" w:rsidRPr="003407A9">
        <w:rPr>
          <w:i/>
        </w:rPr>
        <w:t xml:space="preserve">Dianthus langeanus </w:t>
      </w:r>
      <w:r w:rsidR="009B1B12" w:rsidRPr="003407A9">
        <w:rPr>
          <w:iCs/>
        </w:rPr>
        <w:t>Wilk. (Caryophyllaceae)</w:t>
      </w:r>
      <w:r w:rsidR="00A13C86">
        <w:t xml:space="preserve">. </w:t>
      </w:r>
      <w:r w:rsidR="00412E3F">
        <w:t>Our</w:t>
      </w:r>
      <w:r w:rsidR="00412E3F" w:rsidRPr="003407A9">
        <w:t xml:space="preserve"> </w:t>
      </w:r>
      <w:r w:rsidR="00FC2903">
        <w:t xml:space="preserve">primary </w:t>
      </w:r>
      <w:r w:rsidR="00F364E5" w:rsidRPr="003407A9">
        <w:t xml:space="preserve">hypothesis </w:t>
      </w:r>
      <w:r w:rsidR="007440A6">
        <w:t>was</w:t>
      </w:r>
      <w:r w:rsidR="00A13C86">
        <w:t xml:space="preserve"> </w:t>
      </w:r>
      <w:r w:rsidR="00BB5C2F" w:rsidRPr="003407A9">
        <w:t xml:space="preserve">that </w:t>
      </w:r>
      <w:r w:rsidR="00A244A6" w:rsidRPr="003407A9">
        <w:t xml:space="preserve">germination responses to water stress </w:t>
      </w:r>
      <w:del w:id="144" w:author="EDUARDO FERNANDEZ PASCUAL" w:date="2024-03-21T16:31:00Z">
        <w:r w:rsidR="00A244A6" w:rsidRPr="003407A9" w:rsidDel="00412F10">
          <w:delText xml:space="preserve">will </w:delText>
        </w:r>
      </w:del>
      <w:ins w:id="145" w:author="EDUARDO FERNANDEZ PASCUAL" w:date="2024-03-21T16:31:00Z">
        <w:r w:rsidR="00412F10">
          <w:t>would</w:t>
        </w:r>
        <w:r w:rsidR="00412F10" w:rsidRPr="003407A9">
          <w:t xml:space="preserve"> </w:t>
        </w:r>
      </w:ins>
      <w:r w:rsidR="00A244A6" w:rsidRPr="003407A9">
        <w:t xml:space="preserve">show </w:t>
      </w:r>
      <w:r w:rsidR="004772C2">
        <w:t xml:space="preserve">functional </w:t>
      </w:r>
      <w:r w:rsidR="00A244A6" w:rsidRPr="003407A9">
        <w:t xml:space="preserve">intraspecific </w:t>
      </w:r>
      <w:r w:rsidR="00291E15">
        <w:t>variation</w:t>
      </w:r>
      <w:r w:rsidR="00A244A6" w:rsidRPr="003407A9">
        <w:t xml:space="preserve"> along local </w:t>
      </w:r>
      <w:r w:rsidR="00417D34" w:rsidRPr="003407A9">
        <w:t>gradients</w:t>
      </w:r>
      <w:r w:rsidR="00417D34">
        <w:t xml:space="preserve"> of</w:t>
      </w:r>
      <w:r w:rsidR="00417D34" w:rsidRPr="003407A9">
        <w:t xml:space="preserve"> </w:t>
      </w:r>
      <w:r w:rsidR="00A244A6" w:rsidRPr="003407A9">
        <w:t>water availability.</w:t>
      </w:r>
      <w:r w:rsidR="0080631C" w:rsidRPr="003407A9">
        <w:t xml:space="preserve"> </w:t>
      </w:r>
      <w:proofErr w:type="gramStart"/>
      <w:r w:rsidR="00417D34">
        <w:t>In particular, w</w:t>
      </w:r>
      <w:r w:rsidR="00CD274E">
        <w:t>e</w:t>
      </w:r>
      <w:proofErr w:type="gramEnd"/>
      <w:r w:rsidR="00CD274E">
        <w:t xml:space="preserve"> expect</w:t>
      </w:r>
      <w:r w:rsidR="00141538">
        <w:t>ed</w:t>
      </w:r>
      <w:r w:rsidR="00CD274E">
        <w:t xml:space="preserve"> lower </w:t>
      </w:r>
      <w:proofErr w:type="spellStart"/>
      <w:r w:rsidR="00D31BAC" w:rsidRPr="003407A9">
        <w:rPr>
          <w:rFonts w:cstheme="minorHAnsi"/>
        </w:rPr>
        <w:t>ψ</w:t>
      </w:r>
      <w:r w:rsidR="00D31BAC" w:rsidRPr="003407A9">
        <w:rPr>
          <w:rFonts w:cstheme="minorHAnsi"/>
          <w:vertAlign w:val="subscript"/>
        </w:rPr>
        <w:t>b</w:t>
      </w:r>
      <w:proofErr w:type="spellEnd"/>
      <w:r w:rsidR="00D31BAC">
        <w:t xml:space="preserve"> </w:t>
      </w:r>
      <w:r w:rsidR="00CD274E">
        <w:t xml:space="preserve">for </w:t>
      </w:r>
      <w:r w:rsidR="00417D34">
        <w:t xml:space="preserve">germination in </w:t>
      </w:r>
      <w:r w:rsidR="00CD274E">
        <w:t>seed</w:t>
      </w:r>
      <w:r w:rsidR="00417D34">
        <w:t>s collected</w:t>
      </w:r>
      <w:r w:rsidR="003E0377">
        <w:t xml:space="preserve"> </w:t>
      </w:r>
      <w:r w:rsidR="0031128E" w:rsidRPr="003407A9">
        <w:t>from warmer</w:t>
      </w:r>
      <w:r w:rsidR="00A260B7" w:rsidRPr="003407A9">
        <w:t xml:space="preserve"> </w:t>
      </w:r>
      <w:r w:rsidR="0080631C" w:rsidRPr="003407A9">
        <w:t>and</w:t>
      </w:r>
      <w:r w:rsidR="00A260B7" w:rsidRPr="003407A9">
        <w:t xml:space="preserve"> drier</w:t>
      </w:r>
      <w:r w:rsidR="0031128E" w:rsidRPr="003407A9">
        <w:t xml:space="preserve"> </w:t>
      </w:r>
      <w:r w:rsidR="00DA19FF" w:rsidRPr="003407A9">
        <w:t>subpopulation</w:t>
      </w:r>
      <w:r w:rsidR="00965AA2" w:rsidRPr="003407A9">
        <w:t>s</w:t>
      </w:r>
      <w:r w:rsidR="0031128E" w:rsidRPr="003407A9">
        <w:t xml:space="preserve"> </w:t>
      </w:r>
      <w:r w:rsidR="00F00011" w:rsidRPr="003407A9">
        <w:t xml:space="preserve">(i.e. </w:t>
      </w:r>
      <w:r w:rsidR="007440A6">
        <w:t xml:space="preserve">germination </w:t>
      </w:r>
      <w:r w:rsidR="007440A6" w:rsidRPr="003407A9">
        <w:t xml:space="preserve">more </w:t>
      </w:r>
      <w:r w:rsidR="007440A6">
        <w:t>drought-</w:t>
      </w:r>
      <w:r w:rsidR="007440A6" w:rsidRPr="003407A9">
        <w:t>tolerant</w:t>
      </w:r>
      <w:r w:rsidR="00F00011" w:rsidRPr="003407A9">
        <w:t>)</w:t>
      </w:r>
      <w:r w:rsidR="003638F6" w:rsidRPr="003407A9">
        <w:t>.</w:t>
      </w:r>
      <w:r w:rsidR="00385A25" w:rsidRPr="003407A9">
        <w:t xml:space="preserve"> </w:t>
      </w:r>
    </w:p>
    <w:p w14:paraId="60BB3042" w14:textId="49989F4D" w:rsidR="00B500F2" w:rsidRPr="003407A9" w:rsidRDefault="0068503C" w:rsidP="002D07AE">
      <w:pPr>
        <w:pStyle w:val="Ttulo2"/>
        <w:spacing w:line="360" w:lineRule="auto"/>
        <w:jc w:val="both"/>
      </w:pPr>
      <w:r w:rsidRPr="003407A9">
        <w:t>2.</w:t>
      </w:r>
      <w:r w:rsidR="00A559B2" w:rsidRPr="003407A9">
        <w:t xml:space="preserve"> </w:t>
      </w:r>
      <w:r w:rsidR="00B500F2" w:rsidRPr="003407A9">
        <w:t>M</w:t>
      </w:r>
      <w:r w:rsidR="006F1AD5" w:rsidRPr="003407A9">
        <w:t>aterial and M</w:t>
      </w:r>
      <w:r w:rsidR="00B500F2" w:rsidRPr="003407A9">
        <w:t>ethods</w:t>
      </w:r>
    </w:p>
    <w:p w14:paraId="562C4DDC" w14:textId="6741B059" w:rsidR="00B500F2" w:rsidRPr="003407A9" w:rsidRDefault="0068503C" w:rsidP="002D07AE">
      <w:pPr>
        <w:pStyle w:val="Ttulo3"/>
        <w:spacing w:line="360" w:lineRule="auto"/>
        <w:jc w:val="both"/>
      </w:pPr>
      <w:r w:rsidRPr="003407A9">
        <w:t>2.1</w:t>
      </w:r>
      <w:r w:rsidR="00A559B2" w:rsidRPr="003407A9">
        <w:t>.</w:t>
      </w:r>
      <w:r w:rsidRPr="003407A9">
        <w:t xml:space="preserve"> </w:t>
      </w:r>
      <w:r w:rsidR="00B500F2" w:rsidRPr="003407A9">
        <w:t xml:space="preserve">Study </w:t>
      </w:r>
      <w:proofErr w:type="gramStart"/>
      <w:r w:rsidR="00496E9C" w:rsidRPr="003407A9">
        <w:t>system</w:t>
      </w:r>
      <w:proofErr w:type="gramEnd"/>
    </w:p>
    <w:p w14:paraId="1366BDDE" w14:textId="6A811971" w:rsidR="00D1448B" w:rsidRPr="003407A9" w:rsidRDefault="001348FB" w:rsidP="004A3EE9">
      <w:pPr>
        <w:spacing w:line="360" w:lineRule="auto"/>
        <w:ind w:firstLine="709"/>
        <w:jc w:val="both"/>
      </w:pPr>
      <w:r w:rsidRPr="003407A9">
        <w:rPr>
          <w:i/>
          <w:iCs/>
        </w:rPr>
        <w:t>D</w:t>
      </w:r>
      <w:r w:rsidR="006027DF">
        <w:rPr>
          <w:i/>
          <w:iCs/>
        </w:rPr>
        <w:t>ianthus</w:t>
      </w:r>
      <w:r w:rsidRPr="003407A9">
        <w:rPr>
          <w:i/>
          <w:iCs/>
        </w:rPr>
        <w:t xml:space="preserve"> langeanus </w:t>
      </w:r>
      <w:r w:rsidR="00C70A5B" w:rsidRPr="003407A9">
        <w:rPr>
          <w:iCs/>
        </w:rPr>
        <w:t>Wilk. (Caryophyllaceae</w:t>
      </w:r>
      <w:r w:rsidR="00AD5FE4" w:rsidRPr="003407A9">
        <w:rPr>
          <w:iCs/>
        </w:rPr>
        <w:t>)</w:t>
      </w:r>
      <w:r w:rsidRPr="003407A9">
        <w:t xml:space="preserve"> </w:t>
      </w:r>
      <w:r w:rsidR="00AD5FE4" w:rsidRPr="003407A9">
        <w:t xml:space="preserve">is </w:t>
      </w:r>
      <w:r w:rsidRPr="003407A9">
        <w:t xml:space="preserve">a wild </w:t>
      </w:r>
      <w:r w:rsidR="003A4997" w:rsidRPr="003407A9">
        <w:t>carnation</w:t>
      </w:r>
      <w:r w:rsidRPr="003407A9">
        <w:t xml:space="preserve"> endemic to </w:t>
      </w:r>
      <w:r w:rsidR="003A4997" w:rsidRPr="003407A9">
        <w:t xml:space="preserve">the </w:t>
      </w:r>
      <w:r w:rsidR="000F2C9D" w:rsidRPr="003407A9">
        <w:t>mountain</w:t>
      </w:r>
      <w:r w:rsidR="00D94EE0" w:rsidRPr="003407A9">
        <w:t xml:space="preserve"> </w:t>
      </w:r>
      <w:r w:rsidR="000F2C9D" w:rsidRPr="003407A9">
        <w:t>s</w:t>
      </w:r>
      <w:r w:rsidR="00D94EE0" w:rsidRPr="003407A9">
        <w:t>ystems</w:t>
      </w:r>
      <w:r w:rsidR="000F2C9D" w:rsidRPr="003407A9">
        <w:t xml:space="preserve"> of the </w:t>
      </w:r>
      <w:r w:rsidR="003A4997" w:rsidRPr="003407A9">
        <w:t>northwest</w:t>
      </w:r>
      <w:r w:rsidR="00D94EE0" w:rsidRPr="003407A9">
        <w:t>ern</w:t>
      </w:r>
      <w:r w:rsidR="003A4997" w:rsidRPr="003407A9">
        <w:t xml:space="preserve"> Iberian Peninsula (</w:t>
      </w:r>
      <w:r w:rsidR="00ED173D" w:rsidRPr="003407A9">
        <w:rPr>
          <w:iCs/>
        </w:rPr>
        <w:t xml:space="preserve">Fig. </w:t>
      </w:r>
      <w:r w:rsidR="003A4997" w:rsidRPr="003407A9">
        <w:t>1A)</w:t>
      </w:r>
      <w:r w:rsidR="009F5561" w:rsidRPr="003407A9">
        <w:t>.</w:t>
      </w:r>
      <w:r w:rsidR="00A5205A" w:rsidRPr="003407A9">
        <w:t xml:space="preserve"> </w:t>
      </w:r>
      <w:bookmarkStart w:id="146" w:name="_Hlk153186664"/>
      <w:r w:rsidR="00A5205A" w:rsidRPr="003407A9">
        <w:rPr>
          <w:i/>
          <w:iCs/>
        </w:rPr>
        <w:t>D. langeanus</w:t>
      </w:r>
      <w:bookmarkEnd w:id="146"/>
      <w:r w:rsidR="00C70A5B" w:rsidRPr="003407A9">
        <w:rPr>
          <w:i/>
          <w:iCs/>
        </w:rPr>
        <w:t xml:space="preserve"> </w:t>
      </w:r>
      <w:r w:rsidR="00A5205A" w:rsidRPr="003407A9">
        <w:t xml:space="preserve">mainly lives </w:t>
      </w:r>
      <w:r w:rsidR="00B36431" w:rsidRPr="003407A9">
        <w:t>i</w:t>
      </w:r>
      <w:r w:rsidR="00A5205A" w:rsidRPr="003407A9">
        <w:t>n open dry grasslands on acid soils</w:t>
      </w:r>
      <w:r w:rsidRPr="003407A9">
        <w:t xml:space="preserve"> (</w:t>
      </w:r>
      <w:r w:rsidR="00ED173D" w:rsidRPr="003407A9">
        <w:rPr>
          <w:iCs/>
        </w:rPr>
        <w:t>Fig.</w:t>
      </w:r>
      <w:r w:rsidR="0098001B" w:rsidRPr="003407A9">
        <w:rPr>
          <w:iCs/>
        </w:rPr>
        <w:t xml:space="preserve"> </w:t>
      </w:r>
      <w:r w:rsidR="005E2483" w:rsidRPr="003407A9">
        <w:t>1B</w:t>
      </w:r>
      <w:r w:rsidRPr="003407A9">
        <w:t xml:space="preserve">), </w:t>
      </w:r>
      <w:r w:rsidR="00B36431" w:rsidRPr="003407A9">
        <w:t>where it can be locally</w:t>
      </w:r>
      <w:r w:rsidRPr="003407A9">
        <w:t xml:space="preserve"> abundant</w:t>
      </w:r>
      <w:r w:rsidR="00B36431" w:rsidRPr="003407A9">
        <w:t>.</w:t>
      </w:r>
      <w:r w:rsidRPr="003407A9">
        <w:t xml:space="preserve"> </w:t>
      </w:r>
      <w:r w:rsidR="000807A1" w:rsidRPr="003407A9">
        <w:t>F</w:t>
      </w:r>
      <w:r w:rsidR="00E41C73" w:rsidRPr="003407A9">
        <w:t>lower</w:t>
      </w:r>
      <w:r w:rsidR="00B812C8" w:rsidRPr="003407A9">
        <w:t xml:space="preserve">ing </w:t>
      </w:r>
      <w:r w:rsidR="00DC1CAC" w:rsidRPr="003407A9">
        <w:t>onset</w:t>
      </w:r>
      <w:r w:rsidR="00B812C8" w:rsidRPr="003407A9">
        <w:t xml:space="preserve"> </w:t>
      </w:r>
      <w:r w:rsidR="000807A1" w:rsidRPr="003407A9">
        <w:t xml:space="preserve">occurs </w:t>
      </w:r>
      <w:r w:rsidR="00B812C8" w:rsidRPr="003407A9">
        <w:t xml:space="preserve">in </w:t>
      </w:r>
      <w:r w:rsidR="00B812C8" w:rsidRPr="003407A9">
        <w:lastRenderedPageBreak/>
        <w:t>early June and ripe se</w:t>
      </w:r>
      <w:r w:rsidR="00AF68E0" w:rsidRPr="003407A9">
        <w:t>eds are dispersed during August</w:t>
      </w:r>
      <w:r w:rsidR="00193164">
        <w:t xml:space="preserve"> </w:t>
      </w:r>
      <w:r w:rsidR="00193164" w:rsidRPr="003407A9">
        <w:t>(Fig. 1C)</w:t>
      </w:r>
      <w:r w:rsidR="00AF68E0" w:rsidRPr="003407A9">
        <w:t>.</w:t>
      </w:r>
      <w:r w:rsidR="00B812C8" w:rsidRPr="003407A9">
        <w:t xml:space="preserve"> </w:t>
      </w:r>
      <w:r w:rsidR="009B647A" w:rsidRPr="003407A9">
        <w:t>S</w:t>
      </w:r>
      <w:r w:rsidR="00C70A5B" w:rsidRPr="003407A9">
        <w:t>ee</w:t>
      </w:r>
      <w:r w:rsidRPr="003407A9">
        <w:t xml:space="preserve">d production </w:t>
      </w:r>
      <w:r w:rsidR="009B647A" w:rsidRPr="003407A9">
        <w:t xml:space="preserve">is high, </w:t>
      </w:r>
      <w:r w:rsidR="00C772D5" w:rsidRPr="003407A9">
        <w:t xml:space="preserve">usually </w:t>
      </w:r>
      <w:r w:rsidR="00EF09CF" w:rsidRPr="003407A9">
        <w:t>&gt;</w:t>
      </w:r>
      <w:r w:rsidR="00C772D5" w:rsidRPr="003407A9">
        <w:t xml:space="preserve">10 seeds per capsule </w:t>
      </w:r>
      <w:r w:rsidR="003E12FD" w:rsidRPr="003407A9">
        <w:t xml:space="preserve">and up to 250 </w:t>
      </w:r>
      <w:r w:rsidR="00EF09CF" w:rsidRPr="003407A9">
        <w:t xml:space="preserve">seeds </w:t>
      </w:r>
      <w:r w:rsidR="003E12FD" w:rsidRPr="003407A9">
        <w:t>per individual</w:t>
      </w:r>
      <w:r w:rsidR="00EF09CF" w:rsidRPr="003407A9">
        <w:t xml:space="preserve">. </w:t>
      </w:r>
      <w:r w:rsidR="007617F2" w:rsidRPr="003407A9">
        <w:t>Germination</w:t>
      </w:r>
      <w:r w:rsidR="00EF09CF" w:rsidRPr="003407A9">
        <w:t xml:space="preserve"> </w:t>
      </w:r>
      <w:r w:rsidR="00E711B2" w:rsidRPr="003407A9">
        <w:t>occurs mainly during end-summer/early autumn</w:t>
      </w:r>
      <w:r w:rsidRPr="003407A9">
        <w:t xml:space="preserve"> </w:t>
      </w:r>
      <w:r w:rsidR="00E711B2" w:rsidRPr="003407A9">
        <w:t>at high rates</w:t>
      </w:r>
      <w:r w:rsidR="007617F2" w:rsidRPr="003407A9">
        <w:t xml:space="preserve"> and with high success</w:t>
      </w:r>
      <w:r w:rsidR="00E711B2" w:rsidRPr="003407A9">
        <w:t xml:space="preserve"> when water is available</w:t>
      </w:r>
      <w:r w:rsidRPr="003407A9">
        <w:t xml:space="preserve"> at</w:t>
      </w:r>
      <w:r w:rsidR="007617F2" w:rsidRPr="003407A9">
        <w:t xml:space="preserve"> temperatures </w:t>
      </w:r>
      <w:r w:rsidR="00F4176D" w:rsidRPr="003407A9">
        <w:t>between</w:t>
      </w:r>
      <w:r w:rsidRPr="003407A9">
        <w:t xml:space="preserve"> </w:t>
      </w:r>
      <w:r w:rsidR="007617F2" w:rsidRPr="003407A9">
        <w:t xml:space="preserve">10 </w:t>
      </w:r>
      <w:r w:rsidR="00F4176D" w:rsidRPr="003407A9">
        <w:t>and</w:t>
      </w:r>
      <w:r w:rsidR="007617F2" w:rsidRPr="003407A9">
        <w:t xml:space="preserve"> </w:t>
      </w:r>
      <w:r w:rsidRPr="003407A9">
        <w:t>2</w:t>
      </w:r>
      <w:r w:rsidR="007617F2" w:rsidRPr="003407A9">
        <w:t>2</w:t>
      </w:r>
      <w:r w:rsidR="00A82AD2" w:rsidRPr="003407A9">
        <w:t xml:space="preserve"> </w:t>
      </w:r>
      <w:r w:rsidR="006A5A56" w:rsidRPr="003407A9">
        <w:t>°C</w:t>
      </w:r>
      <w:r w:rsidRPr="003407A9">
        <w:t xml:space="preserve">. </w:t>
      </w:r>
      <w:r w:rsidR="00BC49B5">
        <w:t>Here</w:t>
      </w:r>
      <w:r w:rsidR="00984518" w:rsidRPr="003407A9">
        <w:t>, w</w:t>
      </w:r>
      <w:r w:rsidR="0095140F" w:rsidRPr="003407A9">
        <w:t xml:space="preserve">e studied wild populations of </w:t>
      </w:r>
      <w:r w:rsidR="0095140F" w:rsidRPr="003407A9">
        <w:rPr>
          <w:i/>
          <w:iCs/>
        </w:rPr>
        <w:t>D. langeanus</w:t>
      </w:r>
      <w:r w:rsidR="0095140F" w:rsidRPr="003407A9">
        <w:t xml:space="preserve"> in the northern limit of its distribution, in </w:t>
      </w:r>
      <w:r w:rsidR="002A4F56" w:rsidRPr="003407A9">
        <w:t>the</w:t>
      </w:r>
      <w:r w:rsidR="00AD7CEA" w:rsidRPr="003407A9">
        <w:t xml:space="preserve"> </w:t>
      </w:r>
      <w:r w:rsidR="002A4F56" w:rsidRPr="003407A9">
        <w:rPr>
          <w:rFonts w:cstheme="minorHAnsi"/>
        </w:rPr>
        <w:t xml:space="preserve">Valles de Omaña and Luna Biosphere Reserve, </w:t>
      </w:r>
      <w:r w:rsidR="00B73D22" w:rsidRPr="003407A9">
        <w:rPr>
          <w:rFonts w:cstheme="minorHAnsi"/>
        </w:rPr>
        <w:t>in the</w:t>
      </w:r>
      <w:r w:rsidR="002A4F56" w:rsidRPr="003407A9">
        <w:t xml:space="preserve"> </w:t>
      </w:r>
      <w:r w:rsidR="004C631E" w:rsidRPr="003407A9">
        <w:t>southern Cantabrian Mountains</w:t>
      </w:r>
      <w:r w:rsidR="009E0037" w:rsidRPr="003407A9">
        <w:t xml:space="preserve"> </w:t>
      </w:r>
      <w:r w:rsidR="009E0037" w:rsidRPr="003407A9">
        <w:rPr>
          <w:rFonts w:cstheme="minorHAnsi"/>
        </w:rPr>
        <w:t>(</w:t>
      </w:r>
      <w:r w:rsidR="0098001B" w:rsidRPr="003407A9">
        <w:rPr>
          <w:rFonts w:cstheme="minorHAnsi"/>
        </w:rPr>
        <w:t xml:space="preserve">Fig. </w:t>
      </w:r>
      <w:r w:rsidR="009E0037" w:rsidRPr="003407A9">
        <w:rPr>
          <w:rFonts w:cstheme="minorHAnsi"/>
        </w:rPr>
        <w:t>1A)</w:t>
      </w:r>
      <w:r w:rsidR="00B73D22" w:rsidRPr="003407A9">
        <w:t>. The Cantabrian Mountains</w:t>
      </w:r>
      <w:r w:rsidR="004C631E" w:rsidRPr="003407A9">
        <w:t xml:space="preserve"> run E-W in northern Spain</w:t>
      </w:r>
      <w:r w:rsidR="00B73D22" w:rsidRPr="003407A9">
        <w:t xml:space="preserve"> </w:t>
      </w:r>
      <w:r w:rsidR="00DA6A7C" w:rsidRPr="003407A9">
        <w:t>along 480</w:t>
      </w:r>
      <w:r w:rsidR="002243BF" w:rsidRPr="003407A9">
        <w:t xml:space="preserve"> </w:t>
      </w:r>
      <w:r w:rsidR="00DA6A7C" w:rsidRPr="003407A9">
        <w:t xml:space="preserve">km </w:t>
      </w:r>
      <w:r w:rsidR="002243BF" w:rsidRPr="003407A9">
        <w:t>in parallel</w:t>
      </w:r>
      <w:r w:rsidR="00DA6A7C" w:rsidRPr="003407A9">
        <w:t xml:space="preserve"> to the </w:t>
      </w:r>
      <w:r w:rsidR="002243BF" w:rsidRPr="003407A9">
        <w:t>Cantabrian Se</w:t>
      </w:r>
      <w:r w:rsidR="00782942" w:rsidRPr="003407A9">
        <w:t>a</w:t>
      </w:r>
      <w:r w:rsidR="004C631E" w:rsidRPr="003407A9">
        <w:rPr>
          <w:rFonts w:cstheme="minorHAnsi"/>
        </w:rPr>
        <w:t>.</w:t>
      </w:r>
      <w:r w:rsidR="005E2483" w:rsidRPr="003407A9">
        <w:rPr>
          <w:rFonts w:cstheme="minorHAnsi"/>
        </w:rPr>
        <w:t xml:space="preserve"> This mountain </w:t>
      </w:r>
      <w:r w:rsidR="00DE1610" w:rsidRPr="003407A9">
        <w:rPr>
          <w:rFonts w:cstheme="minorHAnsi"/>
        </w:rPr>
        <w:t xml:space="preserve">system includes </w:t>
      </w:r>
      <w:r w:rsidR="00280993" w:rsidRPr="003407A9">
        <w:rPr>
          <w:rFonts w:cstheme="minorHAnsi"/>
        </w:rPr>
        <w:t>summit</w:t>
      </w:r>
      <w:r w:rsidR="00902022" w:rsidRPr="003407A9">
        <w:rPr>
          <w:rFonts w:cstheme="minorHAnsi"/>
        </w:rPr>
        <w:t xml:space="preserve">s above </w:t>
      </w:r>
      <w:r w:rsidR="0091528D" w:rsidRPr="003407A9">
        <w:rPr>
          <w:rFonts w:cstheme="minorHAnsi"/>
        </w:rPr>
        <w:t xml:space="preserve">2500 m </w:t>
      </w:r>
      <w:proofErr w:type="spellStart"/>
      <w:r w:rsidR="0091528D" w:rsidRPr="003407A9">
        <w:rPr>
          <w:rFonts w:cstheme="minorHAnsi"/>
        </w:rPr>
        <w:t>a.s.l</w:t>
      </w:r>
      <w:proofErr w:type="spellEnd"/>
      <w:r w:rsidR="00A34D78">
        <w:rPr>
          <w:rFonts w:cstheme="minorHAnsi"/>
        </w:rPr>
        <w:t>.</w:t>
      </w:r>
      <w:r w:rsidR="005E2483" w:rsidRPr="003407A9">
        <w:rPr>
          <w:rFonts w:cstheme="minorHAnsi"/>
        </w:rPr>
        <w:t xml:space="preserve"> and </w:t>
      </w:r>
      <w:r w:rsidR="006068A2" w:rsidRPr="003407A9">
        <w:rPr>
          <w:rFonts w:cstheme="minorHAnsi"/>
        </w:rPr>
        <w:t xml:space="preserve">the </w:t>
      </w:r>
      <w:r w:rsidR="005E2483" w:rsidRPr="003407A9">
        <w:rPr>
          <w:rFonts w:cstheme="minorHAnsi"/>
        </w:rPr>
        <w:t xml:space="preserve">treeline </w:t>
      </w:r>
      <w:r w:rsidR="005671EF" w:rsidRPr="003407A9">
        <w:rPr>
          <w:rFonts w:cstheme="minorHAnsi"/>
        </w:rPr>
        <w:t xml:space="preserve">in acid soil </w:t>
      </w:r>
      <w:r w:rsidR="0091528D" w:rsidRPr="003407A9">
        <w:rPr>
          <w:rFonts w:cstheme="minorHAnsi"/>
        </w:rPr>
        <w:t>climbs u</w:t>
      </w:r>
      <w:r w:rsidR="006068A2" w:rsidRPr="003407A9">
        <w:rPr>
          <w:rFonts w:cstheme="minorHAnsi"/>
        </w:rPr>
        <w:t>p to</w:t>
      </w:r>
      <w:r w:rsidR="005E2483" w:rsidRPr="003407A9">
        <w:rPr>
          <w:rFonts w:cstheme="minorHAnsi"/>
        </w:rPr>
        <w:t xml:space="preserve"> 1</w:t>
      </w:r>
      <w:r w:rsidR="00F05B36" w:rsidRPr="003407A9">
        <w:rPr>
          <w:rFonts w:cstheme="minorHAnsi"/>
        </w:rPr>
        <w:t>650</w:t>
      </w:r>
      <w:r w:rsidR="00F92829">
        <w:rPr>
          <w:rFonts w:cstheme="minorHAnsi"/>
        </w:rPr>
        <w:t xml:space="preserve"> </w:t>
      </w:r>
      <w:r w:rsidR="005E2483" w:rsidRPr="003407A9">
        <w:rPr>
          <w:rFonts w:cstheme="minorHAnsi"/>
        </w:rPr>
        <w:t xml:space="preserve">m </w:t>
      </w:r>
      <w:proofErr w:type="spellStart"/>
      <w:r w:rsidR="005E2483" w:rsidRPr="003407A9">
        <w:rPr>
          <w:rFonts w:cstheme="minorHAnsi"/>
        </w:rPr>
        <w:t>a.s.l</w:t>
      </w:r>
      <w:proofErr w:type="spellEnd"/>
      <w:r w:rsidR="00A34D78">
        <w:rPr>
          <w:rFonts w:cstheme="minorHAnsi"/>
        </w:rPr>
        <w:t>.</w:t>
      </w:r>
      <w:r w:rsidR="005E2483" w:rsidRPr="003407A9">
        <w:rPr>
          <w:rFonts w:cstheme="minorHAnsi"/>
        </w:rPr>
        <w:t xml:space="preserve"> (</w:t>
      </w:r>
      <w:r w:rsidR="00967BE6" w:rsidRPr="00AF1450">
        <w:rPr>
          <w:rFonts w:cstheme="minorHAnsi"/>
          <w:highlight w:val="yellow"/>
        </w:rPr>
        <w:t>González Le Barbier</w:t>
      </w:r>
      <w:r w:rsidR="00AF1450" w:rsidRPr="00AF1450">
        <w:rPr>
          <w:rFonts w:cstheme="minorHAnsi"/>
          <w:highlight w:val="yellow"/>
        </w:rPr>
        <w:t xml:space="preserve"> et al., 2024 JVA</w:t>
      </w:r>
      <w:r w:rsidR="005E2483" w:rsidRPr="003407A9">
        <w:rPr>
          <w:rFonts w:cstheme="minorHAnsi"/>
        </w:rPr>
        <w:t>)</w:t>
      </w:r>
      <w:r w:rsidR="0091528D" w:rsidRPr="003407A9">
        <w:rPr>
          <w:rFonts w:cstheme="minorHAnsi"/>
        </w:rPr>
        <w:t xml:space="preserve">. It </w:t>
      </w:r>
      <w:r w:rsidR="00EE4D37" w:rsidRPr="003407A9">
        <w:rPr>
          <w:rFonts w:cstheme="minorHAnsi"/>
        </w:rPr>
        <w:t>is</w:t>
      </w:r>
      <w:r w:rsidR="00A34D78">
        <w:rPr>
          <w:rFonts w:cstheme="minorHAnsi"/>
        </w:rPr>
        <w:t xml:space="preserve"> </w:t>
      </w:r>
      <w:r w:rsidR="005E2483" w:rsidRPr="003407A9">
        <w:rPr>
          <w:rFonts w:cstheme="minorHAnsi"/>
        </w:rPr>
        <w:t xml:space="preserve">a transitional </w:t>
      </w:r>
      <w:r w:rsidR="00B80490" w:rsidRPr="003407A9">
        <w:rPr>
          <w:rFonts w:cstheme="minorHAnsi"/>
        </w:rPr>
        <w:t xml:space="preserve">biogeographical hub between </w:t>
      </w:r>
      <w:r w:rsidR="006068A2" w:rsidRPr="003407A9">
        <w:rPr>
          <w:rFonts w:cstheme="minorHAnsi"/>
        </w:rPr>
        <w:t xml:space="preserve">the </w:t>
      </w:r>
      <w:proofErr w:type="spellStart"/>
      <w:r w:rsidR="00B80490" w:rsidRPr="003407A9">
        <w:rPr>
          <w:rFonts w:cstheme="minorHAnsi"/>
        </w:rPr>
        <w:t>Eurosiberian</w:t>
      </w:r>
      <w:proofErr w:type="spellEnd"/>
      <w:r w:rsidR="00B80490" w:rsidRPr="003407A9">
        <w:rPr>
          <w:rFonts w:cstheme="minorHAnsi"/>
        </w:rPr>
        <w:t xml:space="preserve"> and</w:t>
      </w:r>
      <w:r w:rsidR="006068A2" w:rsidRPr="003407A9">
        <w:rPr>
          <w:rFonts w:cstheme="minorHAnsi"/>
        </w:rPr>
        <w:t xml:space="preserve"> </w:t>
      </w:r>
      <w:r w:rsidR="00B80490" w:rsidRPr="003407A9">
        <w:rPr>
          <w:rFonts w:cstheme="minorHAnsi"/>
        </w:rPr>
        <w:t xml:space="preserve">Mediterranean regions </w:t>
      </w:r>
      <w:r w:rsidR="00B80490" w:rsidRPr="003407A9">
        <w:rPr>
          <w:rFonts w:cstheme="minorHAnsi"/>
        </w:rPr>
        <w:fldChar w:fldCharType="begin" w:fldLock="1"/>
      </w:r>
      <w:r w:rsidR="00B80490" w:rsidRPr="003407A9">
        <w:rPr>
          <w:rFonts w:cstheme="minorHAnsi"/>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3407A9">
        <w:rPr>
          <w:rFonts w:cstheme="minorHAnsi"/>
        </w:rPr>
        <w:fldChar w:fldCharType="separate"/>
      </w:r>
      <w:r w:rsidR="00B80490" w:rsidRPr="003407A9">
        <w:rPr>
          <w:rFonts w:cstheme="minorHAnsi"/>
          <w:noProof/>
        </w:rPr>
        <w:t>(Jiménez-Alfaro et al. 2021)</w:t>
      </w:r>
      <w:r w:rsidR="00B80490" w:rsidRPr="003407A9">
        <w:rPr>
          <w:rFonts w:cstheme="minorHAnsi"/>
        </w:rPr>
        <w:fldChar w:fldCharType="end"/>
      </w:r>
      <w:r w:rsidR="00B80490" w:rsidRPr="003407A9">
        <w:rPr>
          <w:rFonts w:cstheme="minorHAnsi"/>
        </w:rPr>
        <w:t xml:space="preserve">, influenced by </w:t>
      </w:r>
      <w:r w:rsidR="00CA4DCC" w:rsidRPr="003407A9">
        <w:rPr>
          <w:rFonts w:cstheme="minorHAnsi"/>
        </w:rPr>
        <w:t xml:space="preserve">the </w:t>
      </w:r>
      <w:r w:rsidR="006068A2" w:rsidRPr="003407A9">
        <w:rPr>
          <w:rFonts w:cstheme="minorHAnsi"/>
        </w:rPr>
        <w:t>Mediterranean</w:t>
      </w:r>
      <w:r w:rsidR="00B80490" w:rsidRPr="003407A9">
        <w:rPr>
          <w:rFonts w:cstheme="minorHAnsi"/>
        </w:rPr>
        <w:t xml:space="preserv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southern slopes and</w:t>
      </w:r>
      <w:r w:rsidR="00FB6A2A" w:rsidRPr="003407A9">
        <w:rPr>
          <w:rFonts w:cstheme="minorHAnsi"/>
        </w:rPr>
        <w:t xml:space="preserve"> </w:t>
      </w:r>
      <w:r w:rsidR="00CA4DCC" w:rsidRPr="003407A9">
        <w:rPr>
          <w:rFonts w:cstheme="minorHAnsi"/>
        </w:rPr>
        <w:t>the</w:t>
      </w:r>
      <w:r w:rsidR="00A34D78">
        <w:rPr>
          <w:rFonts w:cstheme="minorHAnsi"/>
        </w:rPr>
        <w:t xml:space="preserve"> oceanic</w:t>
      </w:r>
      <w:r w:rsidR="00CA4DCC" w:rsidRPr="003407A9">
        <w:rPr>
          <w:rFonts w:cstheme="minorHAnsi"/>
        </w:rPr>
        <w:t xml:space="preserve"> </w:t>
      </w:r>
      <w:r w:rsidR="00B80490" w:rsidRPr="003407A9">
        <w:rPr>
          <w:rFonts w:cstheme="minorHAnsi"/>
        </w:rPr>
        <w:t xml:space="preserve">temperate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 xml:space="preserve">northern slopes. </w:t>
      </w:r>
    </w:p>
    <w:p w14:paraId="307E8DA9" w14:textId="42EDA379" w:rsidR="00D1448B" w:rsidRPr="003407A9" w:rsidRDefault="00D1448B" w:rsidP="002D07AE">
      <w:pPr>
        <w:pStyle w:val="Ttulo3"/>
        <w:spacing w:line="360" w:lineRule="auto"/>
        <w:jc w:val="both"/>
      </w:pPr>
      <w:r w:rsidRPr="003407A9">
        <w:t>2.</w:t>
      </w:r>
      <w:r w:rsidR="00B6645D" w:rsidRPr="003407A9">
        <w:t>2</w:t>
      </w:r>
      <w:r w:rsidRPr="003407A9">
        <w:t xml:space="preserve">. </w:t>
      </w:r>
      <w:r w:rsidR="00496E9C" w:rsidRPr="003407A9">
        <w:t>Field</w:t>
      </w:r>
      <w:r w:rsidRPr="003407A9">
        <w:t xml:space="preserve"> </w:t>
      </w:r>
      <w:r w:rsidR="008322C9">
        <w:t>sampling</w:t>
      </w:r>
    </w:p>
    <w:p w14:paraId="7043CD19" w14:textId="65B857B8" w:rsidR="0039051E" w:rsidRPr="003407A9" w:rsidRDefault="005E2483" w:rsidP="004A3EE9">
      <w:pPr>
        <w:spacing w:line="360" w:lineRule="auto"/>
        <w:ind w:firstLine="709"/>
        <w:jc w:val="both"/>
      </w:pPr>
      <w:r w:rsidRPr="003407A9">
        <w:t xml:space="preserve">We established a systematic sampling across </w:t>
      </w:r>
      <w:r w:rsidR="00954E4C" w:rsidRPr="003407A9">
        <w:t xml:space="preserve">four </w:t>
      </w:r>
      <w:r w:rsidR="00A76559">
        <w:t xml:space="preserve">nearby </w:t>
      </w:r>
      <w:r w:rsidRPr="003407A9">
        <w:t xml:space="preserve">summits above 2000 m </w:t>
      </w:r>
      <w:proofErr w:type="spellStart"/>
      <w:r w:rsidRPr="003407A9">
        <w:t>a.s.l</w:t>
      </w:r>
      <w:proofErr w:type="spellEnd"/>
      <w:r w:rsidRPr="003407A9">
        <w:t>. (</w:t>
      </w:r>
      <w:r w:rsidR="0098001B" w:rsidRPr="003407A9">
        <w:t xml:space="preserve">Fig. </w:t>
      </w:r>
      <w:r w:rsidRPr="003407A9">
        <w:t xml:space="preserve">2) </w:t>
      </w:r>
      <w:r w:rsidR="00F10733" w:rsidRPr="003407A9">
        <w:rPr>
          <w:iCs/>
        </w:rPr>
        <w:t xml:space="preserve">where </w:t>
      </w:r>
      <w:r w:rsidR="00F10733" w:rsidRPr="003407A9">
        <w:rPr>
          <w:i/>
        </w:rPr>
        <w:t>D. langeanus</w:t>
      </w:r>
      <w:r w:rsidR="00F10733" w:rsidRPr="003407A9">
        <w:rPr>
          <w:iCs/>
        </w:rPr>
        <w:t xml:space="preserve"> </w:t>
      </w:r>
      <w:r w:rsidR="00A76559">
        <w:rPr>
          <w:iCs/>
        </w:rPr>
        <w:t>is</w:t>
      </w:r>
      <w:r w:rsidR="00A76559" w:rsidRPr="003407A9">
        <w:rPr>
          <w:iCs/>
        </w:rPr>
        <w:t xml:space="preserve"> </w:t>
      </w:r>
      <w:r w:rsidR="00F10733" w:rsidRPr="003407A9">
        <w:rPr>
          <w:iCs/>
        </w:rPr>
        <w:t>highly abundant</w:t>
      </w:r>
      <w:r w:rsidRPr="003407A9">
        <w:t xml:space="preserve">. </w:t>
      </w:r>
      <w:r w:rsidR="004C631E" w:rsidRPr="003407A9">
        <w:t>In each summit</w:t>
      </w:r>
      <w:r w:rsidR="00F10733" w:rsidRPr="003407A9">
        <w:t>,</w:t>
      </w:r>
      <w:r w:rsidR="00582C98" w:rsidRPr="003407A9">
        <w:t xml:space="preserve"> we established a</w:t>
      </w:r>
      <w:r w:rsidR="00467E54" w:rsidRPr="003407A9">
        <w:t xml:space="preserve"> central representative plot </w:t>
      </w:r>
      <w:r w:rsidR="00C70A5B" w:rsidRPr="003407A9">
        <w:t>(3</w:t>
      </w:r>
      <w:r w:rsidR="00A76559">
        <w:t xml:space="preserve"> </w:t>
      </w:r>
      <w:r w:rsidR="00C70A5B" w:rsidRPr="003407A9">
        <w:t xml:space="preserve">m radius) </w:t>
      </w:r>
      <w:r w:rsidR="00467E54" w:rsidRPr="003407A9">
        <w:t>where</w:t>
      </w:r>
      <w:r w:rsidR="00582C98" w:rsidRPr="003407A9">
        <w:t xml:space="preserve"> we did a floristic </w:t>
      </w:r>
      <w:r w:rsidR="00EE29CC" w:rsidRPr="003407A9">
        <w:t>relevé</w:t>
      </w:r>
      <w:r w:rsidR="006B766F">
        <w:t>, reco</w:t>
      </w:r>
      <w:r w:rsidR="009860C5">
        <w:t>rding species composition</w:t>
      </w:r>
      <w:del w:id="147" w:author="EDUARDO FERNANDEZ PASCUAL" w:date="2024-03-21T16:32:00Z">
        <w:r w:rsidR="009860C5" w:rsidDel="003F0EBC">
          <w:delText>,</w:delText>
        </w:r>
        <w:r w:rsidR="00EE29CC" w:rsidRPr="003407A9" w:rsidDel="003F0EBC">
          <w:delText xml:space="preserve"> </w:delText>
        </w:r>
      </w:del>
      <w:ins w:id="148" w:author="EDUARDO FERNANDEZ PASCUAL" w:date="2024-03-21T16:32:00Z">
        <w:r w:rsidR="003F0EBC">
          <w:t>;</w:t>
        </w:r>
        <w:r w:rsidR="003F0EBC" w:rsidRPr="003407A9">
          <w:t xml:space="preserve"> </w:t>
        </w:r>
      </w:ins>
      <w:r w:rsidR="00582C98" w:rsidRPr="003407A9">
        <w:t>and buried</w:t>
      </w:r>
      <w:r w:rsidR="00467E54" w:rsidRPr="003407A9">
        <w:t xml:space="preserve">, at 5 cm deep, a </w:t>
      </w:r>
      <w:proofErr w:type="spellStart"/>
      <w:r w:rsidR="00467E54" w:rsidRPr="003407A9">
        <w:t>Microlog</w:t>
      </w:r>
      <w:proofErr w:type="spellEnd"/>
      <w:r w:rsidR="00467E54" w:rsidRPr="003407A9">
        <w:t xml:space="preserve"> SP3 datalogger, w</w:t>
      </w:r>
      <w:r w:rsidR="000E74C9" w:rsidRPr="003407A9">
        <w:t>ith</w:t>
      </w:r>
      <w:r w:rsidR="00467E54" w:rsidRPr="003407A9">
        <w:t xml:space="preserve"> hourly records </w:t>
      </w:r>
      <w:r w:rsidR="000E74C9" w:rsidRPr="003407A9">
        <w:t>of</w:t>
      </w:r>
      <w:r w:rsidR="00D44274" w:rsidRPr="003407A9">
        <w:t xml:space="preserve"> soil</w:t>
      </w:r>
      <w:r w:rsidR="000E74C9" w:rsidRPr="003407A9">
        <w:t xml:space="preserve"> </w:t>
      </w:r>
      <w:r w:rsidR="00467E54" w:rsidRPr="003407A9">
        <w:t xml:space="preserve">temperature and </w:t>
      </w:r>
      <w:r w:rsidR="009839B4">
        <w:t xml:space="preserve">soil </w:t>
      </w:r>
      <w:r w:rsidR="00467E54" w:rsidRPr="003407A9">
        <w:t>water potential (</w:t>
      </w:r>
      <w:proofErr w:type="spellStart"/>
      <w:r w:rsidR="00467E54" w:rsidRPr="003407A9">
        <w:t>Micro</w:t>
      </w:r>
      <w:r w:rsidR="005A3C56" w:rsidRPr="003407A9">
        <w:t>L</w:t>
      </w:r>
      <w:r w:rsidR="00467E54" w:rsidRPr="003407A9">
        <w:t>og</w:t>
      </w:r>
      <w:proofErr w:type="spellEnd"/>
      <w:r w:rsidR="00467E54" w:rsidRPr="003407A9">
        <w:t xml:space="preserve"> SP3</w:t>
      </w:r>
      <w:r w:rsidR="00E31F65" w:rsidRPr="003407A9">
        <w:t>, EMS Brno, Czech Republic</w:t>
      </w:r>
      <w:r w:rsidR="005773D7" w:rsidRPr="003407A9">
        <w:t>; accuracy</w:t>
      </w:r>
      <w:r w:rsidR="00163CB0" w:rsidRPr="003407A9">
        <w:t xml:space="preserve"> in temperature measurements</w:t>
      </w:r>
      <w:r w:rsidR="005773D7" w:rsidRPr="003407A9">
        <w:t xml:space="preserve">: </w:t>
      </w:r>
      <w:r w:rsidR="005773D7" w:rsidRPr="003407A9">
        <w:rPr>
          <w:rFonts w:eastAsiaTheme="majorEastAsia"/>
        </w:rPr>
        <w:t xml:space="preserve">+/- 0.3 </w:t>
      </w:r>
      <w:r w:rsidR="006A5A56" w:rsidRPr="003407A9">
        <w:t>°C</w:t>
      </w:r>
      <w:r w:rsidR="005773D7" w:rsidRPr="003407A9">
        <w:rPr>
          <w:rFonts w:eastAsiaTheme="majorEastAsia"/>
        </w:rPr>
        <w:t xml:space="preserve"> from </w:t>
      </w:r>
      <w:r w:rsidR="001A7075" w:rsidRPr="003407A9">
        <w:rPr>
          <w:rFonts w:eastAsiaTheme="majorEastAsia"/>
        </w:rPr>
        <w:t xml:space="preserve">-40 </w:t>
      </w:r>
      <w:r w:rsidR="006A5A56" w:rsidRPr="003407A9">
        <w:t>°C</w:t>
      </w:r>
      <w:r w:rsidR="001A7075" w:rsidRPr="003407A9">
        <w:rPr>
          <w:rFonts w:eastAsiaTheme="majorEastAsia"/>
        </w:rPr>
        <w:t xml:space="preserve"> to 60 </w:t>
      </w:r>
      <w:r w:rsidR="006A5A56" w:rsidRPr="003407A9">
        <w:t>°C</w:t>
      </w:r>
      <w:r w:rsidR="00163CB0" w:rsidRPr="003407A9">
        <w:rPr>
          <w:rFonts w:eastAsiaTheme="majorEastAsia"/>
        </w:rPr>
        <w:t>; water potent</w:t>
      </w:r>
      <w:r w:rsidR="001F0789" w:rsidRPr="003407A9">
        <w:rPr>
          <w:rFonts w:eastAsiaTheme="majorEastAsia"/>
        </w:rPr>
        <w:t>ial measurements</w:t>
      </w:r>
      <w:r w:rsidR="00CF3FAD" w:rsidRPr="003407A9">
        <w:rPr>
          <w:rFonts w:eastAsiaTheme="majorEastAsia"/>
        </w:rPr>
        <w:t xml:space="preserve"> with </w:t>
      </w:r>
      <w:r w:rsidR="00FD5748" w:rsidRPr="003407A9">
        <w:rPr>
          <w:rFonts w:eastAsiaTheme="majorEastAsia"/>
        </w:rPr>
        <w:t xml:space="preserve">two </w:t>
      </w:r>
      <w:proofErr w:type="spellStart"/>
      <w:r w:rsidR="000B247E" w:rsidRPr="003407A9">
        <w:rPr>
          <w:rFonts w:eastAsiaTheme="majorEastAsia"/>
        </w:rPr>
        <w:t>Delmhorst</w:t>
      </w:r>
      <w:proofErr w:type="spellEnd"/>
      <w:r w:rsidR="000B247E" w:rsidRPr="003407A9">
        <w:rPr>
          <w:rFonts w:eastAsiaTheme="majorEastAsia"/>
        </w:rPr>
        <w:t xml:space="preserve"> gypsum sensor</w:t>
      </w:r>
      <w:r w:rsidR="00FD5748" w:rsidRPr="003407A9">
        <w:rPr>
          <w:rFonts w:eastAsiaTheme="majorEastAsia"/>
        </w:rPr>
        <w:t>s</w:t>
      </w:r>
      <w:r w:rsidR="007746F8" w:rsidRPr="003407A9">
        <w:rPr>
          <w:rFonts w:eastAsiaTheme="majorEastAsia"/>
        </w:rPr>
        <w:t xml:space="preserve"> measuring range </w:t>
      </w:r>
      <w:r w:rsidR="001F0789" w:rsidRPr="003407A9">
        <w:rPr>
          <w:rFonts w:eastAsiaTheme="majorEastAsia"/>
        </w:rPr>
        <w:t xml:space="preserve">from </w:t>
      </w:r>
      <w:r w:rsidR="00590DA9" w:rsidRPr="003407A9">
        <w:rPr>
          <w:rFonts w:eastAsiaTheme="majorEastAsia"/>
        </w:rPr>
        <w:t>-</w:t>
      </w:r>
      <w:r w:rsidR="001F0789" w:rsidRPr="003407A9">
        <w:rPr>
          <w:rFonts w:eastAsiaTheme="majorEastAsia"/>
        </w:rPr>
        <w:t>0</w:t>
      </w:r>
      <w:r w:rsidR="00590DA9" w:rsidRPr="003407A9">
        <w:rPr>
          <w:rFonts w:eastAsiaTheme="majorEastAsia"/>
        </w:rPr>
        <w:t>.1</w:t>
      </w:r>
      <w:r w:rsidR="001F0789" w:rsidRPr="003407A9">
        <w:rPr>
          <w:rFonts w:eastAsiaTheme="majorEastAsia"/>
        </w:rPr>
        <w:t xml:space="preserve"> to </w:t>
      </w:r>
      <w:r w:rsidR="00590DA9" w:rsidRPr="003407A9">
        <w:rPr>
          <w:rFonts w:eastAsiaTheme="majorEastAsia"/>
        </w:rPr>
        <w:t>-</w:t>
      </w:r>
      <w:r w:rsidR="001F0789" w:rsidRPr="003407A9">
        <w:rPr>
          <w:rFonts w:eastAsiaTheme="majorEastAsia"/>
        </w:rPr>
        <w:t xml:space="preserve">15 bars </w:t>
      </w:r>
      <w:r w:rsidR="009839B4">
        <w:rPr>
          <w:rFonts w:eastAsiaTheme="majorEastAsia"/>
        </w:rPr>
        <w:t xml:space="preserve">– </w:t>
      </w:r>
      <w:r w:rsidR="000D2460" w:rsidRPr="003407A9">
        <w:rPr>
          <w:rFonts w:eastAsiaTheme="majorEastAsia"/>
        </w:rPr>
        <w:t>permanent</w:t>
      </w:r>
      <w:r w:rsidR="009839B4">
        <w:rPr>
          <w:rFonts w:eastAsiaTheme="majorEastAsia"/>
        </w:rPr>
        <w:t xml:space="preserve"> </w:t>
      </w:r>
      <w:r w:rsidR="000D2460" w:rsidRPr="003407A9">
        <w:rPr>
          <w:rFonts w:eastAsiaTheme="majorEastAsia"/>
        </w:rPr>
        <w:t>wilting point;</w:t>
      </w:r>
      <w:r w:rsidR="00E2549C" w:rsidRPr="003407A9">
        <w:rPr>
          <w:rFonts w:eastAsiaTheme="majorEastAsia"/>
        </w:rPr>
        <w:t xml:space="preserve"> records every hour</w:t>
      </w:r>
      <w:r w:rsidR="00C70A5B" w:rsidRPr="003407A9">
        <w:t xml:space="preserve">). </w:t>
      </w:r>
      <w:r w:rsidR="00467E54" w:rsidRPr="003407A9">
        <w:t xml:space="preserve">The recording period for the </w:t>
      </w:r>
      <w:proofErr w:type="spellStart"/>
      <w:r w:rsidR="00467E54" w:rsidRPr="003407A9">
        <w:t>Microlog</w:t>
      </w:r>
      <w:proofErr w:type="spellEnd"/>
      <w:r w:rsidR="00467E54" w:rsidRPr="003407A9">
        <w:t xml:space="preserve"> SP3 went from </w:t>
      </w:r>
      <w:r w:rsidR="000E74C9" w:rsidRPr="003407A9">
        <w:t>June 2021</w:t>
      </w:r>
      <w:r w:rsidR="00467E54" w:rsidRPr="003407A9">
        <w:t xml:space="preserve"> </w:t>
      </w:r>
      <w:r w:rsidR="00315530">
        <w:t>to November 2023</w:t>
      </w:r>
      <w:r w:rsidR="00170EC8">
        <w:t xml:space="preserve"> </w:t>
      </w:r>
      <w:r w:rsidR="00170EC8" w:rsidRPr="005A1A1A">
        <w:t>(</w:t>
      </w:r>
      <w:r w:rsidR="005A1A1A" w:rsidRPr="005A1A1A">
        <w:t>raw</w:t>
      </w:r>
      <w:r w:rsidR="00170EC8" w:rsidRPr="005A1A1A">
        <w:t xml:space="preserve"> data </w:t>
      </w:r>
      <w:r w:rsidR="005A1A1A" w:rsidRPr="005A1A1A">
        <w:t>available in GitHub</w:t>
      </w:r>
      <w:r w:rsidR="00090862">
        <w:t xml:space="preserve"> repository</w:t>
      </w:r>
      <w:r w:rsidR="00170EC8" w:rsidRPr="005A1A1A">
        <w:t>).</w:t>
      </w:r>
      <w:r w:rsidR="00467E54" w:rsidRPr="003407A9">
        <w:t xml:space="preserve"> </w:t>
      </w:r>
      <w:r w:rsidR="00A03390" w:rsidRPr="003407A9">
        <w:t xml:space="preserve">To measure the spatial microenvironmental gradients we </w:t>
      </w:r>
      <w:r w:rsidR="00467E54" w:rsidRPr="003407A9">
        <w:t>established 20 additional plots</w:t>
      </w:r>
      <w:r w:rsidR="00C70A5B" w:rsidRPr="003407A9">
        <w:t xml:space="preserve"> (1m</w:t>
      </w:r>
      <w:r w:rsidR="00C70A5B" w:rsidRPr="003407A9">
        <w:rPr>
          <w:vertAlign w:val="superscript"/>
        </w:rPr>
        <w:t>2</w:t>
      </w:r>
      <w:r w:rsidR="00C70A5B" w:rsidRPr="003407A9">
        <w:t>)</w:t>
      </w:r>
      <w:r w:rsidR="00BB74AA" w:rsidRPr="003407A9">
        <w:t xml:space="preserve"> </w:t>
      </w:r>
      <w:r w:rsidR="003F5023" w:rsidRPr="003407A9">
        <w:t>per</w:t>
      </w:r>
      <w:r w:rsidR="00BB74AA" w:rsidRPr="003407A9">
        <w:t xml:space="preserve"> each </w:t>
      </w:r>
      <w:r w:rsidRPr="003407A9">
        <w:t>summit</w:t>
      </w:r>
      <w:r w:rsidR="00EE29CC" w:rsidRPr="003407A9">
        <w:t>:</w:t>
      </w:r>
      <w:r w:rsidR="00A03390" w:rsidRPr="003407A9">
        <w:t xml:space="preserve"> </w:t>
      </w:r>
      <w:r w:rsidR="00467E54" w:rsidRPr="003407A9">
        <w:t xml:space="preserve"> </w:t>
      </w:r>
      <w:r w:rsidR="00EE29CC" w:rsidRPr="003407A9">
        <w:t>f</w:t>
      </w:r>
      <w:r w:rsidR="00B147FA" w:rsidRPr="003407A9">
        <w:t>ive plots</w:t>
      </w:r>
      <w:r w:rsidR="00467E54" w:rsidRPr="003407A9">
        <w:t xml:space="preserve"> in each cardinal direction </w:t>
      </w:r>
      <w:r w:rsidR="00AF68E0" w:rsidRPr="003407A9">
        <w:t xml:space="preserve">with a 10 m separation </w:t>
      </w:r>
      <w:r w:rsidR="00467E54" w:rsidRPr="003407A9">
        <w:t xml:space="preserve">(cross </w:t>
      </w:r>
      <w:r w:rsidR="008F2370" w:rsidRPr="003407A9">
        <w:t xml:space="preserve">design, </w:t>
      </w:r>
      <w:r w:rsidR="0098001B" w:rsidRPr="003407A9">
        <w:t xml:space="preserve">Fig. </w:t>
      </w:r>
      <w:r w:rsidR="008F6695" w:rsidRPr="003407A9">
        <w:t>2</w:t>
      </w:r>
      <w:r w:rsidR="00061006">
        <w:t>,</w:t>
      </w:r>
      <w:r w:rsidR="00061006">
        <w:fldChar w:fldCharType="begin" w:fldLock="1"/>
      </w:r>
      <w:r w:rsidR="00D614DB">
        <w:instrText>ADDIN CSL_CITATION {"citationItems":[{"id":"ITEM-1","itemData":{"DOI":"10.1111/jvs.13242","abstract":"Questions: In alpine landscapes, topography creates a mosaic of microclimatic niches that might prevent local extinctions, but the influence of this spatial heterogeneity on plant communities is largely unknown. Here we ask (1) how soil microclimatic variation is comparable at temporal and spatial scales, and (2) how such variation influences species composition and local extinctions in relict alpine communities. Location: Picos de Europa National Park, northern Spain. Methods: We resurveyed permanent plots in four alpine sites following the recording of soil temperatures (temporal survey) for 10 years. We then sampled the spatial variation in species composition and microclimatic temperatures in 80 plots around the permanent plots (spatial survey). We evaluated the variation of six microclimatic indices between the temporal and the spatial surveys, and calculated the temporal trends observed in species cover. We finally predicted local extinction rates under microclimatic scenarios based on the observed microclimate–community relations. Results: Despite high interannual variation, we found a 10-year trend of temperature warming on (microridge) fellfields and (microvalley) snowbeds. Microclimatic variation was larger in space than in time, with little temperature variation in snowbeds and extreme low temperatures recorded in fellfields. Species composition was mainly influenced by growing degree days (GDD) and freezing degree days (FDD), which were both related to snow cover duration. Plant cover of 16 species (out of 36 frequent species) showed significant responses to microclimatic variation. Local extinctions were mainly predicted under relatively hotter and more freezing conditions. Conclusions: Our results support the idea that microclimatic spatial heterogeneity can reduce the negative influence of climate change on alpine plant communities. However, a continuous reduction of snow cover will result in a tipping point beyond which the buffer effect of this spatial heterogeneity will not be effective in protected microsites, leading to community homogenization. This process may have started in relict alpine communities where species from snowy microclimates are being outcompeted by species adapted to below-zero winter temperatures.","author":[{"dropping-particle":"","family":"Jiménez- Alfaro","given":"Borja","non-dropping-particle":"","parse-names":false,"suffix":""},{"dropping-particle":"","family":"Fernandez-Pascual","given":"Eduardo","non-dropping-particle":"","parse-names":false,"suffix":""},{"dropping-particle":"","family":"Espinosa Del Alba, ClaraMarcenó","given":"Corrado","non-dropping-particle":"","parse-names":false,"suffix":""}],"container-title":"Journal of Vegeta","id":"ITEM-1","issue":"July 2023","issued":{"date-parts":[["2024"]]},"title":"Journal of Vegetation Science Spatiotemporal patterns of microclimatic buffering in relict alpine communities","type":"article-journal"},"uris":["http://www.mendeley.com/documents/?uuid=6ae04b11-cfe4-4cb5-b8d0-614dbecf2717"]}],"mendeley":{"formattedCitation":"(Jiménez- Alfaro et al. 2024)","manualFormatting":" Jiménez- Alfaro et al. 2024)","plainTextFormattedCitation":"(Jiménez- Alfaro et al. 2024)","previouslyFormattedCitation":"(Jiménez- Alfaro et al. 2024)"},"properties":{"noteIndex":0},"schema":"https://github.com/citation-style-language/schema/raw/master/csl-citation.json"}</w:instrText>
      </w:r>
      <w:r w:rsidR="00061006">
        <w:fldChar w:fldCharType="separate"/>
      </w:r>
      <w:r w:rsidR="00061006">
        <w:rPr>
          <w:noProof/>
        </w:rPr>
        <w:t xml:space="preserve"> </w:t>
      </w:r>
      <w:r w:rsidR="00061006" w:rsidRPr="00061006">
        <w:rPr>
          <w:noProof/>
        </w:rPr>
        <w:t>Jiménez- Alfaro et al. 2024)</w:t>
      </w:r>
      <w:r w:rsidR="00061006">
        <w:fldChar w:fldCharType="end"/>
      </w:r>
      <w:r w:rsidR="009E263C">
        <w:t>.</w:t>
      </w:r>
      <w:r w:rsidR="00AF68E0" w:rsidRPr="003407A9">
        <w:t xml:space="preserve"> </w:t>
      </w:r>
      <w:r w:rsidR="00796687">
        <w:t>We also sampled species composition in these plots</w:t>
      </w:r>
      <w:r w:rsidR="002143B7" w:rsidRPr="003407A9">
        <w:t xml:space="preserve"> </w:t>
      </w:r>
      <w:r w:rsidR="00582C98" w:rsidRPr="003407A9">
        <w:t xml:space="preserve">and </w:t>
      </w:r>
      <w:r w:rsidR="00467E54" w:rsidRPr="003407A9">
        <w:t xml:space="preserve">buried, at 5 cm deep, </w:t>
      </w:r>
      <w:proofErr w:type="spellStart"/>
      <w:r w:rsidR="00467E54" w:rsidRPr="003407A9">
        <w:t>iButton</w:t>
      </w:r>
      <w:proofErr w:type="spellEnd"/>
      <w:r w:rsidR="00467E54" w:rsidRPr="003407A9">
        <w:t xml:space="preserve"> dataloggers (</w:t>
      </w:r>
      <w:proofErr w:type="spellStart"/>
      <w:r w:rsidR="00467E54" w:rsidRPr="003407A9">
        <w:rPr>
          <w:rFonts w:eastAsiaTheme="majorEastAsia"/>
        </w:rPr>
        <w:t>Thermochron</w:t>
      </w:r>
      <w:proofErr w:type="spellEnd"/>
      <w:r w:rsidR="00467E54" w:rsidRPr="003407A9">
        <w:rPr>
          <w:rFonts w:eastAsiaTheme="majorEastAsia"/>
        </w:rPr>
        <w:t xml:space="preserve">, </w:t>
      </w:r>
      <w:proofErr w:type="spellStart"/>
      <w:r w:rsidR="00467E54" w:rsidRPr="003407A9">
        <w:rPr>
          <w:rFonts w:eastAsiaTheme="majorEastAsia"/>
        </w:rPr>
        <w:t>iButton</w:t>
      </w:r>
      <w:proofErr w:type="spellEnd"/>
      <w:r w:rsidR="00467E54" w:rsidRPr="003407A9">
        <w:rPr>
          <w:rFonts w:eastAsiaTheme="majorEastAsia"/>
        </w:rPr>
        <w:t xml:space="preserve">, Newbury, UK; accuracy: +/- 0.5 </w:t>
      </w:r>
      <w:r w:rsidR="006A5A56" w:rsidRPr="003407A9">
        <w:t>°C</w:t>
      </w:r>
      <w:r w:rsidR="00467E54" w:rsidRPr="003407A9">
        <w:rPr>
          <w:rFonts w:eastAsiaTheme="majorEastAsia"/>
        </w:rPr>
        <w:t xml:space="preserve"> from -10 ºC to +65 </w:t>
      </w:r>
      <w:r w:rsidR="006A5A56" w:rsidRPr="003407A9">
        <w:t>°C</w:t>
      </w:r>
      <w:r w:rsidR="00467E54" w:rsidRPr="003407A9">
        <w:rPr>
          <w:rFonts w:eastAsiaTheme="majorEastAsia"/>
        </w:rPr>
        <w:t xml:space="preserve">, resolution: 0.5 </w:t>
      </w:r>
      <w:r w:rsidR="006A5A56" w:rsidRPr="003407A9">
        <w:t>°C</w:t>
      </w:r>
      <w:r w:rsidR="00467E54" w:rsidRPr="003407A9">
        <w:rPr>
          <w:rFonts w:eastAsiaTheme="majorEastAsia"/>
        </w:rPr>
        <w:t xml:space="preserve">, records every </w:t>
      </w:r>
      <w:r w:rsidR="00954E4C" w:rsidRPr="003407A9">
        <w:rPr>
          <w:rFonts w:eastAsiaTheme="majorEastAsia"/>
        </w:rPr>
        <w:t xml:space="preserve">four </w:t>
      </w:r>
      <w:r w:rsidR="00467E54" w:rsidRPr="003407A9">
        <w:rPr>
          <w:rFonts w:eastAsiaTheme="majorEastAsia"/>
        </w:rPr>
        <w:t>hours</w:t>
      </w:r>
      <w:r w:rsidR="00467E54" w:rsidRPr="003407A9">
        <w:t xml:space="preserve">). The recording period for the </w:t>
      </w:r>
      <w:proofErr w:type="spellStart"/>
      <w:r w:rsidR="00467E54" w:rsidRPr="003407A9">
        <w:t>iButtons</w:t>
      </w:r>
      <w:proofErr w:type="spellEnd"/>
      <w:r w:rsidR="00467E54" w:rsidRPr="003407A9">
        <w:t xml:space="preserve"> went from 12</w:t>
      </w:r>
      <w:r w:rsidR="004B2550" w:rsidRPr="004B2550">
        <w:rPr>
          <w:vertAlign w:val="superscript"/>
        </w:rPr>
        <w:t>th</w:t>
      </w:r>
      <w:r w:rsidR="00751939" w:rsidRPr="003407A9">
        <w:t xml:space="preserve"> July </w:t>
      </w:r>
      <w:r w:rsidR="00467E54" w:rsidRPr="003407A9">
        <w:t>2021 to 29</w:t>
      </w:r>
      <w:r w:rsidR="004B2550" w:rsidRPr="004B2550">
        <w:rPr>
          <w:vertAlign w:val="superscript"/>
        </w:rPr>
        <w:t>th</w:t>
      </w:r>
      <w:r w:rsidR="00751939" w:rsidRPr="003407A9">
        <w:t xml:space="preserve"> May </w:t>
      </w:r>
      <w:r w:rsidR="00467E54" w:rsidRPr="003407A9">
        <w:t>2022 (</w:t>
      </w:r>
      <w:r w:rsidR="000E74C9" w:rsidRPr="003407A9">
        <w:t>321</w:t>
      </w:r>
      <w:r w:rsidR="00467E54" w:rsidRPr="003407A9">
        <w:t xml:space="preserve"> days</w:t>
      </w:r>
      <w:r w:rsidR="00170EC8">
        <w:t xml:space="preserve">, </w:t>
      </w:r>
      <w:r w:rsidR="00090862">
        <w:t xml:space="preserve">raw data available in GitHub repository). </w:t>
      </w:r>
      <w:r w:rsidR="005907F1" w:rsidRPr="003407A9">
        <w:t>In total</w:t>
      </w:r>
      <w:r w:rsidR="009147E0" w:rsidRPr="003407A9">
        <w:t>,</w:t>
      </w:r>
      <w:r w:rsidR="006E236B" w:rsidRPr="003407A9">
        <w:t xml:space="preserve"> we </w:t>
      </w:r>
      <w:r w:rsidR="00EA4852" w:rsidRPr="003407A9">
        <w:t xml:space="preserve">collected </w:t>
      </w:r>
      <w:r w:rsidR="009147E0" w:rsidRPr="003407A9">
        <w:t>floristic data f</w:t>
      </w:r>
      <w:r w:rsidR="00AF68E0" w:rsidRPr="003407A9">
        <w:t>rom</w:t>
      </w:r>
      <w:r w:rsidR="00666412" w:rsidRPr="003407A9">
        <w:t xml:space="preserve"> 84 </w:t>
      </w:r>
      <w:r w:rsidR="00A03390" w:rsidRPr="003407A9">
        <w:t>plot</w:t>
      </w:r>
      <w:r w:rsidR="00666412" w:rsidRPr="003407A9">
        <w:t xml:space="preserve">s and </w:t>
      </w:r>
      <w:r w:rsidR="00AF68E0" w:rsidRPr="003407A9">
        <w:t>environmental data from</w:t>
      </w:r>
      <w:r w:rsidR="006E236B" w:rsidRPr="003407A9">
        <w:t xml:space="preserve"> </w:t>
      </w:r>
      <w:r w:rsidR="00B70205" w:rsidRPr="003407A9">
        <w:t>78</w:t>
      </w:r>
      <w:r w:rsidR="006E236B" w:rsidRPr="003407A9">
        <w:t xml:space="preserve"> </w:t>
      </w:r>
      <w:r w:rsidR="00A03390" w:rsidRPr="003407A9">
        <w:t>plots</w:t>
      </w:r>
      <w:r w:rsidR="006E236B" w:rsidRPr="003407A9">
        <w:t xml:space="preserve"> (one </w:t>
      </w:r>
      <w:proofErr w:type="spellStart"/>
      <w:r w:rsidR="00CD3AFD" w:rsidRPr="003407A9">
        <w:t>M</w:t>
      </w:r>
      <w:r w:rsidR="006E236B" w:rsidRPr="003407A9">
        <w:t>icro</w:t>
      </w:r>
      <w:r w:rsidR="008F2370" w:rsidRPr="003407A9">
        <w:t>L</w:t>
      </w:r>
      <w:r w:rsidR="006E236B" w:rsidRPr="003407A9">
        <w:t>og</w:t>
      </w:r>
      <w:proofErr w:type="spellEnd"/>
      <w:r w:rsidR="006E236B" w:rsidRPr="003407A9">
        <w:t xml:space="preserve"> SP3 </w:t>
      </w:r>
      <w:r w:rsidR="0066381E" w:rsidRPr="003407A9">
        <w:t>was damaged</w:t>
      </w:r>
      <w:r w:rsidR="00B70205" w:rsidRPr="003407A9">
        <w:t xml:space="preserve">, and </w:t>
      </w:r>
      <w:r w:rsidR="00CD3AFD" w:rsidRPr="003407A9">
        <w:t xml:space="preserve">5 </w:t>
      </w:r>
      <w:proofErr w:type="spellStart"/>
      <w:r w:rsidR="00CD3AFD" w:rsidRPr="003407A9">
        <w:t>iButtons</w:t>
      </w:r>
      <w:proofErr w:type="spellEnd"/>
      <w:r w:rsidR="00CD3AFD" w:rsidRPr="003407A9">
        <w:t xml:space="preserve"> </w:t>
      </w:r>
      <w:r w:rsidR="0066381E" w:rsidRPr="003407A9">
        <w:t xml:space="preserve">could not </w:t>
      </w:r>
      <w:r w:rsidR="00CD3AFD" w:rsidRPr="003407A9">
        <w:t>be recovered</w:t>
      </w:r>
      <w:r w:rsidR="00A74AFC" w:rsidRPr="003407A9">
        <w:t>).</w:t>
      </w:r>
    </w:p>
    <w:p w14:paraId="326E4DC0" w14:textId="164E98C6" w:rsidR="0057537C" w:rsidRPr="003407A9" w:rsidRDefault="00DD3A2C" w:rsidP="002D07AE">
      <w:pPr>
        <w:spacing w:line="360" w:lineRule="auto"/>
        <w:ind w:firstLine="709"/>
        <w:jc w:val="both"/>
        <w:rPr>
          <w:noProof/>
          <w:lang w:eastAsia="ca-ES"/>
        </w:rPr>
      </w:pPr>
      <w:r w:rsidRPr="003407A9">
        <w:rPr>
          <w:rFonts w:cstheme="minorHAnsi"/>
          <w:i/>
          <w:iCs/>
        </w:rPr>
        <w:t>D. langeanus</w:t>
      </w:r>
      <w:r w:rsidRPr="003407A9">
        <w:rPr>
          <w:rFonts w:cstheme="minorHAnsi"/>
        </w:rPr>
        <w:t xml:space="preserve"> was present in </w:t>
      </w:r>
      <w:r w:rsidR="00146981" w:rsidRPr="003407A9">
        <w:rPr>
          <w:rFonts w:cstheme="minorHAnsi"/>
        </w:rPr>
        <w:t>47</w:t>
      </w:r>
      <w:r w:rsidRPr="003407A9">
        <w:rPr>
          <w:rFonts w:cstheme="minorHAnsi"/>
        </w:rPr>
        <w:t xml:space="preserve"> out of 84 </w:t>
      </w:r>
      <w:r w:rsidR="00A03390" w:rsidRPr="003407A9">
        <w:rPr>
          <w:rFonts w:cstheme="minorHAnsi"/>
        </w:rPr>
        <w:t>plots</w:t>
      </w:r>
      <w:r w:rsidR="0022389F" w:rsidRPr="003407A9">
        <w:rPr>
          <w:rFonts w:cstheme="minorHAnsi"/>
        </w:rPr>
        <w:t xml:space="preserve"> </w:t>
      </w:r>
      <w:r w:rsidR="0022389F" w:rsidRPr="003407A9">
        <w:t>(</w:t>
      </w:r>
      <w:r w:rsidR="0098001B" w:rsidRPr="003407A9">
        <w:t xml:space="preserve">Fig. </w:t>
      </w:r>
      <w:r w:rsidR="0022389F" w:rsidRPr="003407A9">
        <w:t>2)</w:t>
      </w:r>
      <w:r w:rsidRPr="003407A9">
        <w:rPr>
          <w:rFonts w:cstheme="minorHAnsi"/>
        </w:rPr>
        <w:t xml:space="preserve">. </w:t>
      </w:r>
      <w:r w:rsidR="004F5DFF" w:rsidRPr="003407A9">
        <w:t xml:space="preserve">In the </w:t>
      </w:r>
      <w:r w:rsidR="000A51FB">
        <w:t>plots</w:t>
      </w:r>
      <w:r w:rsidR="004F5DFF" w:rsidRPr="003407A9">
        <w:t xml:space="preserve"> where </w:t>
      </w:r>
      <w:r w:rsidR="004F5DFF" w:rsidRPr="003407A9">
        <w:rPr>
          <w:i/>
          <w:iCs/>
        </w:rPr>
        <w:t>D. langeanus</w:t>
      </w:r>
      <w:r w:rsidR="004F5DFF" w:rsidRPr="003407A9">
        <w:t xml:space="preserve"> </w:t>
      </w:r>
      <w:r w:rsidR="00E44F78" w:rsidRPr="003407A9">
        <w:t>was present, l</w:t>
      </w:r>
      <w:r w:rsidR="005A433A" w:rsidRPr="003407A9">
        <w:t>ocal community richness range</w:t>
      </w:r>
      <w:r w:rsidR="00E44F78" w:rsidRPr="003407A9">
        <w:t>d</w:t>
      </w:r>
      <w:r w:rsidR="00A03390" w:rsidRPr="003407A9">
        <w:t xml:space="preserve"> from 3</w:t>
      </w:r>
      <w:r w:rsidR="005A433A" w:rsidRPr="003407A9">
        <w:t xml:space="preserve"> to 14 species (a</w:t>
      </w:r>
      <w:r w:rsidR="007A5222" w:rsidRPr="003407A9">
        <w:t>verage of 8</w:t>
      </w:r>
      <w:r w:rsidR="005A433A" w:rsidRPr="003407A9">
        <w:t xml:space="preserve"> species)</w:t>
      </w:r>
      <w:r w:rsidR="0022389F" w:rsidRPr="003407A9">
        <w:t>.</w:t>
      </w:r>
      <w:r w:rsidR="009B1142">
        <w:t xml:space="preserve"> The communities with</w:t>
      </w:r>
      <w:r w:rsidR="008C2B99" w:rsidRPr="003407A9">
        <w:t xml:space="preserve"> </w:t>
      </w:r>
      <w:r w:rsidR="00C01928" w:rsidRPr="003407A9">
        <w:rPr>
          <w:i/>
          <w:iCs/>
        </w:rPr>
        <w:t>D. langeanus</w:t>
      </w:r>
      <w:r w:rsidR="00C01928" w:rsidRPr="003407A9">
        <w:t xml:space="preserve"> </w:t>
      </w:r>
      <w:r w:rsidR="0098123D" w:rsidRPr="003407A9">
        <w:t>w</w:t>
      </w:r>
      <w:r w:rsidR="00C01928" w:rsidRPr="003407A9">
        <w:t>ere</w:t>
      </w:r>
      <w:r w:rsidR="0098123D" w:rsidRPr="003407A9">
        <w:t xml:space="preserve"> dominated by</w:t>
      </w:r>
      <w:r w:rsidR="00684EE4" w:rsidRPr="003407A9">
        <w:t xml:space="preserve"> </w:t>
      </w:r>
      <w:r w:rsidR="00051E6C" w:rsidRPr="003407A9">
        <w:t xml:space="preserve">the </w:t>
      </w:r>
      <w:r w:rsidR="00A33A08">
        <w:t xml:space="preserve">graminoid </w:t>
      </w:r>
      <w:r w:rsidR="005E34F7" w:rsidRPr="003407A9">
        <w:t xml:space="preserve">hemicryptophytes </w:t>
      </w:r>
      <w:r w:rsidR="0042344C" w:rsidRPr="003407A9">
        <w:rPr>
          <w:i/>
        </w:rPr>
        <w:t>Festuca summilusitana</w:t>
      </w:r>
      <w:r w:rsidR="004124FA" w:rsidRPr="003407A9">
        <w:rPr>
          <w:i/>
        </w:rPr>
        <w:t xml:space="preserve"> </w:t>
      </w:r>
      <w:r w:rsidR="004124FA" w:rsidRPr="003407A9">
        <w:rPr>
          <w:iCs/>
        </w:rPr>
        <w:t>Franco and Rocha Afonso</w:t>
      </w:r>
      <w:r w:rsidR="0042344C" w:rsidRPr="003407A9">
        <w:t xml:space="preserve"> </w:t>
      </w:r>
      <w:r w:rsidR="00EA40CF" w:rsidRPr="003407A9">
        <w:t>(</w:t>
      </w:r>
      <w:r w:rsidR="0042344C" w:rsidRPr="003407A9">
        <w:t>Poaceae</w:t>
      </w:r>
      <w:r w:rsidR="00EA40CF" w:rsidRPr="003407A9">
        <w:t>)</w:t>
      </w:r>
      <w:r w:rsidR="0042344C" w:rsidRPr="003407A9">
        <w:t xml:space="preserve"> and </w:t>
      </w:r>
      <w:r w:rsidR="0042344C" w:rsidRPr="003407A9">
        <w:rPr>
          <w:i/>
        </w:rPr>
        <w:t>Luzula caespitosa</w:t>
      </w:r>
      <w:r w:rsidR="00B30632" w:rsidRPr="003407A9">
        <w:rPr>
          <w:i/>
        </w:rPr>
        <w:t xml:space="preserve"> </w:t>
      </w:r>
      <w:r w:rsidR="00B30632" w:rsidRPr="003407A9">
        <w:rPr>
          <w:iCs/>
        </w:rPr>
        <w:t xml:space="preserve">J. Gay ex E. Mey. </w:t>
      </w:r>
      <w:proofErr w:type="spellStart"/>
      <w:r w:rsidR="00B30632" w:rsidRPr="003407A9">
        <w:rPr>
          <w:iCs/>
        </w:rPr>
        <w:t>Steud</w:t>
      </w:r>
      <w:proofErr w:type="spellEnd"/>
      <w:r w:rsidR="0042344C" w:rsidRPr="003407A9">
        <w:t xml:space="preserve"> </w:t>
      </w:r>
      <w:r w:rsidR="00414D0A" w:rsidRPr="003407A9">
        <w:t>(</w:t>
      </w:r>
      <w:r w:rsidR="0042344C" w:rsidRPr="003407A9">
        <w:t>Juncaceae</w:t>
      </w:r>
      <w:r w:rsidR="00684EE4" w:rsidRPr="003407A9">
        <w:t>)</w:t>
      </w:r>
      <w:r w:rsidR="00051E6C" w:rsidRPr="003407A9">
        <w:t>.</w:t>
      </w:r>
      <w:r w:rsidR="00684EE4" w:rsidRPr="003407A9">
        <w:t xml:space="preserve"> </w:t>
      </w:r>
      <w:r w:rsidR="00051E6C" w:rsidRPr="003407A9">
        <w:t>T</w:t>
      </w:r>
      <w:r w:rsidR="00684EE4" w:rsidRPr="003407A9">
        <w:t xml:space="preserve">he most frequent accompanying species were </w:t>
      </w:r>
      <w:r w:rsidR="0042344C" w:rsidRPr="003407A9">
        <w:rPr>
          <w:i/>
        </w:rPr>
        <w:t>Sedum brevifolium</w:t>
      </w:r>
      <w:r w:rsidR="00DA49EF" w:rsidRPr="003407A9">
        <w:rPr>
          <w:i/>
        </w:rPr>
        <w:t xml:space="preserve"> </w:t>
      </w:r>
      <w:r w:rsidR="00DA49EF" w:rsidRPr="003407A9">
        <w:rPr>
          <w:iCs/>
        </w:rPr>
        <w:t>DC</w:t>
      </w:r>
      <w:r w:rsidR="0042344C" w:rsidRPr="003407A9">
        <w:t xml:space="preserve">, </w:t>
      </w:r>
      <w:r w:rsidR="0042344C" w:rsidRPr="003407A9">
        <w:rPr>
          <w:i/>
        </w:rPr>
        <w:lastRenderedPageBreak/>
        <w:t>Neoschischkinia truncatula</w:t>
      </w:r>
      <w:r w:rsidR="0042344C" w:rsidRPr="003407A9">
        <w:t xml:space="preserve"> subsp. </w:t>
      </w:r>
      <w:r w:rsidR="007A5222" w:rsidRPr="003407A9">
        <w:rPr>
          <w:i/>
        </w:rPr>
        <w:t>d</w:t>
      </w:r>
      <w:r w:rsidR="0042344C" w:rsidRPr="003407A9">
        <w:rPr>
          <w:i/>
        </w:rPr>
        <w:t>urieui</w:t>
      </w:r>
      <w:r w:rsidR="0042344C" w:rsidRPr="003407A9">
        <w:t xml:space="preserve"> </w:t>
      </w:r>
      <w:proofErr w:type="spellStart"/>
      <w:r w:rsidR="00B17BC2" w:rsidRPr="003407A9">
        <w:t>Boiss</w:t>
      </w:r>
      <w:proofErr w:type="spellEnd"/>
      <w:r w:rsidR="00B17BC2" w:rsidRPr="003407A9">
        <w:t xml:space="preserve">. &amp; Reut. ex Willk. Valdés &amp; </w:t>
      </w:r>
      <w:proofErr w:type="spellStart"/>
      <w:proofErr w:type="gramStart"/>
      <w:r w:rsidR="00B17BC2" w:rsidRPr="003407A9">
        <w:t>H.Scholz</w:t>
      </w:r>
      <w:proofErr w:type="spellEnd"/>
      <w:proofErr w:type="gramEnd"/>
      <w:r w:rsidR="00B17BC2" w:rsidRPr="003407A9">
        <w:t xml:space="preserve"> </w:t>
      </w:r>
      <w:r w:rsidR="0042344C" w:rsidRPr="003407A9">
        <w:t xml:space="preserve">and </w:t>
      </w:r>
      <w:r w:rsidR="0042344C" w:rsidRPr="003407A9">
        <w:rPr>
          <w:i/>
        </w:rPr>
        <w:t>Armeria duriaei</w:t>
      </w:r>
      <w:r w:rsidR="008A03D8" w:rsidRPr="003407A9">
        <w:rPr>
          <w:i/>
        </w:rPr>
        <w:t xml:space="preserve"> </w:t>
      </w:r>
      <w:proofErr w:type="spellStart"/>
      <w:r w:rsidR="008A03D8" w:rsidRPr="003407A9">
        <w:rPr>
          <w:iCs/>
        </w:rPr>
        <w:t>Boiss</w:t>
      </w:r>
      <w:proofErr w:type="spellEnd"/>
      <w:r w:rsidR="005A433A" w:rsidRPr="003407A9">
        <w:rPr>
          <w:rFonts w:cstheme="minorHAnsi"/>
        </w:rPr>
        <w:t>.</w:t>
      </w:r>
      <w:r w:rsidR="005A433A" w:rsidRPr="003407A9">
        <w:rPr>
          <w:noProof/>
          <w:lang w:eastAsia="ca-ES"/>
        </w:rPr>
        <w:t xml:space="preserve"> </w:t>
      </w:r>
    </w:p>
    <w:p w14:paraId="7EE0F75E" w14:textId="454EBDF8" w:rsidR="0057537C" w:rsidRPr="003407A9" w:rsidRDefault="00B37166" w:rsidP="002D07AE">
      <w:pPr>
        <w:spacing w:line="360" w:lineRule="auto"/>
        <w:ind w:firstLine="709"/>
        <w:jc w:val="both"/>
        <w:rPr>
          <w:rFonts w:cstheme="minorHAnsi"/>
        </w:rPr>
      </w:pPr>
      <w:r w:rsidRPr="003407A9">
        <w:t xml:space="preserve">Soil </w:t>
      </w:r>
      <w:r w:rsidR="0039142E" w:rsidRPr="003407A9">
        <w:t xml:space="preserve">climate </w:t>
      </w:r>
      <w:r w:rsidRPr="003407A9">
        <w:t>was</w:t>
      </w:r>
      <w:r w:rsidR="00AD7CEA" w:rsidRPr="003407A9">
        <w:t xml:space="preserve"> typically Mediterranean,</w:t>
      </w:r>
      <w:r w:rsidR="0039142E" w:rsidRPr="003407A9">
        <w:t xml:space="preserve"> </w:t>
      </w:r>
      <w:r w:rsidRPr="003407A9">
        <w:t>with</w:t>
      </w:r>
      <w:r w:rsidR="0039142E" w:rsidRPr="003407A9">
        <w:t xml:space="preserve"> a </w:t>
      </w:r>
      <w:r w:rsidR="0039142E" w:rsidRPr="003407A9">
        <w:rPr>
          <w:rFonts w:cstheme="minorHAnsi"/>
        </w:rPr>
        <w:t>2-</w:t>
      </w:r>
      <w:r w:rsidR="008B3D65" w:rsidRPr="003407A9">
        <w:rPr>
          <w:rFonts w:cstheme="minorHAnsi"/>
        </w:rPr>
        <w:t>m</w:t>
      </w:r>
      <w:r w:rsidR="0039142E" w:rsidRPr="003407A9">
        <w:rPr>
          <w:rFonts w:cstheme="minorHAnsi"/>
        </w:rPr>
        <w:t xml:space="preserve">onth </w:t>
      </w:r>
      <w:r w:rsidRPr="003407A9">
        <w:rPr>
          <w:rFonts w:cstheme="minorHAnsi"/>
        </w:rPr>
        <w:t xml:space="preserve">drought </w:t>
      </w:r>
      <w:r w:rsidR="0039142E" w:rsidRPr="003407A9">
        <w:rPr>
          <w:rFonts w:cstheme="minorHAnsi"/>
        </w:rPr>
        <w:t>period in summer</w:t>
      </w:r>
      <w:r w:rsidRPr="003407A9">
        <w:rPr>
          <w:rFonts w:cstheme="minorHAnsi"/>
        </w:rPr>
        <w:t xml:space="preserve"> (</w:t>
      </w:r>
      <w:r w:rsidR="0098001B" w:rsidRPr="003407A9">
        <w:rPr>
          <w:rFonts w:cstheme="minorHAnsi"/>
        </w:rPr>
        <w:t xml:space="preserve">Fig. </w:t>
      </w:r>
      <w:r w:rsidR="0042344C" w:rsidRPr="003407A9">
        <w:rPr>
          <w:rFonts w:cstheme="minorHAnsi"/>
        </w:rPr>
        <w:t>3A</w:t>
      </w:r>
      <w:r w:rsidRPr="003407A9">
        <w:rPr>
          <w:rFonts w:cstheme="minorHAnsi"/>
        </w:rPr>
        <w:t>)</w:t>
      </w:r>
      <w:r w:rsidR="008171F0" w:rsidRPr="003407A9">
        <w:rPr>
          <w:rFonts w:cstheme="minorHAnsi"/>
        </w:rPr>
        <w:t xml:space="preserve">. </w:t>
      </w:r>
      <w:r w:rsidR="003B3F1F" w:rsidRPr="003407A9">
        <w:rPr>
          <w:rFonts w:cstheme="minorHAnsi"/>
        </w:rPr>
        <w:t xml:space="preserve">The growing season stretched from </w:t>
      </w:r>
      <w:r w:rsidR="00DC392A">
        <w:rPr>
          <w:rFonts w:cstheme="minorHAnsi"/>
        </w:rPr>
        <w:t>end of March</w:t>
      </w:r>
      <w:r w:rsidR="003B3F1F" w:rsidRPr="003407A9">
        <w:rPr>
          <w:rFonts w:cstheme="minorHAnsi"/>
        </w:rPr>
        <w:t xml:space="preserve"> to November with a mean annual soil temperature of 8</w:t>
      </w:r>
      <w:r w:rsidR="0042344C" w:rsidRPr="003407A9">
        <w:rPr>
          <w:rFonts w:cstheme="minorHAnsi"/>
        </w:rPr>
        <w:t xml:space="preserve"> </w:t>
      </w:r>
      <w:r w:rsidR="006A5A56" w:rsidRPr="003407A9">
        <w:t>°C</w:t>
      </w:r>
      <w:r w:rsidR="00FD42B8" w:rsidRPr="003407A9">
        <w:rPr>
          <w:rFonts w:cstheme="minorHAnsi"/>
        </w:rPr>
        <w:t>.</w:t>
      </w:r>
      <w:r w:rsidR="003B3F1F" w:rsidRPr="003407A9">
        <w:rPr>
          <w:rFonts w:cstheme="minorHAnsi"/>
        </w:rPr>
        <w:t xml:space="preserve"> </w:t>
      </w:r>
      <w:r w:rsidR="00FD42B8" w:rsidRPr="003407A9">
        <w:rPr>
          <w:rFonts w:cstheme="minorHAnsi"/>
        </w:rPr>
        <w:t>Monthly maximum and minimum s</w:t>
      </w:r>
      <w:r w:rsidR="008171F0" w:rsidRPr="003407A9">
        <w:rPr>
          <w:rFonts w:cstheme="minorHAnsi"/>
        </w:rPr>
        <w:t>oil temperatures reach</w:t>
      </w:r>
      <w:r w:rsidR="007330B4" w:rsidRPr="003407A9">
        <w:rPr>
          <w:rFonts w:cstheme="minorHAnsi"/>
        </w:rPr>
        <w:t>ed</w:t>
      </w:r>
      <w:r w:rsidR="008171F0" w:rsidRPr="003407A9">
        <w:rPr>
          <w:rFonts w:cstheme="minorHAnsi"/>
        </w:rPr>
        <w:t xml:space="preserve"> up to 40</w:t>
      </w:r>
      <w:r w:rsidR="0042344C" w:rsidRPr="003407A9">
        <w:rPr>
          <w:rFonts w:cstheme="minorHAnsi"/>
        </w:rPr>
        <w:t xml:space="preserve"> </w:t>
      </w:r>
      <w:r w:rsidR="006A5A56" w:rsidRPr="003407A9">
        <w:t>°C</w:t>
      </w:r>
      <w:r w:rsidR="008171F0" w:rsidRPr="003407A9">
        <w:rPr>
          <w:rFonts w:cstheme="minorHAnsi"/>
        </w:rPr>
        <w:t xml:space="preserve"> </w:t>
      </w:r>
      <w:r w:rsidR="008E7DF3" w:rsidRPr="003407A9">
        <w:rPr>
          <w:rFonts w:cstheme="minorHAnsi"/>
        </w:rPr>
        <w:t xml:space="preserve">in summer </w:t>
      </w:r>
      <w:r w:rsidR="008171F0" w:rsidRPr="003407A9">
        <w:rPr>
          <w:rFonts w:cstheme="minorHAnsi"/>
        </w:rPr>
        <w:t xml:space="preserve">and </w:t>
      </w:r>
      <w:r w:rsidR="008E7DF3" w:rsidRPr="003407A9">
        <w:rPr>
          <w:rFonts w:cstheme="minorHAnsi"/>
        </w:rPr>
        <w:t>went down</w:t>
      </w:r>
      <w:r w:rsidR="008171F0" w:rsidRPr="003407A9">
        <w:rPr>
          <w:rFonts w:cstheme="minorHAnsi"/>
        </w:rPr>
        <w:t xml:space="preserve"> </w:t>
      </w:r>
      <w:r w:rsidR="003B3F1F" w:rsidRPr="003407A9">
        <w:rPr>
          <w:rFonts w:cstheme="minorHAnsi"/>
        </w:rPr>
        <w:t>t</w:t>
      </w:r>
      <w:r w:rsidR="008E7DF3" w:rsidRPr="003407A9">
        <w:rPr>
          <w:rFonts w:cstheme="minorHAnsi"/>
        </w:rPr>
        <w:t>o</w:t>
      </w:r>
      <w:r w:rsidR="008171F0" w:rsidRPr="003407A9">
        <w:rPr>
          <w:rFonts w:cstheme="minorHAnsi"/>
        </w:rPr>
        <w:t xml:space="preserve"> </w:t>
      </w:r>
      <w:r w:rsidR="008F6695" w:rsidRPr="003407A9">
        <w:rPr>
          <w:rFonts w:cstheme="minorHAnsi"/>
        </w:rPr>
        <w:t>-4</w:t>
      </w:r>
      <w:r w:rsidR="008171F0" w:rsidRPr="003407A9">
        <w:rPr>
          <w:rFonts w:cstheme="minorHAnsi"/>
        </w:rPr>
        <w:t xml:space="preserve"> </w:t>
      </w:r>
      <w:r w:rsidR="006A5A56" w:rsidRPr="003407A9">
        <w:t>°C</w:t>
      </w:r>
      <w:r w:rsidR="003B3F1F" w:rsidRPr="003407A9">
        <w:rPr>
          <w:rFonts w:cstheme="minorHAnsi"/>
        </w:rPr>
        <w:t xml:space="preserve"> in winter</w:t>
      </w:r>
      <w:r w:rsidR="00FD42B8" w:rsidRPr="003407A9">
        <w:rPr>
          <w:rFonts w:cstheme="minorHAnsi"/>
        </w:rPr>
        <w:t xml:space="preserve"> (</w:t>
      </w:r>
      <w:r w:rsidR="0098001B" w:rsidRPr="003407A9">
        <w:rPr>
          <w:rFonts w:cstheme="minorHAnsi"/>
        </w:rPr>
        <w:t xml:space="preserve">Fig. </w:t>
      </w:r>
      <w:r w:rsidR="00FD42B8" w:rsidRPr="003407A9">
        <w:rPr>
          <w:rFonts w:cstheme="minorHAnsi"/>
        </w:rPr>
        <w:t>3A)</w:t>
      </w:r>
      <w:r w:rsidR="008171F0" w:rsidRPr="003407A9">
        <w:rPr>
          <w:rFonts w:cstheme="minorHAnsi"/>
        </w:rPr>
        <w:t xml:space="preserve">. </w:t>
      </w:r>
    </w:p>
    <w:p w14:paraId="550ED82E" w14:textId="0D7A04F1" w:rsidR="0068503C" w:rsidRPr="003407A9" w:rsidRDefault="0068503C" w:rsidP="002D07AE">
      <w:pPr>
        <w:pStyle w:val="Ttulo3"/>
        <w:spacing w:line="360" w:lineRule="auto"/>
        <w:jc w:val="both"/>
      </w:pPr>
      <w:r w:rsidRPr="003407A9">
        <w:t>2.</w:t>
      </w:r>
      <w:r w:rsidR="00B6645D" w:rsidRPr="003407A9">
        <w:t>3</w:t>
      </w:r>
      <w:r w:rsidR="00A559B2" w:rsidRPr="003407A9">
        <w:t>.</w:t>
      </w:r>
      <w:r w:rsidRPr="003407A9">
        <w:t xml:space="preserve"> </w:t>
      </w:r>
      <w:r w:rsidR="00B63458" w:rsidRPr="003407A9">
        <w:t>Micro</w:t>
      </w:r>
      <w:r w:rsidR="00B6645D" w:rsidRPr="003407A9">
        <w:t>climatic indices</w:t>
      </w:r>
    </w:p>
    <w:p w14:paraId="7AC98DDF" w14:textId="64D040A2" w:rsidR="002D418A" w:rsidRPr="003407A9" w:rsidRDefault="0068503C" w:rsidP="00300F18">
      <w:pPr>
        <w:spacing w:line="360" w:lineRule="auto"/>
        <w:jc w:val="both"/>
      </w:pPr>
      <w:r w:rsidRPr="003407A9">
        <w:t xml:space="preserve">We used </w:t>
      </w:r>
      <w:r w:rsidR="009F5875" w:rsidRPr="003407A9">
        <w:t xml:space="preserve">the </w:t>
      </w:r>
      <w:r w:rsidR="006D7E11" w:rsidRPr="003407A9">
        <w:t>records</w:t>
      </w:r>
      <w:r w:rsidRPr="003407A9">
        <w:t xml:space="preserve"> of </w:t>
      </w:r>
      <w:r w:rsidR="009F5875" w:rsidRPr="003407A9">
        <w:t xml:space="preserve">our dataloggers </w:t>
      </w:r>
      <w:r w:rsidRPr="003407A9">
        <w:t xml:space="preserve">to calculate soil </w:t>
      </w:r>
      <w:r w:rsidR="00B63458" w:rsidRPr="003407A9">
        <w:t xml:space="preserve">microclimatic </w:t>
      </w:r>
      <w:r w:rsidRPr="003407A9">
        <w:t>indices</w:t>
      </w:r>
      <w:r w:rsidR="00D802B4" w:rsidRPr="003407A9">
        <w:t xml:space="preserve"> as in </w:t>
      </w:r>
      <w:r w:rsidR="00D614DB">
        <w:fldChar w:fldCharType="begin" w:fldLock="1"/>
      </w:r>
      <w:r w:rsidR="00726D13">
        <w:instrText>ADDIN CSL_CITATION {"citationItems":[{"id":"ITEM-1","itemData":{"DOI":"10.1111/jvs.13242","abstract":"Questions: In alpine landscapes, topography creates a mosaic of microclimatic niches that might prevent local extinctions, but the influence of this spatial heterogeneity on plant communities is largely unknown. Here we ask (1) how soil microclimatic variation is comparable at temporal and spatial scales, and (2) how such variation influences species composition and local extinctions in relict alpine communities. Location: Picos de Europa National Park, northern Spain. Methods: We resurveyed permanent plots in four alpine sites following the recording of soil temperatures (temporal survey) for 10 years. We then sampled the spatial variation in species composition and microclimatic temperatures in 80 plots around the permanent plots (spatial survey). We evaluated the variation of six microclimatic indices between the temporal and the spatial surveys, and calculated the temporal trends observed in species cover. We finally predicted local extinction rates under microclimatic scenarios based on the observed microclimate–community relations. Results: Despite high interannual variation, we found a 10-year trend of temperature warming on (microridge) fellfields and (microvalley) snowbeds. Microclimatic variation was larger in space than in time, with little temperature variation in snowbeds and extreme low temperatures recorded in fellfields. Species composition was mainly influenced by growing degree days (GDD) and freezing degree days (FDD), which were both related to snow cover duration. Plant cover of 16 species (out of 36 frequent species) showed significant responses to microclimatic variation. Local extinctions were mainly predicted under relatively hotter and more freezing conditions. Conclusions: Our results support the idea that microclimatic spatial heterogeneity can reduce the negative influence of climate change on alpine plant communities. However, a continuous reduction of snow cover will result in a tipping point beyond which the buffer effect of this spatial heterogeneity will not be effective in protected microsites, leading to community homogenization. This process may have started in relict alpine communities where species from snowy microclimates are being outcompeted by species adapted to below-zero winter temperatures.","author":[{"dropping-particle":"","family":"Jiménez- Alfaro","given":"Borja","non-dropping-particle":"","parse-names":false,"suffix":""},{"dropping-particle":"","family":"Fernandez-Pascual","given":"Eduardo","non-dropping-particle":"","parse-names":false,"suffix":""},{"dropping-particle":"","family":"Espinosa Del Alba, ClaraMarcenó","given":"Corrado","non-dropping-particle":"","parse-names":false,"suffix":""}],"container-title":"Journal of Vegeta","id":"ITEM-1","issue":"July 2023","issued":{"date-parts":[["2024"]]},"title":"Journal of Vegetation Science Spatiotemporal patterns of microclimatic buffering in relict alpine communities","type":"article-journal"},"uris":["http://www.mendeley.com/documents/?uuid=6ae04b11-cfe4-4cb5-b8d0-614dbecf2717"]}],"mendeley":{"formattedCitation":"(Jiménez- Alfaro et al. 2024)","manualFormatting":"Jiménez- Alfaro et al. (2024","plainTextFormattedCitation":"(Jiménez- Alfaro et al. 2024)","previouslyFormattedCitation":"(Jiménez- Alfaro et al. 2024)"},"properties":{"noteIndex":0},"schema":"https://github.com/citation-style-language/schema/raw/master/csl-citation.json"}</w:instrText>
      </w:r>
      <w:r w:rsidR="00D614DB">
        <w:fldChar w:fldCharType="separate"/>
      </w:r>
      <w:r w:rsidR="00D614DB" w:rsidRPr="00D614DB">
        <w:rPr>
          <w:noProof/>
        </w:rPr>
        <w:t xml:space="preserve">Jiménez- Alfaro et al. </w:t>
      </w:r>
      <w:r w:rsidR="00D614DB">
        <w:rPr>
          <w:noProof/>
        </w:rPr>
        <w:t>(</w:t>
      </w:r>
      <w:r w:rsidR="00D614DB" w:rsidRPr="00D614DB">
        <w:rPr>
          <w:noProof/>
        </w:rPr>
        <w:t>2024</w:t>
      </w:r>
      <w:r w:rsidR="00D614DB">
        <w:fldChar w:fldCharType="end"/>
      </w:r>
      <w:r w:rsidR="00D614DB">
        <w:t>)</w:t>
      </w:r>
      <w:r w:rsidR="00C51647">
        <w:t>.</w:t>
      </w:r>
      <w:r w:rsidRPr="003407A9">
        <w:t xml:space="preserve"> </w:t>
      </w:r>
      <w:r w:rsidR="00317AF9">
        <w:t>First</w:t>
      </w:r>
      <w:r w:rsidRPr="003407A9">
        <w:t xml:space="preserve">, we homogenized the data </w:t>
      </w:r>
      <w:r w:rsidR="00DB3EE2" w:rsidRPr="003407A9">
        <w:t>between</w:t>
      </w:r>
      <w:r w:rsidRPr="003407A9">
        <w:t xml:space="preserve"> the </w:t>
      </w:r>
      <w:r w:rsidR="001E6AED" w:rsidRPr="003407A9">
        <w:t xml:space="preserve">two </w:t>
      </w:r>
      <w:r w:rsidR="006318EA" w:rsidRPr="003407A9">
        <w:t>data</w:t>
      </w:r>
      <w:r w:rsidR="00F80A0F" w:rsidRPr="003407A9">
        <w:t xml:space="preserve"> loggers </w:t>
      </w:r>
      <w:r w:rsidR="006302EB" w:rsidRPr="003407A9">
        <w:t>(</w:t>
      </w:r>
      <w:proofErr w:type="spellStart"/>
      <w:r w:rsidR="006302EB" w:rsidRPr="003407A9">
        <w:t>Micro</w:t>
      </w:r>
      <w:r w:rsidR="008D3EAE" w:rsidRPr="003407A9">
        <w:t>L</w:t>
      </w:r>
      <w:r w:rsidR="006302EB" w:rsidRPr="003407A9">
        <w:t>og</w:t>
      </w:r>
      <w:proofErr w:type="spellEnd"/>
      <w:r w:rsidR="006302EB" w:rsidRPr="003407A9">
        <w:t xml:space="preserve"> SP3 and </w:t>
      </w:r>
      <w:proofErr w:type="spellStart"/>
      <w:r w:rsidR="006302EB" w:rsidRPr="003407A9">
        <w:t>iButtons</w:t>
      </w:r>
      <w:proofErr w:type="spellEnd"/>
      <w:r w:rsidR="006302EB" w:rsidRPr="003407A9">
        <w:t>)</w:t>
      </w:r>
      <w:r w:rsidR="006302EB" w:rsidRPr="003407A9" w:rsidDel="006302EB">
        <w:t xml:space="preserve"> </w:t>
      </w:r>
      <w:r w:rsidR="008E2BB3" w:rsidRPr="003407A9">
        <w:t xml:space="preserve">by </w:t>
      </w:r>
      <w:r w:rsidR="006302EB" w:rsidRPr="003407A9">
        <w:t>k</w:t>
      </w:r>
      <w:r w:rsidRPr="003407A9">
        <w:t xml:space="preserve">eeping the same </w:t>
      </w:r>
      <w:r w:rsidR="008E2BB3" w:rsidRPr="003407A9">
        <w:t xml:space="preserve">recording </w:t>
      </w:r>
      <w:r w:rsidR="00C47D86" w:rsidRPr="003407A9">
        <w:t>frequency</w:t>
      </w:r>
      <w:r w:rsidR="008E2BB3" w:rsidRPr="003407A9">
        <w:t xml:space="preserve"> (</w:t>
      </w:r>
      <w:r w:rsidR="00C47D86" w:rsidRPr="003407A9">
        <w:t xml:space="preserve">every </w:t>
      </w:r>
      <w:r w:rsidR="00954E4C" w:rsidRPr="003407A9">
        <w:t xml:space="preserve">four </w:t>
      </w:r>
      <w:r w:rsidR="00C47D86" w:rsidRPr="003407A9">
        <w:t>hours</w:t>
      </w:r>
      <w:r w:rsidR="008E2BB3" w:rsidRPr="003407A9">
        <w:t xml:space="preserve">) </w:t>
      </w:r>
      <w:r w:rsidR="00C47D86" w:rsidRPr="003407A9">
        <w:t xml:space="preserve">and the </w:t>
      </w:r>
      <w:r w:rsidR="00521E2C">
        <w:t xml:space="preserve">same </w:t>
      </w:r>
      <w:proofErr w:type="gramStart"/>
      <w:r w:rsidR="00C47D86" w:rsidRPr="003407A9">
        <w:t>time period</w:t>
      </w:r>
      <w:proofErr w:type="gramEnd"/>
      <w:r w:rsidR="00C47D86" w:rsidRPr="003407A9">
        <w:t xml:space="preserve"> with records for all loggers (the </w:t>
      </w:r>
      <w:r w:rsidR="00D802B4" w:rsidRPr="003407A9">
        <w:t xml:space="preserve">321 </w:t>
      </w:r>
      <w:r w:rsidRPr="003407A9">
        <w:t>calendar days</w:t>
      </w:r>
      <w:r w:rsidR="00006EB2" w:rsidRPr="003407A9">
        <w:t xml:space="preserve"> </w:t>
      </w:r>
      <w:r w:rsidR="00C60D36" w:rsidRPr="003407A9">
        <w:t>from 12</w:t>
      </w:r>
      <w:r w:rsidR="000112A0" w:rsidRPr="000112A0">
        <w:rPr>
          <w:vertAlign w:val="superscript"/>
        </w:rPr>
        <w:t>th</w:t>
      </w:r>
      <w:r w:rsidR="00C60D36" w:rsidRPr="003407A9">
        <w:t xml:space="preserve"> J</w:t>
      </w:r>
      <w:r w:rsidR="00D25BB2" w:rsidRPr="003407A9">
        <w:t>uly 2021 to 29</w:t>
      </w:r>
      <w:r w:rsidR="000112A0" w:rsidRPr="000112A0">
        <w:rPr>
          <w:vertAlign w:val="superscript"/>
        </w:rPr>
        <w:t>th</w:t>
      </w:r>
      <w:r w:rsidR="00D25BB2" w:rsidRPr="003407A9">
        <w:t xml:space="preserve"> May 2022</w:t>
      </w:r>
      <w:r w:rsidR="00C47D86" w:rsidRPr="003407A9">
        <w:t>)</w:t>
      </w:r>
      <w:r w:rsidRPr="003407A9">
        <w:t xml:space="preserve">. We calculated bioclimatic indices based on </w:t>
      </w:r>
      <w:proofErr w:type="spellStart"/>
      <w:r w:rsidR="001704A4" w:rsidRPr="003407A9">
        <w:t>WorldClim</w:t>
      </w:r>
      <w:proofErr w:type="spellEnd"/>
      <w:r w:rsidR="001704A4" w:rsidRPr="003407A9">
        <w:t xml:space="preserve"> </w:t>
      </w:r>
      <w:r w:rsidRPr="003407A9">
        <w:t xml:space="preserve">standard </w:t>
      </w:r>
      <w:r w:rsidR="00064ED2" w:rsidRPr="003407A9">
        <w:t xml:space="preserve">bioclimatic </w:t>
      </w:r>
      <w:r w:rsidRPr="003407A9">
        <w:t xml:space="preserve">variables (Fick &amp; </w:t>
      </w:r>
      <w:proofErr w:type="spellStart"/>
      <w:r w:rsidRPr="003407A9">
        <w:t>Hijmans</w:t>
      </w:r>
      <w:proofErr w:type="spellEnd"/>
      <w:r w:rsidRPr="003407A9">
        <w:t xml:space="preserve"> 2017), together with other variables </w:t>
      </w:r>
      <w:r w:rsidR="00064ED2" w:rsidRPr="003407A9">
        <w:t xml:space="preserve">relevant for </w:t>
      </w:r>
      <w:r w:rsidR="003911E7" w:rsidRPr="003407A9">
        <w:t xml:space="preserve">describing </w:t>
      </w:r>
      <w:r w:rsidRPr="003407A9">
        <w:t xml:space="preserve">alpine </w:t>
      </w:r>
      <w:r w:rsidR="00F80A0F" w:rsidRPr="003407A9">
        <w:t>micro topographical</w:t>
      </w:r>
      <w:r w:rsidR="003911E7" w:rsidRPr="003407A9">
        <w:t xml:space="preserve"> gradients</w:t>
      </w:r>
      <w:r w:rsidRPr="003407A9">
        <w:t xml:space="preserve">. </w:t>
      </w:r>
      <w:r w:rsidR="00324D6F" w:rsidRPr="003407A9">
        <w:t>W</w:t>
      </w:r>
      <w:r w:rsidR="00987BCF" w:rsidRPr="003407A9">
        <w:t xml:space="preserve">e selected 6 </w:t>
      </w:r>
      <w:r w:rsidR="00324D6F" w:rsidRPr="003407A9">
        <w:t>temperature</w:t>
      </w:r>
      <w:r w:rsidR="006F0010" w:rsidRPr="003407A9">
        <w:t>-</w:t>
      </w:r>
      <w:r w:rsidR="00324D6F" w:rsidRPr="003407A9">
        <w:t xml:space="preserve">related </w:t>
      </w:r>
      <w:r w:rsidR="00987BCF" w:rsidRPr="003407A9">
        <w:t xml:space="preserve">indices: </w:t>
      </w:r>
      <w:r w:rsidRPr="003407A9">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407A9">
        <w:t xml:space="preserve">the </w:t>
      </w:r>
      <w:r w:rsidRPr="003407A9">
        <w:t xml:space="preserve">soil temperature is around 0 </w:t>
      </w:r>
      <w:r w:rsidR="006A5A56" w:rsidRPr="003407A9">
        <w:t>°C</w:t>
      </w:r>
      <w:r w:rsidRPr="003407A9">
        <w:t xml:space="preserve">, calculated for the period in which the maximum temperature was &lt; 0.5 </w:t>
      </w:r>
      <w:r w:rsidR="006A5A56" w:rsidRPr="003407A9">
        <w:t>°C</w:t>
      </w:r>
      <w:r w:rsidRPr="003407A9">
        <w:t xml:space="preserve"> and the minimum temperature was &gt; -0.5 </w:t>
      </w:r>
      <w:r w:rsidR="006A5A56" w:rsidRPr="003407A9">
        <w:t>°C</w:t>
      </w:r>
      <w:r w:rsidRPr="003407A9">
        <w:t xml:space="preserve">; (5) FDD = freezing degree days, i.e. the sum of daily mean temperatures for days in which the mean temperature was below 0 </w:t>
      </w:r>
      <w:r w:rsidR="006A5A56" w:rsidRPr="003407A9">
        <w:t>°C</w:t>
      </w:r>
      <w:r w:rsidRPr="003407A9">
        <w:t xml:space="preserve"> (Choler 2018); and (6) GDD = growing degree days, i.e. the sum of daily mean temperatures for days in which the soil mean temperature at five cm deep was above 5 </w:t>
      </w:r>
      <w:r w:rsidR="006A5A56" w:rsidRPr="003407A9">
        <w:t xml:space="preserve">°C </w:t>
      </w:r>
      <w:r w:rsidRPr="003407A9">
        <w:t>(Körner 2021). For</w:t>
      </w:r>
      <w:r w:rsidR="001E4B50" w:rsidRPr="003407A9">
        <w:t xml:space="preserve"> easier interpretation of</w:t>
      </w:r>
      <w:r w:rsidRPr="003407A9">
        <w:t xml:space="preserve"> FDD, we transformed the values from negative to positive, so higher values represent more freezing</w:t>
      </w:r>
      <w:r w:rsidR="001E0239">
        <w:t xml:space="preserve"> </w:t>
      </w:r>
      <w:r w:rsidR="00F01157">
        <w:t xml:space="preserve">conditions </w:t>
      </w:r>
      <w:r w:rsidR="001E0239">
        <w:t>(</w:t>
      </w:r>
      <w:r w:rsidR="003C69F5" w:rsidRPr="00CB52BF">
        <w:rPr>
          <w:highlight w:val="yellow"/>
        </w:rPr>
        <w:t>S</w:t>
      </w:r>
      <w:r w:rsidR="001E0239" w:rsidRPr="00CB52BF">
        <w:rPr>
          <w:highlight w:val="yellow"/>
        </w:rPr>
        <w:t xml:space="preserve">upplementary </w:t>
      </w:r>
      <w:r w:rsidR="00595972" w:rsidRPr="00CB52BF">
        <w:rPr>
          <w:highlight w:val="yellow"/>
        </w:rPr>
        <w:t>T</w:t>
      </w:r>
      <w:r w:rsidR="0008729A" w:rsidRPr="00CB52BF">
        <w:rPr>
          <w:highlight w:val="yellow"/>
        </w:rPr>
        <w:t>able 1</w:t>
      </w:r>
      <w:r w:rsidR="0008729A">
        <w:t>)</w:t>
      </w:r>
      <w:r w:rsidRPr="003407A9">
        <w:t xml:space="preserve">. </w:t>
      </w:r>
    </w:p>
    <w:p w14:paraId="39B8C8E2" w14:textId="041FEF22" w:rsidR="00597F14" w:rsidRPr="003407A9" w:rsidRDefault="00C51647" w:rsidP="00597F14">
      <w:pPr>
        <w:spacing w:line="360" w:lineRule="auto"/>
        <w:ind w:firstLine="709"/>
        <w:jc w:val="both"/>
        <w:rPr>
          <w:noProof/>
          <w:lang w:eastAsia="ca-ES"/>
        </w:rPr>
      </w:pPr>
      <w:r w:rsidRPr="00C51647">
        <w:rPr>
          <w:rFonts w:eastAsia="Times New Roman" w:cstheme="minorHAnsi"/>
          <w:color w:val="000000"/>
          <w:lang w:eastAsia="ca-ES"/>
        </w:rPr>
        <w:t xml:space="preserve">Some studies that have approached the </w:t>
      </w:r>
      <w:r w:rsidR="00B060A2">
        <w:rPr>
          <w:rFonts w:eastAsia="Times New Roman" w:cstheme="minorHAnsi"/>
          <w:color w:val="000000"/>
          <w:lang w:eastAsia="ca-ES"/>
        </w:rPr>
        <w:t>inter</w:t>
      </w:r>
      <w:r w:rsidRPr="00C51647">
        <w:rPr>
          <w:rFonts w:eastAsia="Times New Roman" w:cstheme="minorHAnsi"/>
          <w:color w:val="000000"/>
          <w:lang w:eastAsia="ca-ES"/>
        </w:rPr>
        <w:t>relationship between temperature and water availability in the soil showed that drier soils also become warmer</w:t>
      </w:r>
      <w:r w:rsidR="00EB567B">
        <w:rPr>
          <w:rFonts w:eastAsia="Times New Roman" w:cstheme="minorHAnsi"/>
          <w:color w:val="000000"/>
          <w:lang w:eastAsia="ca-ES"/>
        </w:rPr>
        <w:t xml:space="preserve"> </w:t>
      </w:r>
      <w:r w:rsidR="00EB567B">
        <w:rPr>
          <w:rFonts w:eastAsia="Times New Roman" w:cstheme="minorHAnsi"/>
          <w:color w:val="000000"/>
          <w:lang w:eastAsia="ca-ES"/>
        </w:rPr>
        <w:fldChar w:fldCharType="begin" w:fldLock="1"/>
      </w:r>
      <w:r w:rsidR="008D0E31">
        <w:rPr>
          <w:rFonts w:eastAsia="Times New Roman" w:cstheme="minorHAnsi"/>
          <w:color w:val="000000"/>
          <w:lang w:eastAsia="ca-ES"/>
        </w:rPr>
        <w:instrText>ADDIN CSL_CITATION {"citationItems":[{"id":"ITEM-1","itemData":{"DOI":"10.1016/j.earscirev.2010.02.004","ISSN":"00128252","abstract":"Soil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B.V.","author":[{"dropping-particle":"","family":"Seneviratne","given":"Sonia I.","non-dropping-particle":"","parse-names":false,"suffix":""},{"dropping-particle":"","family":"Corti","given":"Thierry","non-dropping-particle":"","parse-names":false,"suffix":""},{"dropping-particle":"","family":"Davin","given":"Edouard L.","non-dropping-particle":"","parse-names":false,"suffix":""},{"dropping-particle":"","family":"Hirschi","given":"Martin","non-dropping-particle":"","parse-names":false,"suffix":""},{"dropping-particle":"","family":"Jaeger","given":"Eric B.","non-dropping-particle":"","parse-names":false,"suffix":""},{"dropping-particle":"","family":"Lehner","given":"Irene","non-dropping-particle":"","parse-names":false,"suffix":""},{"dropping-particle":"","family":"Orlowsky","given":"Boris","non-dropping-particle":"","parse-names":false,"suffix":""},{"dropping-particle":"","family":"Teuling","given":"Adriaan J.","non-dropping-particle":"","parse-names":false,"suffix":""}],"container-title":"Earth-Science Reviews","id":"ITEM-1","issue":"3-4","issued":{"date-parts":[["2010"]]},"page":"125-161","publisher":"Elsevier B.V.","title":"Investigating soil moisture-climate interactions in a changing climate: A review","type":"article-journal","volume":"99"},"uris":["http://www.mendeley.com/documents/?uuid=99d7ccb9-1d79-4d66-b7d2-1834d5f06899"]}],"mendeley":{"formattedCitation":"(Seneviratne et al. 2010)","plainTextFormattedCitation":"(Seneviratne et al. 2010)","previouslyFormattedCitation":"(Seneviratne et al. 2010)"},"properties":{"noteIndex":0},"schema":"https://github.com/citation-style-language/schema/raw/master/csl-citation.json"}</w:instrText>
      </w:r>
      <w:r w:rsidR="00EB567B">
        <w:rPr>
          <w:rFonts w:eastAsia="Times New Roman" w:cstheme="minorHAnsi"/>
          <w:color w:val="000000"/>
          <w:lang w:eastAsia="ca-ES"/>
        </w:rPr>
        <w:fldChar w:fldCharType="separate"/>
      </w:r>
      <w:r w:rsidR="00EB567B" w:rsidRPr="00EB567B">
        <w:rPr>
          <w:rFonts w:eastAsia="Times New Roman" w:cstheme="minorHAnsi"/>
          <w:noProof/>
          <w:color w:val="000000"/>
          <w:lang w:eastAsia="ca-ES"/>
        </w:rPr>
        <w:t>(Seneviratne et al. 2010)</w:t>
      </w:r>
      <w:r w:rsidR="00EB567B">
        <w:rPr>
          <w:rFonts w:eastAsia="Times New Roman" w:cstheme="minorHAnsi"/>
          <w:color w:val="000000"/>
          <w:lang w:eastAsia="ca-ES"/>
        </w:rPr>
        <w:fldChar w:fldCharType="end"/>
      </w:r>
      <w:r w:rsidRPr="00C51647">
        <w:rPr>
          <w:rFonts w:eastAsia="Times New Roman" w:cstheme="minorHAnsi"/>
          <w:color w:val="000000"/>
          <w:lang w:eastAsia="ca-ES"/>
        </w:rPr>
        <w:t xml:space="preserve">, however to our knowledge </w:t>
      </w:r>
      <w:r w:rsidR="004713BF">
        <w:rPr>
          <w:rFonts w:eastAsia="Times New Roman" w:cstheme="minorHAnsi"/>
          <w:color w:val="000000"/>
          <w:lang w:eastAsia="ca-ES"/>
        </w:rPr>
        <w:t>very few</w:t>
      </w:r>
      <w:r w:rsidRPr="00C51647">
        <w:rPr>
          <w:rFonts w:eastAsia="Times New Roman" w:cstheme="minorHAnsi"/>
          <w:color w:val="000000"/>
          <w:lang w:eastAsia="ca-ES"/>
        </w:rPr>
        <w:t xml:space="preserve"> has been done at a microscale level </w:t>
      </w:r>
      <w:r w:rsidR="00590039">
        <w:rPr>
          <w:rFonts w:eastAsia="Times New Roman" w:cstheme="minorHAnsi"/>
          <w:color w:val="000000"/>
          <w:lang w:eastAsia="ca-ES"/>
        </w:rPr>
        <w:fldChar w:fldCharType="begin" w:fldLock="1"/>
      </w:r>
      <w:r w:rsidR="00300656">
        <w:rPr>
          <w:rFonts w:eastAsia="Times New Roman" w:cstheme="minorHAnsi"/>
          <w:color w:val="000000"/>
          <w:lang w:eastAsia="ca-ES"/>
        </w:rPr>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590039">
        <w:rPr>
          <w:rFonts w:eastAsia="Times New Roman" w:cstheme="minorHAnsi"/>
          <w:color w:val="000000"/>
          <w:lang w:eastAsia="ca-ES"/>
        </w:rPr>
        <w:fldChar w:fldCharType="separate"/>
      </w:r>
      <w:r w:rsidR="00590039" w:rsidRPr="00590039">
        <w:rPr>
          <w:rFonts w:eastAsia="Times New Roman" w:cstheme="minorHAnsi"/>
          <w:noProof/>
          <w:color w:val="000000"/>
          <w:lang w:eastAsia="ca-ES"/>
        </w:rPr>
        <w:t>(Graham et al. 2012)</w:t>
      </w:r>
      <w:r w:rsidR="00590039">
        <w:rPr>
          <w:rFonts w:eastAsia="Times New Roman" w:cstheme="minorHAnsi"/>
          <w:color w:val="000000"/>
          <w:lang w:eastAsia="ca-ES"/>
        </w:rPr>
        <w:fldChar w:fldCharType="end"/>
      </w:r>
      <w:r w:rsidR="006D0C24">
        <w:rPr>
          <w:rFonts w:eastAsia="Times New Roman" w:cstheme="minorHAnsi"/>
          <w:color w:val="000000"/>
          <w:lang w:eastAsia="ca-ES"/>
        </w:rPr>
        <w:t>.</w:t>
      </w:r>
      <w:r w:rsidR="00590039">
        <w:rPr>
          <w:rFonts w:eastAsia="Times New Roman" w:cstheme="minorHAnsi"/>
          <w:color w:val="000000"/>
          <w:lang w:eastAsia="ca-ES"/>
        </w:rPr>
        <w:t xml:space="preserve"> </w:t>
      </w:r>
      <w:r>
        <w:rPr>
          <w:rFonts w:eastAsia="Times New Roman" w:cstheme="minorHAnsi"/>
          <w:color w:val="000000"/>
          <w:lang w:eastAsia="ca-ES"/>
        </w:rPr>
        <w:t xml:space="preserve">Therefore, </w:t>
      </w:r>
      <w:r>
        <w:t>w</w:t>
      </w:r>
      <w:r w:rsidR="00597F14" w:rsidRPr="003407A9">
        <w:t xml:space="preserve">e used </w:t>
      </w:r>
      <w:proofErr w:type="spellStart"/>
      <w:r w:rsidR="00597F14" w:rsidRPr="003407A9">
        <w:t>Microlog</w:t>
      </w:r>
      <w:proofErr w:type="spellEnd"/>
      <w:r w:rsidR="00597F14" w:rsidRPr="003407A9">
        <w:t xml:space="preserve"> SP3 data collected for </w:t>
      </w:r>
      <w:r w:rsidR="006A367F">
        <w:t>seven</w:t>
      </w:r>
      <w:r w:rsidR="00DE0D95">
        <w:t xml:space="preserve"> subpopulations</w:t>
      </w:r>
      <w:r w:rsidR="00597F14" w:rsidRPr="003407A9">
        <w:t xml:space="preserve"> in 2022 and 2023</w:t>
      </w:r>
      <w:r w:rsidR="0093060E">
        <w:t xml:space="preserve"> </w:t>
      </w:r>
      <w:r w:rsidR="00597F14" w:rsidRPr="003407A9">
        <w:t>to test</w:t>
      </w:r>
      <w:r w:rsidR="00A65B18">
        <w:t xml:space="preserve"> </w:t>
      </w:r>
      <w:r w:rsidR="00C329A1">
        <w:t xml:space="preserve">using a </w:t>
      </w:r>
      <w:r w:rsidR="00A65B18">
        <w:t>linear model</w:t>
      </w:r>
      <w:r w:rsidR="00597F14" w:rsidRPr="003407A9">
        <w:t xml:space="preserve"> if, as expected, there was a positive relationship between GDD and</w:t>
      </w:r>
      <w:r w:rsidR="00322A26">
        <w:t xml:space="preserve"> cumulative</w:t>
      </w:r>
      <w:r w:rsidR="00597F14" w:rsidRPr="003407A9">
        <w:t xml:space="preserve"> water potential </w:t>
      </w:r>
      <w:del w:id="149" w:author="EDUARDO FERNANDEZ PASCUAL" w:date="2024-03-21T15:42:00Z">
        <w:r w:rsidR="00597F14" w:rsidRPr="003407A9" w:rsidDel="00971D10">
          <w:delText xml:space="preserve">(ΣΨ) </w:delText>
        </w:r>
      </w:del>
      <w:r w:rsidR="00597F14" w:rsidRPr="003407A9">
        <w:t>i.e. warmer years are also drier years</w:t>
      </w:r>
      <w:r w:rsidR="00EB567B">
        <w:t xml:space="preserve"> at </w:t>
      </w:r>
      <w:r w:rsidR="00124548">
        <w:t>local scale</w:t>
      </w:r>
      <w:r w:rsidR="00E73E9F">
        <w:t>.</w:t>
      </w:r>
      <w:r w:rsidR="00E023A1">
        <w:t xml:space="preserve"> The significant results </w:t>
      </w:r>
      <w:r w:rsidR="00A81903">
        <w:t>(</w:t>
      </w:r>
      <w:r w:rsidR="00A81903" w:rsidRPr="003407A9">
        <w:t>R</w:t>
      </w:r>
      <w:r w:rsidR="00A81903" w:rsidRPr="003407A9">
        <w:rPr>
          <w:vertAlign w:val="superscript"/>
        </w:rPr>
        <w:t>2</w:t>
      </w:r>
      <w:r w:rsidR="00A81903" w:rsidRPr="003407A9">
        <w:t>=0.69,</w:t>
      </w:r>
      <w:r w:rsidR="00A81903">
        <w:t xml:space="preserve"> P &lt; 0.01,</w:t>
      </w:r>
      <w:r w:rsidR="00A81903" w:rsidRPr="003407A9">
        <w:t xml:space="preserve"> Fig. 3B</w:t>
      </w:r>
      <w:r w:rsidR="00A81903">
        <w:t xml:space="preserve">) </w:t>
      </w:r>
      <w:r w:rsidR="00E023A1">
        <w:t xml:space="preserve">were </w:t>
      </w:r>
      <w:r w:rsidR="00F337E0">
        <w:t>used to</w:t>
      </w:r>
      <w:r w:rsidR="005C6E8F">
        <w:t xml:space="preserve"> </w:t>
      </w:r>
      <w:r w:rsidR="00F337E0">
        <w:t xml:space="preserve">confidently </w:t>
      </w:r>
      <w:r w:rsidR="005C6E8F">
        <w:t xml:space="preserve">extrapolate this </w:t>
      </w:r>
      <w:r w:rsidR="005C6E8F">
        <w:lastRenderedPageBreak/>
        <w:t>assumption</w:t>
      </w:r>
      <w:r w:rsidR="00E73E9F">
        <w:t xml:space="preserve"> to all subpopulations</w:t>
      </w:r>
      <w:r w:rsidR="00E023A1">
        <w:t xml:space="preserve"> sampled</w:t>
      </w:r>
      <w:r w:rsidR="00597F14" w:rsidRPr="003407A9">
        <w:t xml:space="preserve">. </w:t>
      </w:r>
      <w:r w:rsidR="004C53E1">
        <w:t>See the discussion for further</w:t>
      </w:r>
      <w:r w:rsidR="005540B8">
        <w:t xml:space="preserve"> considerations about this assumption.</w:t>
      </w:r>
    </w:p>
    <w:p w14:paraId="6B8C4798" w14:textId="045F009B" w:rsidR="00237EE6" w:rsidRPr="003407A9" w:rsidRDefault="0068503C" w:rsidP="00037777">
      <w:pPr>
        <w:spacing w:line="360" w:lineRule="auto"/>
        <w:ind w:firstLine="709"/>
        <w:jc w:val="both"/>
      </w:pPr>
      <w:r w:rsidRPr="003407A9">
        <w:t xml:space="preserve">To identify the main gradients of microclimatic </w:t>
      </w:r>
      <w:r w:rsidR="00291E15">
        <w:t>variation</w:t>
      </w:r>
      <w:r w:rsidRPr="003407A9">
        <w:t xml:space="preserve">, we conducted a principal component analysis (PCA) </w:t>
      </w:r>
      <w:r w:rsidR="00D802B4" w:rsidRPr="003407A9">
        <w:t>including</w:t>
      </w:r>
      <w:r w:rsidRPr="003407A9">
        <w:t xml:space="preserve"> </w:t>
      </w:r>
      <w:r w:rsidR="007C50FF" w:rsidRPr="003407A9">
        <w:t>all</w:t>
      </w:r>
      <w:r w:rsidRPr="003407A9">
        <w:t xml:space="preserve"> bioclimatic indices</w:t>
      </w:r>
      <w:r w:rsidR="007A5222" w:rsidRPr="003407A9">
        <w:t xml:space="preserve"> (</w:t>
      </w:r>
      <w:r w:rsidR="0098001B" w:rsidRPr="003407A9">
        <w:t xml:space="preserve">Fig. </w:t>
      </w:r>
      <w:r w:rsidR="007A5222" w:rsidRPr="003407A9">
        <w:t>3</w:t>
      </w:r>
      <w:r w:rsidR="00483CEA" w:rsidRPr="003407A9">
        <w:t>C</w:t>
      </w:r>
      <w:r w:rsidR="00D802B4" w:rsidRPr="003407A9">
        <w:t>)</w:t>
      </w:r>
      <w:r w:rsidRPr="003407A9">
        <w:t>.</w:t>
      </w:r>
      <w:r w:rsidR="003321EA" w:rsidRPr="003407A9">
        <w:rPr>
          <w:noProof/>
          <w:lang w:eastAsia="ca-ES"/>
        </w:rPr>
        <w:t xml:space="preserve"> </w:t>
      </w:r>
      <w:r w:rsidR="00B61F23" w:rsidRPr="003407A9">
        <w:t xml:space="preserve">Axis 1 of the PCA explained </w:t>
      </w:r>
      <w:r w:rsidR="00284374" w:rsidRPr="003407A9">
        <w:t>64%</w:t>
      </w:r>
      <w:r w:rsidR="00B61F23" w:rsidRPr="003407A9">
        <w:t xml:space="preserve"> of the variance and ordered </w:t>
      </w:r>
      <w:r w:rsidR="0073638D" w:rsidRPr="003407A9">
        <w:t>the 78 plots</w:t>
      </w:r>
      <w:r w:rsidR="00B61F23" w:rsidRPr="003407A9">
        <w:t xml:space="preserve"> along a gradient of </w:t>
      </w:r>
      <w:proofErr w:type="spellStart"/>
      <w:r w:rsidR="00B61F23" w:rsidRPr="003407A9">
        <w:t>thermicity</w:t>
      </w:r>
      <w:proofErr w:type="spellEnd"/>
      <w:r w:rsidR="000C23A4" w:rsidRPr="003407A9">
        <w:t>, towards which the greatest contribution was made by GDD</w:t>
      </w:r>
      <w:r w:rsidR="00284374" w:rsidRPr="003407A9">
        <w:t xml:space="preserve"> (23.4)</w:t>
      </w:r>
      <w:r w:rsidR="00954E4C" w:rsidRPr="003407A9">
        <w:t xml:space="preserve"> and</w:t>
      </w:r>
      <w:r w:rsidR="000C23A4" w:rsidRPr="003407A9">
        <w:t xml:space="preserve"> </w:t>
      </w:r>
      <w:r w:rsidR="007A5222" w:rsidRPr="003407A9">
        <w:t>bio1 (23.5)</w:t>
      </w:r>
      <w:r w:rsidR="000C23A4" w:rsidRPr="003407A9">
        <w:t>.</w:t>
      </w:r>
      <w:r w:rsidR="00B61F23" w:rsidRPr="003407A9">
        <w:t xml:space="preserve"> </w:t>
      </w:r>
      <w:r w:rsidR="00284374" w:rsidRPr="003407A9">
        <w:t>GDD was highly correlated with bio1, bio2</w:t>
      </w:r>
      <w:r w:rsidR="00DD3F90">
        <w:t xml:space="preserve">, </w:t>
      </w:r>
      <w:r w:rsidR="00284374" w:rsidRPr="003407A9">
        <w:t xml:space="preserve">bio7 </w:t>
      </w:r>
      <w:r w:rsidR="00DD3F90">
        <w:t>and FDD</w:t>
      </w:r>
      <w:r w:rsidR="00A44328">
        <w:t xml:space="preserve"> </w:t>
      </w:r>
      <w:r w:rsidR="00284374" w:rsidRPr="003407A9">
        <w:t xml:space="preserve">(&gt; </w:t>
      </w:r>
      <w:r w:rsidR="00954E4C" w:rsidRPr="003407A9">
        <w:t>70</w:t>
      </w:r>
      <w:r w:rsidR="00284374" w:rsidRPr="003407A9">
        <w:t>%</w:t>
      </w:r>
      <w:r w:rsidR="008E5830" w:rsidRPr="003407A9">
        <w:t xml:space="preserve">, details in </w:t>
      </w:r>
      <w:r w:rsidR="008E5830" w:rsidRPr="00A44328">
        <w:t xml:space="preserve">Supplementary </w:t>
      </w:r>
      <w:r w:rsidR="00346F64">
        <w:t>Table 2</w:t>
      </w:r>
      <w:r w:rsidR="00284374" w:rsidRPr="003407A9">
        <w:t>)</w:t>
      </w:r>
      <w:r w:rsidR="002D418A" w:rsidRPr="003407A9">
        <w:t>.</w:t>
      </w:r>
      <w:r w:rsidR="00284374" w:rsidRPr="003407A9">
        <w:t xml:space="preserve"> </w:t>
      </w:r>
      <w:r w:rsidR="002D418A" w:rsidRPr="003407A9">
        <w:t>Therefore</w:t>
      </w:r>
      <w:r w:rsidR="00A67F84" w:rsidRPr="003407A9">
        <w:t xml:space="preserve">, </w:t>
      </w:r>
      <w:r w:rsidR="00284374" w:rsidRPr="003407A9">
        <w:t>we decided to</w:t>
      </w:r>
      <w:r w:rsidR="00A67F84" w:rsidRPr="003407A9">
        <w:t xml:space="preserve"> use </w:t>
      </w:r>
      <w:r w:rsidR="00324D6F" w:rsidRPr="003407A9">
        <w:t xml:space="preserve">GDD </w:t>
      </w:r>
      <w:r w:rsidR="002B403F" w:rsidRPr="003407A9">
        <w:t xml:space="preserve">as the single best descriptor of microclimatic </w:t>
      </w:r>
      <w:r w:rsidR="00291E15">
        <w:t>variation</w:t>
      </w:r>
      <w:r w:rsidR="002B403F" w:rsidRPr="003407A9">
        <w:t xml:space="preserve"> for further analyses</w:t>
      </w:r>
      <w:r w:rsidR="00A67F84" w:rsidRPr="003407A9">
        <w:t>.</w:t>
      </w:r>
      <w:r w:rsidR="005A3030" w:rsidRPr="003407A9">
        <w:t xml:space="preserve"> </w:t>
      </w:r>
    </w:p>
    <w:p w14:paraId="0C2E5821" w14:textId="4E116F95" w:rsidR="00B500F2" w:rsidRPr="003407A9" w:rsidRDefault="0068503C" w:rsidP="002D07AE">
      <w:pPr>
        <w:pStyle w:val="Ttulo3"/>
        <w:spacing w:line="360" w:lineRule="auto"/>
        <w:jc w:val="both"/>
      </w:pPr>
      <w:r w:rsidRPr="003407A9">
        <w:t>2.</w:t>
      </w:r>
      <w:r w:rsidR="00ED4BDD" w:rsidRPr="003407A9">
        <w:t>4</w:t>
      </w:r>
      <w:r w:rsidR="00A559B2" w:rsidRPr="003407A9">
        <w:t>.</w:t>
      </w:r>
      <w:r w:rsidRPr="003407A9">
        <w:t xml:space="preserve"> </w:t>
      </w:r>
      <w:r w:rsidR="00D25BB2" w:rsidRPr="003407A9">
        <w:t>See</w:t>
      </w:r>
      <w:r w:rsidR="00B500F2" w:rsidRPr="003407A9">
        <w:t xml:space="preserve">d </w:t>
      </w:r>
      <w:r w:rsidR="00F850DE" w:rsidRPr="003407A9">
        <w:t>collection</w:t>
      </w:r>
    </w:p>
    <w:p w14:paraId="3C4E047A" w14:textId="1C9BF454" w:rsidR="003845EA" w:rsidRPr="003407A9" w:rsidRDefault="00663006" w:rsidP="0073638D">
      <w:pPr>
        <w:spacing w:line="360" w:lineRule="auto"/>
        <w:ind w:firstLine="709"/>
        <w:jc w:val="both"/>
      </w:pPr>
      <w:r w:rsidRPr="003407A9">
        <w:t xml:space="preserve">We </w:t>
      </w:r>
      <w:r w:rsidR="00F66105" w:rsidRPr="003407A9">
        <w:t xml:space="preserve">sampled </w:t>
      </w:r>
      <w:r w:rsidR="00D25BB2" w:rsidRPr="003407A9">
        <w:t>see</w:t>
      </w:r>
      <w:r w:rsidR="00165571" w:rsidRPr="003407A9">
        <w:t xml:space="preserve">ds </w:t>
      </w:r>
      <w:r w:rsidR="004D5882" w:rsidRPr="003407A9">
        <w:t xml:space="preserve">of </w:t>
      </w:r>
      <w:r w:rsidR="004D5882" w:rsidRPr="003407A9">
        <w:rPr>
          <w:i/>
          <w:iCs/>
        </w:rPr>
        <w:t>D. langeanus</w:t>
      </w:r>
      <w:r w:rsidR="004D5882" w:rsidRPr="003407A9">
        <w:t xml:space="preserve"> from each plot</w:t>
      </w:r>
      <w:r w:rsidR="00F66105" w:rsidRPr="003407A9">
        <w:t xml:space="preserve"> where the species was present</w:t>
      </w:r>
      <w:r w:rsidR="00D5342D" w:rsidRPr="003407A9">
        <w:t xml:space="preserve"> (</w:t>
      </w:r>
      <w:r w:rsidR="0098001B" w:rsidRPr="003407A9">
        <w:t xml:space="preserve">Fig. </w:t>
      </w:r>
      <w:r w:rsidR="00146981" w:rsidRPr="003407A9">
        <w:t>2)</w:t>
      </w:r>
      <w:r w:rsidR="00F66105" w:rsidRPr="003407A9">
        <w:t xml:space="preserve">. </w:t>
      </w:r>
      <w:r w:rsidR="00F703E4" w:rsidRPr="003407A9">
        <w:t xml:space="preserve">We collected mature fruits (capsules) </w:t>
      </w:r>
      <w:r w:rsidR="00F66105" w:rsidRPr="003407A9">
        <w:t>at the time of natural dispersal (August 7-8</w:t>
      </w:r>
      <w:r w:rsidR="00F66105" w:rsidRPr="003407A9">
        <w:rPr>
          <w:vertAlign w:val="superscript"/>
        </w:rPr>
        <w:t>th</w:t>
      </w:r>
      <w:r w:rsidR="00F66105" w:rsidRPr="003407A9">
        <w:t>, 2023)</w:t>
      </w:r>
      <w:r w:rsidR="00F703E4" w:rsidRPr="003407A9">
        <w:t xml:space="preserve">. </w:t>
      </w:r>
      <w:r w:rsidR="00395661">
        <w:t>In</w:t>
      </w:r>
      <w:r w:rsidR="00395661" w:rsidRPr="003407A9">
        <w:t xml:space="preserve"> </w:t>
      </w:r>
      <w:r w:rsidR="00FD76E4" w:rsidRPr="003407A9">
        <w:t xml:space="preserve">each </w:t>
      </w:r>
      <w:r w:rsidR="00395661">
        <w:t>plot</w:t>
      </w:r>
      <w:r w:rsidR="00FD76E4" w:rsidRPr="003407A9">
        <w:t>, w</w:t>
      </w:r>
      <w:r w:rsidR="00F703E4" w:rsidRPr="003407A9">
        <w:t>e sampled</w:t>
      </w:r>
      <w:r w:rsidR="00165571" w:rsidRPr="003407A9">
        <w:t xml:space="preserve"> at least 20 randomly selected </w:t>
      </w:r>
      <w:r w:rsidR="00FD76E4" w:rsidRPr="003407A9">
        <w:t xml:space="preserve">mother plants </w:t>
      </w:r>
      <w:r w:rsidR="00395661" w:rsidRPr="003407A9">
        <w:t>within a 2</w:t>
      </w:r>
      <w:r w:rsidR="00395661">
        <w:t xml:space="preserve"> </w:t>
      </w:r>
      <w:r w:rsidR="00395661" w:rsidRPr="003407A9">
        <w:t xml:space="preserve">m radius from the datalogger, </w:t>
      </w:r>
      <w:r w:rsidR="00AC7532" w:rsidRPr="003407A9">
        <w:rPr>
          <w:rFonts w:cstheme="minorHAnsi"/>
        </w:rPr>
        <w:t>following standard protocols for sampling</w:t>
      </w:r>
      <w:r w:rsidR="006D223E" w:rsidRPr="003407A9">
        <w:rPr>
          <w:rFonts w:cstheme="minorHAnsi"/>
        </w:rPr>
        <w:t xml:space="preserve"> seeds</w:t>
      </w:r>
      <w:r w:rsidR="00954E4C" w:rsidRPr="003407A9">
        <w:rPr>
          <w:rFonts w:cstheme="minorHAnsi"/>
        </w:rPr>
        <w:t xml:space="preserve"> </w:t>
      </w:r>
      <w:r w:rsidR="00AC7532" w:rsidRPr="003407A9">
        <w:rPr>
          <w:rFonts w:cstheme="minorHAnsi"/>
        </w:rPr>
        <w:t>of wild populations</w:t>
      </w:r>
      <w:r w:rsidR="0081658B" w:rsidRPr="003407A9">
        <w:rPr>
          <w:rFonts w:cstheme="minorHAnsi"/>
        </w:rPr>
        <w:t xml:space="preserve"> (ENSCONET, 2009)</w:t>
      </w:r>
      <w:r w:rsidR="00D802B4" w:rsidRPr="003407A9">
        <w:t>.</w:t>
      </w:r>
      <w:r w:rsidR="00023A98" w:rsidRPr="003407A9">
        <w:rPr>
          <w:rFonts w:cstheme="minorHAnsi"/>
        </w:rPr>
        <w:t xml:space="preserve"> </w:t>
      </w:r>
      <w:r w:rsidR="003845EA" w:rsidRPr="003407A9">
        <w:t xml:space="preserve">In total, we sampled </w:t>
      </w:r>
      <w:r w:rsidR="00146981" w:rsidRPr="003407A9">
        <w:t>47</w:t>
      </w:r>
      <w:r w:rsidR="00954E4C" w:rsidRPr="003407A9">
        <w:t xml:space="preserve"> plots with </w:t>
      </w:r>
      <w:r w:rsidR="00954E4C" w:rsidRPr="003407A9">
        <w:rPr>
          <w:i/>
        </w:rPr>
        <w:t>D. langeanus</w:t>
      </w:r>
      <w:r w:rsidR="00954E4C" w:rsidRPr="003407A9">
        <w:t xml:space="preserve"> </w:t>
      </w:r>
      <w:r w:rsidR="00B642A1" w:rsidRPr="003407A9">
        <w:t xml:space="preserve">but only </w:t>
      </w:r>
      <w:r w:rsidR="00AC360B" w:rsidRPr="003407A9">
        <w:t xml:space="preserve">were able to collect </w:t>
      </w:r>
      <w:r w:rsidR="00B642A1" w:rsidRPr="003407A9">
        <w:t xml:space="preserve">enough </w:t>
      </w:r>
      <w:r w:rsidR="00D25BB2" w:rsidRPr="003407A9">
        <w:t>see</w:t>
      </w:r>
      <w:r w:rsidR="00B642A1" w:rsidRPr="003407A9">
        <w:t>ds</w:t>
      </w:r>
      <w:r w:rsidR="00E244A6" w:rsidRPr="003407A9">
        <w:t xml:space="preserve"> for experiments</w:t>
      </w:r>
      <w:r w:rsidR="00B642A1" w:rsidRPr="003407A9">
        <w:t xml:space="preserve"> (&gt; 600</w:t>
      </w:r>
      <w:r w:rsidR="00FF761C" w:rsidRPr="003407A9">
        <w:t xml:space="preserve"> seeds</w:t>
      </w:r>
      <w:r w:rsidR="00B642A1" w:rsidRPr="003407A9">
        <w:t>) from 18 of them</w:t>
      </w:r>
      <w:r w:rsidR="00954E4C" w:rsidRPr="003407A9">
        <w:t>, hereafter called “subpopulations”</w:t>
      </w:r>
      <w:r w:rsidR="00B642A1" w:rsidRPr="003407A9">
        <w:t>.</w:t>
      </w:r>
      <w:r w:rsidR="003845EA" w:rsidRPr="003407A9">
        <w:t xml:space="preserve"> </w:t>
      </w:r>
      <w:r w:rsidR="00E244A6" w:rsidRPr="003407A9">
        <w:rPr>
          <w:rFonts w:cstheme="minorHAnsi"/>
        </w:rPr>
        <w:t xml:space="preserve">Immediately after collection, we manually cleaned </w:t>
      </w:r>
      <w:r w:rsidR="00741988" w:rsidRPr="003407A9">
        <w:rPr>
          <w:rFonts w:cstheme="minorHAnsi"/>
        </w:rPr>
        <w:t xml:space="preserve">the </w:t>
      </w:r>
      <w:r w:rsidR="00D25BB2" w:rsidRPr="003407A9">
        <w:rPr>
          <w:rFonts w:cstheme="minorHAnsi"/>
        </w:rPr>
        <w:t>see</w:t>
      </w:r>
      <w:r w:rsidR="00741988" w:rsidRPr="003407A9">
        <w:rPr>
          <w:rFonts w:cstheme="minorHAnsi"/>
        </w:rPr>
        <w:t>ds and kept them</w:t>
      </w:r>
      <w:r w:rsidR="00E244A6" w:rsidRPr="003407A9">
        <w:rPr>
          <w:rFonts w:cstheme="minorHAnsi"/>
        </w:rPr>
        <w:t xml:space="preserve"> at room conditions (22 ºC and 35 % RH) </w:t>
      </w:r>
      <w:r w:rsidR="0004787B" w:rsidRPr="003407A9">
        <w:rPr>
          <w:rFonts w:cstheme="minorHAnsi"/>
        </w:rPr>
        <w:t>until the start of the</w:t>
      </w:r>
      <w:r w:rsidR="00E244A6" w:rsidRPr="003407A9">
        <w:rPr>
          <w:rFonts w:cstheme="minorHAnsi"/>
        </w:rPr>
        <w:t xml:space="preserve"> germination experiments. </w:t>
      </w:r>
      <w:r w:rsidR="005E21BB" w:rsidRPr="003407A9">
        <w:t xml:space="preserve">For </w:t>
      </w:r>
      <w:r w:rsidR="00AC360B" w:rsidRPr="003407A9">
        <w:t>each subpopulation used in subsequent</w:t>
      </w:r>
      <w:r w:rsidR="005E21BB" w:rsidRPr="003407A9">
        <w:t xml:space="preserve"> experiment</w:t>
      </w:r>
      <w:r w:rsidR="00AC360B" w:rsidRPr="003407A9">
        <w:t>s</w:t>
      </w:r>
      <w:r w:rsidR="005E21BB" w:rsidRPr="003407A9">
        <w:t>, w</w:t>
      </w:r>
      <w:r w:rsidR="00420DDE" w:rsidRPr="003407A9">
        <w:t>e</w:t>
      </w:r>
      <w:r w:rsidR="003845EA" w:rsidRPr="003407A9">
        <w:t xml:space="preserve"> measured </w:t>
      </w:r>
      <w:r w:rsidR="00D802B4" w:rsidRPr="003407A9">
        <w:t>dry</w:t>
      </w:r>
      <w:r w:rsidR="006D223E" w:rsidRPr="003407A9">
        <w:t xml:space="preserve"> seed </w:t>
      </w:r>
      <w:r w:rsidR="003845EA" w:rsidRPr="003407A9">
        <w:t xml:space="preserve">mass by </w:t>
      </w:r>
      <w:r w:rsidR="00C95DC5" w:rsidRPr="003407A9">
        <w:t>weighing</w:t>
      </w:r>
      <w:r w:rsidR="003845EA" w:rsidRPr="003407A9">
        <w:t xml:space="preserve"> </w:t>
      </w:r>
      <w:r w:rsidR="00D802B4" w:rsidRPr="003407A9">
        <w:t xml:space="preserve">10 individual </w:t>
      </w:r>
      <w:r w:rsidR="00D25BB2" w:rsidRPr="003407A9">
        <w:t>see</w:t>
      </w:r>
      <w:r w:rsidR="00D802B4" w:rsidRPr="003407A9">
        <w:t>ds</w:t>
      </w:r>
      <w:r w:rsidR="003845EA" w:rsidRPr="003407A9">
        <w:t xml:space="preserve"> from each </w:t>
      </w:r>
      <w:r w:rsidR="00651D4D" w:rsidRPr="003407A9">
        <w:t xml:space="preserve">subpopulation </w:t>
      </w:r>
      <w:r w:rsidR="00420DDE" w:rsidRPr="003407A9">
        <w:t xml:space="preserve">after </w:t>
      </w:r>
      <w:r w:rsidR="00C95DC5" w:rsidRPr="003407A9">
        <w:t xml:space="preserve">the </w:t>
      </w:r>
      <w:r w:rsidR="00D25BB2" w:rsidRPr="003407A9">
        <w:t>see</w:t>
      </w:r>
      <w:r w:rsidR="00420DDE" w:rsidRPr="003407A9">
        <w:t xml:space="preserve">ds </w:t>
      </w:r>
      <w:r w:rsidR="00651D4D" w:rsidRPr="003407A9">
        <w:t xml:space="preserve">had </w:t>
      </w:r>
      <w:r w:rsidR="00C95DC5" w:rsidRPr="003407A9">
        <w:t>spent</w:t>
      </w:r>
      <w:r w:rsidR="00420DDE" w:rsidRPr="003407A9">
        <w:t xml:space="preserve"> 3 months </w:t>
      </w:r>
      <w:r w:rsidR="00651D4D" w:rsidRPr="003407A9">
        <w:t xml:space="preserve">drying </w:t>
      </w:r>
      <w:r w:rsidR="00420DDE" w:rsidRPr="003407A9">
        <w:t>with silic</w:t>
      </w:r>
      <w:r w:rsidR="00C95DC5" w:rsidRPr="003407A9">
        <w:t>a</w:t>
      </w:r>
      <w:r w:rsidR="00420DDE" w:rsidRPr="003407A9">
        <w:t xml:space="preserve"> gel</w:t>
      </w:r>
      <w:r w:rsidR="00651D4D" w:rsidRPr="003407A9">
        <w:t xml:space="preserve"> (</w:t>
      </w:r>
      <w:r w:rsidR="00954E4C" w:rsidRPr="003407A9">
        <w:t xml:space="preserve">Mettler Toledo, </w:t>
      </w:r>
      <w:r w:rsidR="00A11D71" w:rsidRPr="003407A9">
        <w:t>New classic SG</w:t>
      </w:r>
      <w:r w:rsidR="00681877" w:rsidRPr="003407A9">
        <w:t xml:space="preserve"> – Model ML1052E/01</w:t>
      </w:r>
      <w:r w:rsidR="00954E4C" w:rsidRPr="003407A9">
        <w:t>, precision 0.1 mg</w:t>
      </w:r>
      <w:r w:rsidR="00651D4D" w:rsidRPr="003407A9">
        <w:t>)</w:t>
      </w:r>
      <w:r w:rsidR="003845EA" w:rsidRPr="003407A9">
        <w:t>.</w:t>
      </w:r>
    </w:p>
    <w:p w14:paraId="64090E18" w14:textId="4CBD90B5" w:rsidR="0068503C" w:rsidRDefault="0068503C" w:rsidP="002D07AE">
      <w:pPr>
        <w:pStyle w:val="Ttulo3"/>
        <w:spacing w:line="360" w:lineRule="auto"/>
        <w:jc w:val="both"/>
      </w:pPr>
      <w:r w:rsidRPr="003407A9">
        <w:t>2.</w:t>
      </w:r>
      <w:r w:rsidR="00960FF6" w:rsidRPr="003407A9">
        <w:t>5</w:t>
      </w:r>
      <w:r w:rsidR="00A559B2" w:rsidRPr="003407A9">
        <w:t>.</w:t>
      </w:r>
      <w:r w:rsidRPr="003407A9">
        <w:t xml:space="preserve"> Germination </w:t>
      </w:r>
      <w:r w:rsidR="00165571" w:rsidRPr="003407A9">
        <w:t>experiments</w:t>
      </w:r>
    </w:p>
    <w:p w14:paraId="2A0623F3" w14:textId="01AAA55B" w:rsidR="00A84E30" w:rsidRPr="003407A9" w:rsidRDefault="00533CCB" w:rsidP="00035C55">
      <w:pPr>
        <w:spacing w:line="360" w:lineRule="auto"/>
        <w:ind w:firstLine="709"/>
        <w:jc w:val="both"/>
        <w:rPr>
          <w:rFonts w:cstheme="minorHAnsi"/>
        </w:rPr>
      </w:pPr>
      <w:r w:rsidRPr="003407A9">
        <w:t xml:space="preserve">We wanted to measure germination responses to water stress in </w:t>
      </w:r>
      <w:r w:rsidR="00954E4C" w:rsidRPr="003407A9">
        <w:t>significant</w:t>
      </w:r>
      <w:r w:rsidR="00103812" w:rsidRPr="003407A9">
        <w:t xml:space="preserve"> ecological conditions, i.e. using fresh</w:t>
      </w:r>
      <w:r w:rsidR="006D223E" w:rsidRPr="003407A9">
        <w:t xml:space="preserve"> seeds </w:t>
      </w:r>
      <w:r w:rsidR="00103812" w:rsidRPr="003407A9">
        <w:t xml:space="preserve">at the time of dispersal. </w:t>
      </w:r>
      <w:r w:rsidR="004B2DB9">
        <w:t>At the same time</w:t>
      </w:r>
      <w:r w:rsidR="00103812" w:rsidRPr="003407A9">
        <w:t xml:space="preserve">, </w:t>
      </w:r>
      <w:r w:rsidR="004B2DB9">
        <w:t xml:space="preserve">based on previous information on Mediterranean alpine species </w:t>
      </w:r>
      <w:r w:rsidR="008D0E31">
        <w:fldChar w:fldCharType="begin" w:fldLock="1"/>
      </w:r>
      <w:r w:rsidR="009D4EB3">
        <w:instrText>ADDIN CSL_CITATION {"citationItems":[{"id":"ITEM-1","itemData":{"DOI":"10.1007/s10725-021-00717-5","ISBN":"1072502100","ISSN":"15735087","abstract":"Fruit and seed morphology interact with embryo physiology and environmental conditions to control seed germination timing. This interaction plays a pivotal role in ecosystems with narrow windows for seedling establishment, such as the Mediterranean mountains. In this study, we investigated the germination responses of the secondary capitula (disseminules) of Gundelia tournefortii from East Mediterranean mountain populations. When incubated at 15 °C, intact capitula did not reach 20% of final germination, with or without the addition in the germination substrate of GA3 (250 mg L−1), while extracted fruits reached 50% of germination, which increased to ca. 70% when treated with GA3. Cold stratification enhanced final germination of the capitula at 15 °C to ca. 65%, although almost half of the initially sown capitula germinated during the second month of stratification at 5 °C. During the stratification at 5 °C, peak puncture force needed to pierce the basal part of the capitula decreased linearly and capitula started germinating after one month, which corresponded to a peak puncture force of 0.41–0.35 N. These findings highlight the presence of mechanical and hormonal components of physiological seed dormancy. The morphology of the disseminules controls seed germination timing, by interacting with cold winter temperatures and starting seed germination only in early winter. These findings not only provide new insights on the reproduction from seeds of this plant, but by highlighting high germination of cold-stratified intact capitula, can also support plant propagation programmes for this key wild edible species, very important for food security and the livelihoods of local communities in the East Mediterranean region.","author":[{"dropping-particle":"","family":"Mattana","given":"Efisio","non-dropping-particle":"","parse-names":false,"suffix":""},{"dropping-particle":"","family":"Gómez-Barreiro","given":"Pablo","non-dropping-particle":"","parse-names":false,"suffix":""},{"dropping-particle":"","family":"Hani","given":"Nizar Youssef","non-dropping-particle":"","parse-names":false,"suffix":""},{"dropping-particle":"","family":"Abulaila","given":"Khaled","non-dropping-particle":"","parse-names":false,"suffix":""},{"dropping-particle":"","family":"Ulian","given":"Tiziana","non-dropping-particle":"","parse-names":false,"suffix":""}],"container-title":"Plant Growth Regulation","id":"ITEM-1","issue":"2","issued":{"date-parts":[["2022"]]},"page":"175-184","publisher":"Springer Netherlands","title":"Physiological and environmental control of seed germination timing in Mediterranean mountain populations of Gundelia tournefortii","type":"article-journal","volume":"97"},"uris":["http://www.mendeley.com/documents/?uuid=7e7f4b85-1633-4608-819d-5c7b4dd97930"]}],"mendeley":{"formattedCitation":"(Mattana et al. 2022)","plainTextFormattedCitation":"(Mattana et al. 2022)","previouslyFormattedCitation":"(Mattana et al. 2022)"},"properties":{"noteIndex":0},"schema":"https://github.com/citation-style-language/schema/raw/master/csl-citation.json"}</w:instrText>
      </w:r>
      <w:r w:rsidR="008D0E31">
        <w:fldChar w:fldCharType="separate"/>
      </w:r>
      <w:r w:rsidR="008D0E31" w:rsidRPr="008D0E31">
        <w:rPr>
          <w:noProof/>
        </w:rPr>
        <w:t>(Mattana et al. 2022)</w:t>
      </w:r>
      <w:r w:rsidR="008D0E31">
        <w:fldChar w:fldCharType="end"/>
      </w:r>
      <w:r w:rsidR="00DF7418">
        <w:t>,</w:t>
      </w:r>
      <w:r w:rsidR="004B2DB9">
        <w:t xml:space="preserve"> </w:t>
      </w:r>
      <w:r w:rsidR="00DA2741" w:rsidRPr="003407A9">
        <w:t xml:space="preserve">we expected that </w:t>
      </w:r>
      <w:r w:rsidR="00EC2092" w:rsidRPr="003407A9">
        <w:t xml:space="preserve">fresh </w:t>
      </w:r>
      <w:r w:rsidR="00EC2092" w:rsidRPr="003407A9">
        <w:rPr>
          <w:i/>
          <w:iCs/>
        </w:rPr>
        <w:t>D. langeanus</w:t>
      </w:r>
      <w:r w:rsidR="00EC2092" w:rsidRPr="003407A9">
        <w:t xml:space="preserve"> seeds</w:t>
      </w:r>
      <w:r w:rsidR="00EC2092" w:rsidRPr="003407A9" w:rsidDel="00EC2092">
        <w:t xml:space="preserve"> </w:t>
      </w:r>
      <w:r w:rsidR="00DA2741" w:rsidRPr="003407A9">
        <w:t xml:space="preserve">could show some </w:t>
      </w:r>
      <w:r w:rsidR="00C763DF">
        <w:t>degree</w:t>
      </w:r>
      <w:r w:rsidR="00C763DF" w:rsidRPr="003407A9">
        <w:t xml:space="preserve"> </w:t>
      </w:r>
      <w:r w:rsidR="000C3D3B" w:rsidRPr="003407A9">
        <w:t xml:space="preserve">level of physiological dormancy and </w:t>
      </w:r>
      <w:r w:rsidR="00070AF5" w:rsidRPr="003407A9">
        <w:t>that they could require</w:t>
      </w:r>
      <w:r w:rsidR="000B3B1D" w:rsidRPr="003407A9">
        <w:t xml:space="preserve"> dry after-ripening to release this dormancy. Since we wanted to calculate hydro-time models</w:t>
      </w:r>
      <w:r w:rsidR="00DF7418">
        <w:t xml:space="preserve"> </w:t>
      </w:r>
      <w:r w:rsidR="00C20C74">
        <w:fldChar w:fldCharType="begin" w:fldLock="1"/>
      </w:r>
      <w:r w:rsidR="00C20C74">
        <w:instrText>ADDIN CSL_CITATION {"citationItems":[{"id":"ITEM-1","itemData":{"DOI":"10.1614/0043-1745(2002)050[0248:aohttq]2.0.co;2","ISSN":"0043-1745","abstract":"Knowledge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Science","id":"ITEM-1","issue":"2","issued":{"date-parts":[["2002"]]},"page":"248-260","title":"Applications of hydrothermal time to quantifying and modeling seed germination and dormancy","type":"article-journal","volume":"50"},"uris":["http://www.mendeley.com/documents/?uuid=c3c90c78-e390-4928-9fe8-703e576e67bf"]}],"mendeley":{"formattedCitation":"(Bradford 2002)","plainTextFormattedCitation":"(Bradford 2002)","previouslyFormattedCitation":"(Bradford 2002)"},"properties":{"noteIndex":0},"schema":"https://github.com/citation-style-language/schema/raw/master/csl-citation.json"}</w:instrText>
      </w:r>
      <w:r w:rsidR="00C20C74">
        <w:fldChar w:fldCharType="separate"/>
      </w:r>
      <w:r w:rsidR="00C20C74" w:rsidRPr="00104EBE">
        <w:rPr>
          <w:noProof/>
        </w:rPr>
        <w:t>(Bradford 2002)</w:t>
      </w:r>
      <w:r w:rsidR="00C20C74">
        <w:fldChar w:fldCharType="end"/>
      </w:r>
      <w:r w:rsidR="00C20C74">
        <w:t xml:space="preserve"> </w:t>
      </w:r>
      <w:r w:rsidR="00DF7418">
        <w:t>using non-dormant seeds</w:t>
      </w:r>
      <w:r w:rsidR="000B3B1D" w:rsidRPr="003407A9">
        <w:t xml:space="preserve"> and </w:t>
      </w:r>
      <w:r w:rsidR="00CF4C54">
        <w:t>no prior information about dormancy alleviation</w:t>
      </w:r>
      <w:r w:rsidR="002E4EAA">
        <w:t xml:space="preserve"> was available for </w:t>
      </w:r>
      <w:r w:rsidR="00DF7418">
        <w:t xml:space="preserve">our </w:t>
      </w:r>
      <w:r w:rsidR="002E4EAA">
        <w:t>study species</w:t>
      </w:r>
      <w:r w:rsidR="00645601">
        <w:t>;</w:t>
      </w:r>
      <w:r w:rsidR="004E0359" w:rsidRPr="003407A9">
        <w:t xml:space="preserve"> we repeat</w:t>
      </w:r>
      <w:r w:rsidR="001576D5">
        <w:t>ed</w:t>
      </w:r>
      <w:r w:rsidR="004E0359" w:rsidRPr="003407A9">
        <w:t xml:space="preserve"> the experiments with two </w:t>
      </w:r>
      <w:r w:rsidR="00D25BB2" w:rsidRPr="003407A9">
        <w:t>see</w:t>
      </w:r>
      <w:r w:rsidR="004E0359" w:rsidRPr="003407A9">
        <w:t>d storage treatments</w:t>
      </w:r>
      <w:r w:rsidR="00645601">
        <w:t xml:space="preserve"> to ensure working with non-dormant </w:t>
      </w:r>
      <w:r w:rsidR="00DF7418">
        <w:t xml:space="preserve">but relatively fresh </w:t>
      </w:r>
      <w:r w:rsidR="00645601">
        <w:t>seed lots</w:t>
      </w:r>
      <w:r w:rsidR="004E0359" w:rsidRPr="003407A9">
        <w:t xml:space="preserve">: </w:t>
      </w:r>
      <w:r w:rsidR="004E0359" w:rsidRPr="003407A9">
        <w:rPr>
          <w:rFonts w:cstheme="minorHAnsi"/>
        </w:rPr>
        <w:t xml:space="preserve">fresh </w:t>
      </w:r>
      <w:r w:rsidR="00D25BB2" w:rsidRPr="003407A9">
        <w:rPr>
          <w:rFonts w:cstheme="minorHAnsi"/>
        </w:rPr>
        <w:t>see</w:t>
      </w:r>
      <w:r w:rsidR="004E0359" w:rsidRPr="003407A9">
        <w:rPr>
          <w:rFonts w:cstheme="minorHAnsi"/>
        </w:rPr>
        <w:t>ds (10 days after collection, hereafter called “</w:t>
      </w:r>
      <w:r w:rsidR="005E2483" w:rsidRPr="003407A9">
        <w:rPr>
          <w:rFonts w:cstheme="minorHAnsi"/>
        </w:rPr>
        <w:t>fresh</w:t>
      </w:r>
      <w:r w:rsidR="004E0359" w:rsidRPr="003407A9">
        <w:rPr>
          <w:rFonts w:cstheme="minorHAnsi"/>
        </w:rPr>
        <w:t xml:space="preserve">”) and after ripened </w:t>
      </w:r>
      <w:r w:rsidR="00D25BB2" w:rsidRPr="003407A9">
        <w:rPr>
          <w:rFonts w:cstheme="minorHAnsi"/>
        </w:rPr>
        <w:t>see</w:t>
      </w:r>
      <w:r w:rsidR="004E0359" w:rsidRPr="003407A9">
        <w:rPr>
          <w:rFonts w:cstheme="minorHAnsi"/>
        </w:rPr>
        <w:t>ds (45 days after collection, hereafter called “after</w:t>
      </w:r>
      <w:r w:rsidR="006D5C65" w:rsidRPr="003407A9">
        <w:rPr>
          <w:rFonts w:cstheme="minorHAnsi"/>
        </w:rPr>
        <w:t xml:space="preserve"> </w:t>
      </w:r>
      <w:r w:rsidR="004E0359" w:rsidRPr="003407A9">
        <w:rPr>
          <w:rFonts w:cstheme="minorHAnsi"/>
        </w:rPr>
        <w:t>ripen</w:t>
      </w:r>
      <w:r w:rsidR="00716D42" w:rsidRPr="003407A9">
        <w:rPr>
          <w:rFonts w:cstheme="minorHAnsi"/>
        </w:rPr>
        <w:t>ed</w:t>
      </w:r>
      <w:r w:rsidR="004E0359" w:rsidRPr="003407A9">
        <w:rPr>
          <w:rFonts w:cstheme="minorHAnsi"/>
        </w:rPr>
        <w:t>”)</w:t>
      </w:r>
      <w:r w:rsidR="00663D81" w:rsidRPr="003407A9">
        <w:rPr>
          <w:rFonts w:cstheme="minorHAnsi"/>
        </w:rPr>
        <w:t>. For e</w:t>
      </w:r>
      <w:r w:rsidR="00C22EBD" w:rsidRPr="003407A9">
        <w:rPr>
          <w:rFonts w:cstheme="minorHAnsi"/>
        </w:rPr>
        <w:t xml:space="preserve">ach storage treatment, we used </w:t>
      </w:r>
      <w:r w:rsidR="00D25BB2" w:rsidRPr="003407A9">
        <w:rPr>
          <w:rFonts w:cstheme="minorHAnsi"/>
        </w:rPr>
        <w:t>12</w:t>
      </w:r>
      <w:r w:rsidR="00C22EBD" w:rsidRPr="003407A9">
        <w:rPr>
          <w:rFonts w:cstheme="minorHAnsi"/>
        </w:rPr>
        <w:t xml:space="preserve"> subpopulations, as </w:t>
      </w:r>
      <w:r w:rsidR="00D25BB2" w:rsidRPr="003407A9">
        <w:rPr>
          <w:rFonts w:cstheme="minorHAnsi"/>
        </w:rPr>
        <w:t>see</w:t>
      </w:r>
      <w:r w:rsidR="00C22EBD" w:rsidRPr="003407A9">
        <w:rPr>
          <w:rFonts w:cstheme="minorHAnsi"/>
        </w:rPr>
        <w:t xml:space="preserve">d numbers allowed: </w:t>
      </w:r>
      <w:r w:rsidR="00D25BB2" w:rsidRPr="003407A9">
        <w:rPr>
          <w:rFonts w:cstheme="minorHAnsi"/>
        </w:rPr>
        <w:t>6</w:t>
      </w:r>
      <w:r w:rsidR="00890B14" w:rsidRPr="003407A9">
        <w:rPr>
          <w:rFonts w:cstheme="minorHAnsi"/>
        </w:rPr>
        <w:t xml:space="preserve"> </w:t>
      </w:r>
      <w:r w:rsidR="001C3341" w:rsidRPr="003407A9">
        <w:rPr>
          <w:rFonts w:cstheme="minorHAnsi"/>
        </w:rPr>
        <w:t>sub</w:t>
      </w:r>
      <w:r w:rsidR="00890B14" w:rsidRPr="003407A9">
        <w:rPr>
          <w:rFonts w:cstheme="minorHAnsi"/>
        </w:rPr>
        <w:t xml:space="preserve">populations were repeated for both treatments, </w:t>
      </w:r>
      <w:r w:rsidR="00D25BB2" w:rsidRPr="003407A9">
        <w:rPr>
          <w:rFonts w:cstheme="minorHAnsi"/>
        </w:rPr>
        <w:lastRenderedPageBreak/>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 xml:space="preserve">were used only for the fresh treatment, and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were used only for the after</w:t>
      </w:r>
      <w:r w:rsidR="006D5C65" w:rsidRPr="003407A9">
        <w:rPr>
          <w:rFonts w:cstheme="minorHAnsi"/>
        </w:rPr>
        <w:t xml:space="preserve"> ripened</w:t>
      </w:r>
      <w:r w:rsidR="00890B14" w:rsidRPr="003407A9">
        <w:rPr>
          <w:rFonts w:cstheme="minorHAnsi"/>
        </w:rPr>
        <w:t xml:space="preserve"> treatment</w:t>
      </w:r>
      <w:r w:rsidR="009F62B4" w:rsidRPr="003407A9">
        <w:rPr>
          <w:rFonts w:cstheme="minorHAnsi"/>
        </w:rPr>
        <w:t xml:space="preserve"> (Table </w:t>
      </w:r>
      <w:r w:rsidR="00716D42" w:rsidRPr="003407A9">
        <w:rPr>
          <w:rFonts w:cstheme="minorHAnsi"/>
        </w:rPr>
        <w:t>1</w:t>
      </w:r>
      <w:r w:rsidR="009F62B4" w:rsidRPr="003407A9">
        <w:rPr>
          <w:rFonts w:cstheme="minorHAnsi"/>
        </w:rPr>
        <w:t>)</w:t>
      </w:r>
      <w:r w:rsidR="00890B14" w:rsidRPr="003407A9">
        <w:rPr>
          <w:rFonts w:cstheme="minorHAnsi"/>
        </w:rPr>
        <w:t>.</w:t>
      </w:r>
      <w:r w:rsidR="00AC6BF7">
        <w:rPr>
          <w:rFonts w:cstheme="minorHAnsi"/>
        </w:rPr>
        <w:t xml:space="preserve"> </w:t>
      </w:r>
    </w:p>
    <w:p w14:paraId="587A45B3" w14:textId="289CF2E9" w:rsidR="00426DDC" w:rsidRPr="003407A9" w:rsidRDefault="00A84E30" w:rsidP="00C25274">
      <w:pPr>
        <w:spacing w:line="360" w:lineRule="auto"/>
        <w:ind w:firstLine="709"/>
        <w:jc w:val="both"/>
      </w:pPr>
      <w:r w:rsidRPr="003407A9">
        <w:rPr>
          <w:rFonts w:cstheme="minorHAnsi"/>
        </w:rPr>
        <w:t>To test the seed germination responses to water stress, we performed laboratory experiments using</w:t>
      </w:r>
      <w:r w:rsidR="00952B57" w:rsidRPr="003407A9">
        <w:rPr>
          <w:rFonts w:cstheme="minorHAnsi"/>
        </w:rPr>
        <w:t xml:space="preserve"> </w:t>
      </w:r>
      <w:r w:rsidRPr="003407A9">
        <w:rPr>
          <w:rFonts w:cstheme="minorHAnsi"/>
        </w:rPr>
        <w:t>polyethylene glycol</w:t>
      </w:r>
      <w:r w:rsidR="00952B57" w:rsidRPr="003407A9">
        <w:rPr>
          <w:rFonts w:cstheme="minorHAnsi"/>
        </w:rPr>
        <w:t xml:space="preserve"> (</w:t>
      </w:r>
      <w:r w:rsidR="005F751E" w:rsidRPr="003407A9">
        <w:rPr>
          <w:rFonts w:cstheme="minorHAnsi"/>
        </w:rPr>
        <w:t xml:space="preserve">PEG, an </w:t>
      </w:r>
      <w:r w:rsidR="00952B57" w:rsidRPr="003407A9">
        <w:rPr>
          <w:rFonts w:cstheme="minorHAnsi"/>
        </w:rPr>
        <w:t xml:space="preserve">inert water-binding polymer) </w:t>
      </w:r>
      <w:r w:rsidRPr="003407A9">
        <w:rPr>
          <w:rFonts w:cstheme="minorHAnsi"/>
        </w:rPr>
        <w:t>solutions to simulate diff</w:t>
      </w:r>
      <w:r w:rsidR="005F751E" w:rsidRPr="003407A9">
        <w:rPr>
          <w:rFonts w:cstheme="minorHAnsi"/>
        </w:rPr>
        <w:t>erent water potential scenarios</w:t>
      </w:r>
      <w:r w:rsidRPr="003407A9">
        <w:rPr>
          <w:rFonts w:cstheme="minorHAnsi"/>
        </w:rPr>
        <w:t xml:space="preserve">. PEG solutions maintain relatively steady </w:t>
      </w:r>
      <w:r w:rsidR="00A46EF0" w:rsidRPr="003407A9">
        <w:rPr>
          <w:rFonts w:cstheme="minorHAnsi"/>
        </w:rPr>
        <w:t xml:space="preserve">and precise </w:t>
      </w:r>
      <w:r w:rsidRPr="003407A9">
        <w:rPr>
          <w:rFonts w:cstheme="minorHAnsi"/>
        </w:rPr>
        <w:t>osmotic potentials</w:t>
      </w:r>
      <w:r w:rsidR="00470B65" w:rsidRPr="003407A9">
        <w:rPr>
          <w:rFonts w:cstheme="minorHAnsi"/>
        </w:rPr>
        <w:t xml:space="preserve"> to study germination </w:t>
      </w:r>
      <w:r w:rsidR="00881D28" w:rsidRPr="003407A9">
        <w:rPr>
          <w:rFonts w:cstheme="minorHAnsi"/>
        </w:rPr>
        <w:t xml:space="preserve">water </w:t>
      </w:r>
      <w:r w:rsidR="00470B65" w:rsidRPr="003407A9">
        <w:rPr>
          <w:rFonts w:cstheme="minorHAnsi"/>
        </w:rPr>
        <w:t>thresholds</w:t>
      </w:r>
      <w:r w:rsidR="00104EBE">
        <w:rPr>
          <w:rFonts w:cstheme="minorHAnsi"/>
        </w:rPr>
        <w:t xml:space="preserve"> </w:t>
      </w:r>
      <w:r w:rsidR="00104EBE" w:rsidRPr="00104EBE">
        <w:rPr>
          <w:rFonts w:cstheme="minorHAnsi"/>
        </w:rPr>
        <w:fldChar w:fldCharType="begin" w:fldLock="1"/>
      </w:r>
      <w:r w:rsidR="00590039">
        <w:rPr>
          <w:rFonts w:cstheme="minorHAnsi"/>
        </w:rPr>
        <w:instrText>ADDIN CSL_CITATION {"citationItems":[{"id":"ITEM-1","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-1","issued":{"date-parts":[["2013"]]},"publisher":"Springer","publisher-place":"New York","title":"Environmental regulation of dormancy and germination","type":"chapter"},"uris":["http://www.mendeley.com/documents/?uuid=aee78e0b-acbd-4bf7-8357-1f8a96d11e2e"]}],"mendeley":{"formattedCitation":"(Bewley et al. 2013)","plainTextFormattedCitation":"(Bewley et al. 2013)","previouslyFormattedCitation":"(Bewley et al. 2013)"},"properties":{"noteIndex":0},"schema":"https://github.com/citation-style-language/schema/raw/master/csl-citation.json"}</w:instrText>
      </w:r>
      <w:r w:rsidR="00104EBE" w:rsidRPr="00104EBE">
        <w:rPr>
          <w:rFonts w:cstheme="minorHAnsi"/>
        </w:rPr>
        <w:fldChar w:fldCharType="separate"/>
      </w:r>
      <w:r w:rsidR="00104EBE" w:rsidRPr="00104EBE">
        <w:rPr>
          <w:rFonts w:cstheme="minorHAnsi"/>
          <w:noProof/>
        </w:rPr>
        <w:t>(Bewley et al. 2013)</w:t>
      </w:r>
      <w:r w:rsidR="00104EBE" w:rsidRPr="00104EBE">
        <w:rPr>
          <w:rFonts w:cstheme="minorHAnsi"/>
        </w:rPr>
        <w:fldChar w:fldCharType="end"/>
      </w:r>
      <w:r w:rsidR="00CA101D" w:rsidRPr="00104EBE">
        <w:t>.</w:t>
      </w:r>
      <w:r w:rsidR="00AC501A" w:rsidRPr="003407A9">
        <w:rPr>
          <w:rFonts w:cstheme="minorHAnsi"/>
        </w:rPr>
        <w:t xml:space="preserve"> </w:t>
      </w:r>
      <w:r w:rsidRPr="003407A9">
        <w:rPr>
          <w:rFonts w:cstheme="minorHAnsi"/>
        </w:rPr>
        <w:t xml:space="preserve">Since we could not find previous information about the species water potential requirements for germination, </w:t>
      </w:r>
      <w:r w:rsidRPr="003407A9">
        <w:t xml:space="preserve">we performed a pilot study that showed zero germination at -1.4 and -1.6 MPa. Thus, we excluded those levels and selected </w:t>
      </w:r>
      <w:r w:rsidR="009B14F2" w:rsidRPr="003407A9">
        <w:t>seven</w:t>
      </w:r>
      <w:r w:rsidRPr="003407A9">
        <w:t xml:space="preserve"> water potential treatments for the final experiment: 0, −0.2, −0.4, −0.6, −0.8, −1 and −1.2 MPa.</w:t>
      </w:r>
      <w:r w:rsidR="00C25274" w:rsidRPr="003407A9">
        <w:t xml:space="preserve"> </w:t>
      </w:r>
      <w:r w:rsidR="00CB2169" w:rsidRPr="003407A9">
        <w:rPr>
          <w:rFonts w:cstheme="minorHAnsi"/>
        </w:rPr>
        <w:t xml:space="preserve">For each treatment combination (7 water potential treatments x 2 storage treatments x </w:t>
      </w:r>
      <w:r w:rsidR="006D5C65" w:rsidRPr="003407A9">
        <w:rPr>
          <w:rFonts w:cstheme="minorHAnsi"/>
        </w:rPr>
        <w:t>12</w:t>
      </w:r>
      <w:r w:rsidR="00CB2169" w:rsidRPr="003407A9">
        <w:rPr>
          <w:rFonts w:cstheme="minorHAnsi"/>
        </w:rPr>
        <w:t xml:space="preserve"> subpopulations) we sowed </w:t>
      </w:r>
      <w:r w:rsidR="00954E4C" w:rsidRPr="003407A9">
        <w:rPr>
          <w:rFonts w:cstheme="minorHAnsi"/>
        </w:rPr>
        <w:t>four</w:t>
      </w:r>
      <w:r w:rsidR="00716D42" w:rsidRPr="003407A9">
        <w:rPr>
          <w:rFonts w:cstheme="minorHAnsi"/>
        </w:rPr>
        <w:t xml:space="preserve"> </w:t>
      </w:r>
      <w:r w:rsidR="00CB2169" w:rsidRPr="003407A9">
        <w:rPr>
          <w:rFonts w:cstheme="minorHAnsi"/>
        </w:rPr>
        <w:t xml:space="preserve">Petri </w:t>
      </w:r>
      <w:r w:rsidR="007E7BBE" w:rsidRPr="003407A9">
        <w:rPr>
          <w:rFonts w:cstheme="minorHAnsi"/>
        </w:rPr>
        <w:t>dish</w:t>
      </w:r>
      <w:r w:rsidR="00A433B0" w:rsidRPr="003407A9">
        <w:rPr>
          <w:rFonts w:cstheme="minorHAnsi"/>
        </w:rPr>
        <w:t xml:space="preserve">es </w:t>
      </w:r>
      <w:r w:rsidR="007E7BBE" w:rsidRPr="003407A9">
        <w:rPr>
          <w:rFonts w:cstheme="minorHAnsi"/>
        </w:rPr>
        <w:t>with</w:t>
      </w:r>
      <w:r w:rsidR="00CB2169" w:rsidRPr="003407A9">
        <w:rPr>
          <w:rFonts w:cstheme="minorHAnsi"/>
        </w:rPr>
        <w:t xml:space="preserve"> 25</w:t>
      </w:r>
      <w:r w:rsidR="006D223E" w:rsidRPr="003407A9">
        <w:rPr>
          <w:rFonts w:cstheme="minorHAnsi"/>
        </w:rPr>
        <w:t xml:space="preserve"> seeds </w:t>
      </w:r>
      <w:r w:rsidR="007E7BBE" w:rsidRPr="003407A9">
        <w:rPr>
          <w:rFonts w:cstheme="minorHAnsi"/>
        </w:rPr>
        <w:t>each</w:t>
      </w:r>
      <w:r w:rsidR="00B049DD" w:rsidRPr="003407A9">
        <w:rPr>
          <w:rFonts w:cstheme="minorHAnsi"/>
        </w:rPr>
        <w:t xml:space="preserve"> </w:t>
      </w:r>
      <w:r w:rsidR="00B049DD" w:rsidRPr="003407A9">
        <w:t>(except in the -1 and -1.2 MPa</w:t>
      </w:r>
      <w:r w:rsidR="006D1ECF" w:rsidRPr="003407A9">
        <w:t xml:space="preserve"> water potential</w:t>
      </w:r>
      <w:r w:rsidR="00B049DD" w:rsidRPr="003407A9">
        <w:t xml:space="preserve"> treatments</w:t>
      </w:r>
      <w:r w:rsidR="006D1ECF" w:rsidRPr="003407A9">
        <w:t xml:space="preserve">, where we expected low germination, </w:t>
      </w:r>
      <w:r w:rsidR="00A433B0" w:rsidRPr="003407A9">
        <w:t>and</w:t>
      </w:r>
      <w:r w:rsidR="00B049DD" w:rsidRPr="003407A9">
        <w:t xml:space="preserve"> </w:t>
      </w:r>
      <w:r w:rsidR="006D1ECF" w:rsidRPr="003407A9">
        <w:t>we sowed</w:t>
      </w:r>
      <w:r w:rsidR="00B049DD" w:rsidRPr="003407A9">
        <w:t xml:space="preserve"> only 2 </w:t>
      </w:r>
      <w:r w:rsidR="00A433B0" w:rsidRPr="003407A9">
        <w:t>dishes</w:t>
      </w:r>
      <w:r w:rsidR="00B049DD" w:rsidRPr="003407A9">
        <w:t xml:space="preserve"> </w:t>
      </w:r>
      <w:r w:rsidR="00A433B0" w:rsidRPr="003407A9">
        <w:t>with</w:t>
      </w:r>
      <w:r w:rsidR="00B049DD" w:rsidRPr="003407A9">
        <w:t xml:space="preserve"> 25</w:t>
      </w:r>
      <w:r w:rsidR="006D223E" w:rsidRPr="003407A9">
        <w:t xml:space="preserve"> seeds </w:t>
      </w:r>
      <w:r w:rsidR="00B049DD" w:rsidRPr="003407A9">
        <w:t>each)</w:t>
      </w:r>
      <w:r w:rsidR="00CB2169" w:rsidRPr="003407A9">
        <w:rPr>
          <w:rFonts w:cstheme="minorHAnsi"/>
        </w:rPr>
        <w:t>.</w:t>
      </w:r>
      <w:r w:rsidR="00ED1C53" w:rsidRPr="003407A9">
        <w:rPr>
          <w:rFonts w:cstheme="minorHAnsi"/>
        </w:rPr>
        <w:t xml:space="preserve"> </w:t>
      </w:r>
      <w:r w:rsidR="002F4D6D" w:rsidRPr="003407A9">
        <w:rPr>
          <w:rFonts w:cstheme="minorHAnsi"/>
        </w:rPr>
        <w:t xml:space="preserve">We </w:t>
      </w:r>
      <w:r w:rsidR="007E7BBE" w:rsidRPr="003407A9">
        <w:rPr>
          <w:rFonts w:cstheme="minorHAnsi"/>
        </w:rPr>
        <w:t>used</w:t>
      </w:r>
      <w:r w:rsidR="001631D3" w:rsidRPr="003407A9">
        <w:t xml:space="preserve"> </w:t>
      </w:r>
      <w:r w:rsidR="007E7BBE" w:rsidRPr="003407A9">
        <w:t xml:space="preserve">90 mm Ø </w:t>
      </w:r>
      <w:r w:rsidR="001631D3" w:rsidRPr="003407A9">
        <w:t>Petri dish</w:t>
      </w:r>
      <w:r w:rsidR="007E7BBE" w:rsidRPr="003407A9">
        <w:t>es</w:t>
      </w:r>
      <w:r w:rsidR="001631D3" w:rsidRPr="003407A9">
        <w:t xml:space="preserve"> </w:t>
      </w:r>
      <w:r w:rsidR="002F4D6D" w:rsidRPr="003407A9">
        <w:t>with</w:t>
      </w:r>
      <w:r w:rsidR="001631D3" w:rsidRPr="003407A9">
        <w:t xml:space="preserve"> two layers of filter paper (</w:t>
      </w:r>
      <w:proofErr w:type="spellStart"/>
      <w:r w:rsidR="001631D3" w:rsidRPr="003407A9">
        <w:rPr>
          <w:rFonts w:eastAsia="Times New Roman" w:cstheme="minorHAnsi"/>
          <w:color w:val="000000"/>
          <w:lang w:eastAsia="ca-ES"/>
        </w:rPr>
        <w:t>Filtros</w:t>
      </w:r>
      <w:proofErr w:type="spellEnd"/>
      <w:r w:rsidR="001631D3" w:rsidRPr="003407A9">
        <w:rPr>
          <w:rFonts w:eastAsia="Times New Roman" w:cstheme="minorHAnsi"/>
          <w:color w:val="000000"/>
          <w:lang w:eastAsia="ca-ES"/>
        </w:rPr>
        <w:t xml:space="preserve"> Anoia S.A. paper for germination assays, Ref.</w:t>
      </w:r>
      <w:r w:rsidR="00C35529">
        <w:rPr>
          <w:rFonts w:eastAsia="Times New Roman" w:cstheme="minorHAnsi"/>
          <w:color w:val="000000"/>
          <w:lang w:eastAsia="ca-ES"/>
        </w:rPr>
        <w:t xml:space="preserve"> </w:t>
      </w:r>
      <w:r w:rsidR="001631D3" w:rsidRPr="003407A9">
        <w:rPr>
          <w:rFonts w:eastAsia="Times New Roman" w:cstheme="minorHAnsi"/>
          <w:color w:val="000000"/>
          <w:lang w:eastAsia="ca-ES"/>
        </w:rPr>
        <w:t>518G085</w:t>
      </w:r>
      <w:r w:rsidR="001631D3" w:rsidRPr="003407A9">
        <w:t>)</w:t>
      </w:r>
      <w:r w:rsidR="00CF269A" w:rsidRPr="003407A9">
        <w:t>.</w:t>
      </w:r>
      <w:r w:rsidR="001631D3" w:rsidRPr="003407A9">
        <w:t xml:space="preserve"> </w:t>
      </w:r>
      <w:r w:rsidR="00756EA6" w:rsidRPr="003407A9">
        <w:t xml:space="preserve">To each dish, we </w:t>
      </w:r>
      <w:r w:rsidR="00CF269A" w:rsidRPr="003407A9">
        <w:t xml:space="preserve">added </w:t>
      </w:r>
      <w:r w:rsidR="001631D3" w:rsidRPr="003407A9">
        <w:t xml:space="preserve">5 ml of either </w:t>
      </w:r>
      <w:r w:rsidR="007D511D" w:rsidRPr="003407A9">
        <w:t xml:space="preserve">(a) </w:t>
      </w:r>
      <w:r w:rsidR="001631D3" w:rsidRPr="003407A9">
        <w:t xml:space="preserve">distilled water or </w:t>
      </w:r>
      <w:r w:rsidR="007D511D" w:rsidRPr="003407A9">
        <w:t xml:space="preserve">(b) </w:t>
      </w:r>
      <w:r w:rsidR="001631D3" w:rsidRPr="003407A9">
        <w:t xml:space="preserve">a </w:t>
      </w:r>
      <w:r w:rsidR="00756EA6" w:rsidRPr="003407A9">
        <w:t>PE</w:t>
      </w:r>
      <w:r w:rsidR="007D511D" w:rsidRPr="003407A9">
        <w:t>G</w:t>
      </w:r>
      <w:r w:rsidR="001631D3" w:rsidRPr="003407A9">
        <w:t xml:space="preserve"> 6000 solution prepared according to </w:t>
      </w:r>
      <w:r w:rsidR="001631D3" w:rsidRPr="003407A9">
        <w:fldChar w:fldCharType="begin" w:fldLock="1"/>
      </w:r>
      <w:r w:rsidR="00743009" w:rsidRPr="003407A9">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3407A9">
        <w:fldChar w:fldCharType="separate"/>
      </w:r>
      <w:r w:rsidR="001631D3" w:rsidRPr="003407A9">
        <w:rPr>
          <w:noProof/>
        </w:rPr>
        <w:t>Michel &amp; Kaufmann (1973)</w:t>
      </w:r>
      <w:r w:rsidR="001631D3" w:rsidRPr="003407A9">
        <w:fldChar w:fldCharType="end"/>
      </w:r>
      <w:r w:rsidR="0041612A" w:rsidRPr="003407A9">
        <w:t xml:space="preserve"> and </w:t>
      </w:r>
      <w:r w:rsidR="00151A1C" w:rsidRPr="003407A9">
        <w:fldChar w:fldCharType="begin" w:fldLock="1"/>
      </w:r>
      <w:r w:rsidR="00005913">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1991)","manualFormatting":"Villela et al. (1991)","plainTextFormattedCitation":"(Villela et al. 1991)","previouslyFormattedCitation":"(Villela et al. 1991)"},"properties":{"noteIndex":0},"schema":"https://github.com/citation-style-language/schema/raw/master/csl-citation.json"}</w:instrText>
      </w:r>
      <w:r w:rsidR="00151A1C" w:rsidRPr="003407A9">
        <w:fldChar w:fldCharType="separate"/>
      </w:r>
      <w:r w:rsidR="00151A1C" w:rsidRPr="003407A9">
        <w:rPr>
          <w:noProof/>
        </w:rPr>
        <w:t xml:space="preserve">Villela et al. </w:t>
      </w:r>
      <w:r w:rsidR="00005913">
        <w:rPr>
          <w:noProof/>
        </w:rPr>
        <w:t>(</w:t>
      </w:r>
      <w:r w:rsidR="00151A1C" w:rsidRPr="003407A9">
        <w:rPr>
          <w:noProof/>
        </w:rPr>
        <w:t>1991)</w:t>
      </w:r>
      <w:r w:rsidR="00151A1C" w:rsidRPr="003407A9">
        <w:fldChar w:fldCharType="end"/>
      </w:r>
      <w:r w:rsidR="00151A1C" w:rsidRPr="003407A9">
        <w:t xml:space="preserve"> </w:t>
      </w:r>
      <w:r w:rsidR="001631D3" w:rsidRPr="003407A9">
        <w:t xml:space="preserve">to reach </w:t>
      </w:r>
      <w:r w:rsidR="00136DFB" w:rsidRPr="003407A9">
        <w:t xml:space="preserve">desired </w:t>
      </w:r>
      <w:r w:rsidR="001631D3" w:rsidRPr="003407A9">
        <w:t xml:space="preserve">osmotic potentials </w:t>
      </w:r>
      <w:r w:rsidR="00B50B41" w:rsidRPr="003407A9">
        <w:t xml:space="preserve">at 20 </w:t>
      </w:r>
      <w:r w:rsidR="006A5A56" w:rsidRPr="003407A9">
        <w:t xml:space="preserve">°C </w:t>
      </w:r>
      <w:r w:rsidR="00B01C5C" w:rsidRPr="003407A9">
        <w:t>(the experimental temperature)</w:t>
      </w:r>
      <w:r w:rsidR="00426DDC" w:rsidRPr="003407A9">
        <w:t>.</w:t>
      </w:r>
      <w:r w:rsidR="000A7F37" w:rsidRPr="003407A9">
        <w:t xml:space="preserve"> </w:t>
      </w:r>
      <w:r w:rsidR="00CF7918" w:rsidRPr="003407A9">
        <w:t xml:space="preserve">We sealed </w:t>
      </w:r>
      <w:r w:rsidR="00426DDC" w:rsidRPr="003407A9">
        <w:t>Petri dishes with parafilm to avoid evaporation of the solution</w:t>
      </w:r>
      <w:r w:rsidR="00290862" w:rsidRPr="003407A9">
        <w:t>s and</w:t>
      </w:r>
      <w:r w:rsidR="00426DDC" w:rsidRPr="003407A9">
        <w:t xml:space="preserve"> </w:t>
      </w:r>
      <w:r w:rsidR="00290862" w:rsidRPr="003407A9">
        <w:t xml:space="preserve">to maintain </w:t>
      </w:r>
      <w:r w:rsidR="00426DDC" w:rsidRPr="003407A9">
        <w:t>constant water potential</w:t>
      </w:r>
      <w:r w:rsidR="00290862" w:rsidRPr="003407A9">
        <w:t>s</w:t>
      </w:r>
      <w:r w:rsidR="00426DDC" w:rsidRPr="003407A9">
        <w:t xml:space="preserve"> throughout the experiment.</w:t>
      </w:r>
    </w:p>
    <w:p w14:paraId="6F7D7451" w14:textId="02BC07FE" w:rsidR="00C75E5B" w:rsidRPr="003407A9" w:rsidRDefault="00D25BB2" w:rsidP="00C25274">
      <w:pPr>
        <w:spacing w:line="360" w:lineRule="auto"/>
        <w:ind w:firstLine="709"/>
        <w:jc w:val="both"/>
        <w:rPr>
          <w:rFonts w:cstheme="minorHAnsi"/>
        </w:rPr>
      </w:pPr>
      <w:r w:rsidRPr="003407A9">
        <w:t>See</w:t>
      </w:r>
      <w:r w:rsidR="0068503C" w:rsidRPr="003407A9">
        <w:t xml:space="preserve">ds were </w:t>
      </w:r>
      <w:r w:rsidR="00426DDC" w:rsidRPr="003407A9">
        <w:t xml:space="preserve">incubated </w:t>
      </w:r>
      <w:r w:rsidR="00144D30" w:rsidRPr="003407A9">
        <w:rPr>
          <w:rFonts w:cstheme="minorHAnsi"/>
        </w:rPr>
        <w:t xml:space="preserve">in conditions simulating late summer </w:t>
      </w:r>
      <w:r w:rsidR="00E15C82" w:rsidRPr="003407A9">
        <w:rPr>
          <w:rFonts w:cstheme="minorHAnsi"/>
        </w:rPr>
        <w:t xml:space="preserve">days </w:t>
      </w:r>
      <w:r w:rsidR="00144D30" w:rsidRPr="003407A9">
        <w:rPr>
          <w:rFonts w:cstheme="minorHAnsi"/>
        </w:rPr>
        <w:t xml:space="preserve">in the </w:t>
      </w:r>
      <w:r w:rsidR="00104EBE" w:rsidRPr="003407A9">
        <w:rPr>
          <w:rFonts w:cstheme="minorHAnsi"/>
        </w:rPr>
        <w:t>field when</w:t>
      </w:r>
      <w:r w:rsidR="00144D30" w:rsidRPr="003407A9">
        <w:rPr>
          <w:rFonts w:cstheme="minorHAnsi"/>
        </w:rPr>
        <w:t xml:space="preserve"> germination has been </w:t>
      </w:r>
      <w:r w:rsidR="0091428D" w:rsidRPr="003407A9">
        <w:rPr>
          <w:rFonts w:cstheme="minorHAnsi"/>
        </w:rPr>
        <w:t xml:space="preserve">described </w:t>
      </w:r>
      <w:r w:rsidR="00716D42" w:rsidRPr="003407A9">
        <w:rPr>
          <w:rFonts w:cstheme="minorHAnsi"/>
        </w:rPr>
        <w:t>to happen</w:t>
      </w:r>
      <w:r w:rsidR="00677BA3">
        <w:rPr>
          <w:rFonts w:cstheme="minorHAnsi"/>
        </w:rPr>
        <w:t xml:space="preserve"> </w:t>
      </w:r>
      <w:r w:rsidR="00677BA3" w:rsidRPr="00677BA3">
        <w:rPr>
          <w:rFonts w:cstheme="minorHAnsi"/>
        </w:rPr>
        <w:t>in a previous exploratory experiment (not show</w:t>
      </w:r>
      <w:r w:rsidR="00656157">
        <w:rPr>
          <w:rFonts w:cstheme="minorHAnsi"/>
        </w:rPr>
        <w:t>n)</w:t>
      </w:r>
      <w:r w:rsidR="00F007EA" w:rsidRPr="003407A9">
        <w:rPr>
          <w:rFonts w:cstheme="minorHAnsi"/>
        </w:rPr>
        <w:t>:</w:t>
      </w:r>
      <w:r w:rsidR="00426DDC" w:rsidRPr="003407A9">
        <w:t xml:space="preserve"> </w:t>
      </w:r>
      <w:r w:rsidR="0068503C" w:rsidRPr="003407A9">
        <w:t>constant 20</w:t>
      </w:r>
      <w:r w:rsidR="006A5A56">
        <w:t xml:space="preserve"> </w:t>
      </w:r>
      <w:r w:rsidR="00426DDC" w:rsidRPr="003407A9">
        <w:t>°</w:t>
      </w:r>
      <w:r w:rsidR="0068503C" w:rsidRPr="003407A9">
        <w:t xml:space="preserve">C </w:t>
      </w:r>
      <w:r w:rsidR="005A5C83" w:rsidRPr="003407A9">
        <w:t>with a daily photoperiod</w:t>
      </w:r>
      <w:r w:rsidR="008F2C22" w:rsidRPr="003407A9">
        <w:t xml:space="preserve"> </w:t>
      </w:r>
      <w:r w:rsidR="00C72E66" w:rsidRPr="003407A9">
        <w:t xml:space="preserve">of </w:t>
      </w:r>
      <w:r w:rsidR="008F2C22" w:rsidRPr="003407A9">
        <w:t>12-12</w:t>
      </w:r>
      <w:r w:rsidR="002B4C53" w:rsidRPr="003407A9">
        <w:t>h</w:t>
      </w:r>
      <w:r w:rsidR="00223348" w:rsidRPr="003407A9">
        <w:t xml:space="preserve"> light/dark</w:t>
      </w:r>
      <w:r w:rsidR="00C72E66" w:rsidRPr="003407A9">
        <w:t>.</w:t>
      </w:r>
      <w:r w:rsidR="00882503" w:rsidRPr="003407A9">
        <w:t xml:space="preserve"> </w:t>
      </w:r>
      <w:r w:rsidR="00FB694E" w:rsidRPr="003407A9">
        <w:t>It must be noted that w</w:t>
      </w:r>
      <w:r w:rsidR="00882503" w:rsidRPr="003407A9">
        <w:t>e used constant 20</w:t>
      </w:r>
      <w:r w:rsidR="006A5A56">
        <w:t xml:space="preserve"> </w:t>
      </w:r>
      <w:r w:rsidR="006A5A56" w:rsidRPr="003407A9">
        <w:t>°C</w:t>
      </w:r>
      <w:r w:rsidR="00882503" w:rsidRPr="003407A9">
        <w:t xml:space="preserve"> rather than a more realistic diurnal alternating regime</w:t>
      </w:r>
      <w:r w:rsidR="00FB694E" w:rsidRPr="003407A9">
        <w:t xml:space="preserve"> to maintain the stability of </w:t>
      </w:r>
      <w:r w:rsidR="00E15C82" w:rsidRPr="003407A9">
        <w:t>water stress</w:t>
      </w:r>
      <w:r w:rsidR="00FB694E" w:rsidRPr="003407A9">
        <w:t xml:space="preserve"> conditions </w:t>
      </w:r>
      <w:r w:rsidR="00E15C82" w:rsidRPr="003407A9">
        <w:t>for</w:t>
      </w:r>
      <w:r w:rsidR="00FB694E" w:rsidRPr="003407A9">
        <w:t xml:space="preserve"> the PEG solutions.</w:t>
      </w:r>
      <w:r w:rsidR="00C72E66" w:rsidRPr="003407A9">
        <w:t xml:space="preserve"> Conditions were programmed</w:t>
      </w:r>
      <w:r w:rsidR="005A5C83" w:rsidRPr="003407A9">
        <w:t xml:space="preserve"> </w:t>
      </w:r>
      <w:r w:rsidR="0068503C" w:rsidRPr="003407A9">
        <w:t>in</w:t>
      </w:r>
      <w:r w:rsidR="00C72E66" w:rsidRPr="003407A9">
        <w:t xml:space="preserve"> an</w:t>
      </w:r>
      <w:r w:rsidR="0068503C" w:rsidRPr="003407A9">
        <w:t xml:space="preserve"> incubator </w:t>
      </w:r>
      <w:r w:rsidR="0068503C" w:rsidRPr="003407A9">
        <w:rPr>
          <w:rFonts w:cstheme="minorHAnsi"/>
        </w:rPr>
        <w:t>(</w:t>
      </w:r>
      <w:proofErr w:type="spellStart"/>
      <w:r w:rsidR="0068503C" w:rsidRPr="003407A9">
        <w:rPr>
          <w:rFonts w:cstheme="minorHAnsi"/>
        </w:rPr>
        <w:t>Aralab</w:t>
      </w:r>
      <w:proofErr w:type="spellEnd"/>
      <w:r w:rsidR="0068503C" w:rsidRPr="003407A9">
        <w:rPr>
          <w:rFonts w:cstheme="minorHAnsi"/>
        </w:rPr>
        <w:t xml:space="preserve"> climatic chamber </w:t>
      </w:r>
      <w:proofErr w:type="spellStart"/>
      <w:r w:rsidR="0068503C" w:rsidRPr="003407A9">
        <w:rPr>
          <w:rFonts w:cstheme="minorHAnsi"/>
        </w:rPr>
        <w:t>Fitoclima</w:t>
      </w:r>
      <w:proofErr w:type="spellEnd"/>
      <w:r w:rsidR="0068503C" w:rsidRPr="003407A9">
        <w:rPr>
          <w:rFonts w:cstheme="minorHAnsi"/>
        </w:rPr>
        <w:t xml:space="preserve"> S600 PL, equipped with </w:t>
      </w:r>
      <w:r w:rsidR="00954E4C" w:rsidRPr="003407A9">
        <w:rPr>
          <w:rFonts w:cstheme="minorHAnsi"/>
        </w:rPr>
        <w:t xml:space="preserve">four </w:t>
      </w:r>
      <w:r w:rsidR="0068503C" w:rsidRPr="003407A9">
        <w:rPr>
          <w:rFonts w:cstheme="minorHAnsi"/>
        </w:rPr>
        <w:t>led modules 11W 350mA</w:t>
      </w:r>
      <w:r w:rsidR="00882503" w:rsidRPr="003407A9">
        <w:rPr>
          <w:rFonts w:cstheme="minorHAnsi"/>
        </w:rPr>
        <w:t>)</w:t>
      </w:r>
      <w:r w:rsidR="00C51EB6" w:rsidRPr="003407A9">
        <w:rPr>
          <w:rFonts w:cstheme="minorHAnsi"/>
        </w:rPr>
        <w:t>.</w:t>
      </w:r>
      <w:r w:rsidR="00C25274" w:rsidRPr="003407A9">
        <w:rPr>
          <w:rFonts w:cstheme="minorHAnsi"/>
        </w:rPr>
        <w:t xml:space="preserve"> </w:t>
      </w:r>
      <w:r w:rsidR="003C4097" w:rsidRPr="003407A9">
        <w:t>We monitored g</w:t>
      </w:r>
      <w:r w:rsidR="00A649DA" w:rsidRPr="003407A9">
        <w:t>ermination</w:t>
      </w:r>
      <w:r w:rsidR="00393DE7" w:rsidRPr="003407A9">
        <w:t xml:space="preserve">, defined as </w:t>
      </w:r>
      <w:r w:rsidR="00A649DA" w:rsidRPr="003407A9">
        <w:t>radicle emergence</w:t>
      </w:r>
      <w:r w:rsidR="00862CB7" w:rsidRPr="003407A9">
        <w:t xml:space="preserve"> &gt; 1.5</w:t>
      </w:r>
      <w:r w:rsidR="00656157">
        <w:t xml:space="preserve"> </w:t>
      </w:r>
      <w:r w:rsidR="00862CB7" w:rsidRPr="003407A9">
        <w:t>mm</w:t>
      </w:r>
      <w:r w:rsidR="00393DE7" w:rsidRPr="003407A9">
        <w:t>,</w:t>
      </w:r>
      <w:r w:rsidR="00A649DA" w:rsidRPr="003407A9">
        <w:t xml:space="preserve"> for 2</w:t>
      </w:r>
      <w:r w:rsidR="00862CB7" w:rsidRPr="003407A9">
        <w:t>8</w:t>
      </w:r>
      <w:r w:rsidR="00A649DA" w:rsidRPr="003407A9">
        <w:t xml:space="preserve"> days</w:t>
      </w:r>
      <w:r w:rsidR="00393DE7" w:rsidRPr="003407A9">
        <w:t>:</w:t>
      </w:r>
      <w:r w:rsidR="00291508" w:rsidRPr="003407A9">
        <w:t xml:space="preserve"> </w:t>
      </w:r>
      <w:r w:rsidR="00CF269A" w:rsidRPr="003407A9">
        <w:t xml:space="preserve">daily </w:t>
      </w:r>
      <w:r w:rsidR="00291508" w:rsidRPr="003407A9">
        <w:t>until</w:t>
      </w:r>
      <w:r w:rsidR="003D08FA" w:rsidRPr="003407A9">
        <w:t xml:space="preserve"> the cumulative germination curve flattened (day 21) </w:t>
      </w:r>
      <w:r w:rsidR="003C4097" w:rsidRPr="003407A9">
        <w:t xml:space="preserve">and </w:t>
      </w:r>
      <w:r w:rsidR="00CF269A" w:rsidRPr="003407A9">
        <w:t>then</w:t>
      </w:r>
      <w:r w:rsidR="003C4097" w:rsidRPr="003407A9">
        <w:t xml:space="preserve"> every two or three days until the end of the experiment</w:t>
      </w:r>
      <w:r w:rsidR="00A649DA" w:rsidRPr="003407A9">
        <w:t xml:space="preserve">. </w:t>
      </w:r>
      <w:r w:rsidR="002B66E5" w:rsidRPr="003407A9">
        <w:t>We removed g</w:t>
      </w:r>
      <w:r w:rsidR="00A649DA" w:rsidRPr="003407A9">
        <w:t>erminated</w:t>
      </w:r>
      <w:r w:rsidR="006D223E" w:rsidRPr="003407A9">
        <w:t xml:space="preserve"> seeds</w:t>
      </w:r>
      <w:r w:rsidR="00716D42" w:rsidRPr="003407A9">
        <w:t xml:space="preserve"> </w:t>
      </w:r>
      <w:r w:rsidR="00A649DA" w:rsidRPr="003407A9">
        <w:t>during the scoring and</w:t>
      </w:r>
      <w:r w:rsidR="00DE1B0A" w:rsidRPr="003407A9">
        <w:t>,</w:t>
      </w:r>
      <w:r w:rsidR="00A649DA" w:rsidRPr="003407A9">
        <w:t xml:space="preserve"> </w:t>
      </w:r>
      <w:r w:rsidR="00CF269A" w:rsidRPr="003407A9">
        <w:t>once</w:t>
      </w:r>
      <w:r w:rsidR="00A649DA" w:rsidRPr="003407A9">
        <w:t xml:space="preserve"> the experiments were finished, </w:t>
      </w:r>
      <w:r w:rsidR="002B66E5" w:rsidRPr="003407A9">
        <w:t xml:space="preserve">we cut </w:t>
      </w:r>
      <w:r w:rsidR="00221957" w:rsidRPr="003407A9">
        <w:t xml:space="preserve">non-germinated </w:t>
      </w:r>
      <w:r w:rsidR="0038254B" w:rsidRPr="003407A9">
        <w:t>see</w:t>
      </w:r>
      <w:r w:rsidR="00221957" w:rsidRPr="003407A9">
        <w:t xml:space="preserve">ds </w:t>
      </w:r>
      <w:r w:rsidR="002F27BC" w:rsidRPr="003407A9">
        <w:t xml:space="preserve">under </w:t>
      </w:r>
      <w:r w:rsidR="00DE1B0A" w:rsidRPr="003407A9">
        <w:t>a</w:t>
      </w:r>
      <w:r w:rsidR="002F27BC" w:rsidRPr="003407A9">
        <w:t xml:space="preserve"> bino</w:t>
      </w:r>
      <w:r w:rsidR="00AF60ED" w:rsidRPr="003407A9">
        <w:t xml:space="preserve">cular loupe </w:t>
      </w:r>
      <w:r w:rsidR="00862CB7" w:rsidRPr="003407A9">
        <w:t>and classified</w:t>
      </w:r>
      <w:r w:rsidR="002B66E5" w:rsidRPr="003407A9">
        <w:t xml:space="preserve"> them</w:t>
      </w:r>
      <w:r w:rsidR="00862CB7" w:rsidRPr="003407A9">
        <w:t xml:space="preserve"> as viable, </w:t>
      </w:r>
      <w:r w:rsidR="00966CB3" w:rsidRPr="003407A9">
        <w:t>dead,</w:t>
      </w:r>
      <w:r w:rsidR="00862CB7" w:rsidRPr="003407A9">
        <w:t xml:space="preserve"> or empty</w:t>
      </w:r>
      <w:r w:rsidR="00AF60ED" w:rsidRPr="003407A9">
        <w:t>.</w:t>
      </w:r>
      <w:r w:rsidR="00716D42" w:rsidRPr="003407A9">
        <w:t xml:space="preserve"> S</w:t>
      </w:r>
      <w:r w:rsidR="006D223E" w:rsidRPr="003407A9">
        <w:t>eeds</w:t>
      </w:r>
      <w:r w:rsidR="00716D42" w:rsidRPr="003407A9">
        <w:t xml:space="preserve"> </w:t>
      </w:r>
      <w:r w:rsidR="00AF60ED" w:rsidRPr="003407A9">
        <w:t>with firm and white embryos were considered viable</w:t>
      </w:r>
      <w:r w:rsidR="00DE1B0A" w:rsidRPr="003407A9">
        <w:t>,</w:t>
      </w:r>
      <w:r w:rsidR="00AF60ED" w:rsidRPr="003407A9">
        <w:t xml:space="preserve"> i.e. potentially </w:t>
      </w:r>
      <w:proofErr w:type="spellStart"/>
      <w:r w:rsidR="00AF60ED" w:rsidRPr="003407A9">
        <w:t>germinable</w:t>
      </w:r>
      <w:proofErr w:type="spellEnd"/>
      <w:r w:rsidR="00AF60ED" w:rsidRPr="003407A9">
        <w:t xml:space="preserve"> </w:t>
      </w:r>
      <w:r w:rsidR="00966CB3">
        <w:fldChar w:fldCharType="begin" w:fldLock="1"/>
      </w:r>
      <w:r w:rsidR="004679E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966CB3">
        <w:fldChar w:fldCharType="separate"/>
      </w:r>
      <w:r w:rsidR="00966CB3" w:rsidRPr="00966CB3">
        <w:rPr>
          <w:noProof/>
        </w:rPr>
        <w:t>(Baskin &amp; Baskin 2014)</w:t>
      </w:r>
      <w:r w:rsidR="00966CB3">
        <w:fldChar w:fldCharType="end"/>
      </w:r>
      <w:r w:rsidR="002F27BC" w:rsidRPr="003407A9">
        <w:t xml:space="preserve">. </w:t>
      </w:r>
      <w:r w:rsidR="00393DE7" w:rsidRPr="003407A9">
        <w:t>S</w:t>
      </w:r>
      <w:r w:rsidR="00A508EC" w:rsidRPr="003407A9">
        <w:t xml:space="preserve">ubsequent </w:t>
      </w:r>
      <w:r w:rsidR="00393DE7" w:rsidRPr="003407A9">
        <w:t>analyses only</w:t>
      </w:r>
      <w:r w:rsidR="00442BF1" w:rsidRPr="003407A9">
        <w:t xml:space="preserve"> </w:t>
      </w:r>
      <w:r w:rsidR="00393DE7" w:rsidRPr="003407A9">
        <w:t xml:space="preserve">consider </w:t>
      </w:r>
      <w:r w:rsidR="00442BF1" w:rsidRPr="003407A9">
        <w:t xml:space="preserve">germinated and </w:t>
      </w:r>
      <w:proofErr w:type="spellStart"/>
      <w:r w:rsidR="00393DE7" w:rsidRPr="003407A9">
        <w:t>germinable</w:t>
      </w:r>
      <w:proofErr w:type="spellEnd"/>
      <w:r w:rsidR="00393DE7" w:rsidRPr="003407A9">
        <w:t xml:space="preserve"> </w:t>
      </w:r>
      <w:r w:rsidR="0038254B" w:rsidRPr="003407A9">
        <w:t>see</w:t>
      </w:r>
      <w:r w:rsidR="007E062A" w:rsidRPr="003407A9">
        <w:t xml:space="preserve">ds. </w:t>
      </w:r>
      <w:r w:rsidR="008518F7" w:rsidRPr="003407A9">
        <w:t xml:space="preserve">A total of </w:t>
      </w:r>
      <w:r w:rsidR="001D579C">
        <w:t>14,246</w:t>
      </w:r>
      <w:r w:rsidR="008518F7" w:rsidRPr="003407A9">
        <w:t xml:space="preserve"> viable (germinated + </w:t>
      </w:r>
      <w:proofErr w:type="spellStart"/>
      <w:r w:rsidR="008518F7" w:rsidRPr="003407A9">
        <w:t>germinable</w:t>
      </w:r>
      <w:proofErr w:type="spellEnd"/>
      <w:r w:rsidR="008518F7" w:rsidRPr="003407A9">
        <w:t xml:space="preserve">) </w:t>
      </w:r>
      <w:r w:rsidR="008518F7" w:rsidRPr="003407A9">
        <w:rPr>
          <w:i/>
          <w:iCs/>
        </w:rPr>
        <w:t>D. langeanus</w:t>
      </w:r>
      <w:r w:rsidR="008518F7" w:rsidRPr="003407A9">
        <w:t xml:space="preserve"> seeds were used in this study</w:t>
      </w:r>
      <w:r w:rsidR="00A65FC5">
        <w:t xml:space="preserve"> (raw data is available in </w:t>
      </w:r>
      <w:r w:rsidR="00D50F39">
        <w:t>GitHub repository</w:t>
      </w:r>
      <w:r w:rsidR="00A65FC5">
        <w:t>)</w:t>
      </w:r>
      <w:r w:rsidR="008518F7" w:rsidRPr="003407A9">
        <w:t xml:space="preserve">.  </w:t>
      </w:r>
    </w:p>
    <w:p w14:paraId="24819549" w14:textId="71CC9600" w:rsidR="0042434E" w:rsidRPr="003407A9" w:rsidRDefault="00F7375B" w:rsidP="002D07AE">
      <w:pPr>
        <w:pStyle w:val="Ttulo3"/>
        <w:spacing w:line="360" w:lineRule="auto"/>
        <w:jc w:val="both"/>
      </w:pPr>
      <w:r w:rsidRPr="003407A9">
        <w:lastRenderedPageBreak/>
        <w:t>2.</w:t>
      </w:r>
      <w:r w:rsidR="00960FF6" w:rsidRPr="003407A9">
        <w:t>6</w:t>
      </w:r>
      <w:r w:rsidR="00A559B2" w:rsidRPr="003407A9">
        <w:t>.</w:t>
      </w:r>
      <w:r w:rsidRPr="003407A9">
        <w:t xml:space="preserve"> </w:t>
      </w:r>
      <w:r w:rsidR="0068503C" w:rsidRPr="003407A9">
        <w:t xml:space="preserve">Data </w:t>
      </w:r>
      <w:r w:rsidR="00960FF6" w:rsidRPr="003407A9">
        <w:t>analysis</w:t>
      </w:r>
    </w:p>
    <w:p w14:paraId="373792C2" w14:textId="3EAA1D02" w:rsidR="0068503C" w:rsidRDefault="0068503C" w:rsidP="00136DFB">
      <w:pPr>
        <w:pStyle w:val="Ttulo3"/>
        <w:spacing w:line="360" w:lineRule="auto"/>
        <w:ind w:firstLine="709"/>
        <w:jc w:val="both"/>
        <w:rPr>
          <w:rFonts w:asciiTheme="minorHAnsi" w:eastAsiaTheme="minorHAnsi" w:hAnsiTheme="minorHAnsi" w:cstheme="minorHAnsi"/>
          <w:color w:val="auto"/>
          <w:sz w:val="22"/>
          <w:szCs w:val="22"/>
        </w:rPr>
      </w:pPr>
      <w:r w:rsidRPr="003407A9">
        <w:rPr>
          <w:rFonts w:asciiTheme="minorHAnsi" w:eastAsiaTheme="minorHAnsi" w:hAnsiTheme="minorHAnsi" w:cstheme="minorHAnsi"/>
          <w:color w:val="auto"/>
          <w:sz w:val="22"/>
          <w:szCs w:val="22"/>
        </w:rPr>
        <w:t xml:space="preserve">All </w:t>
      </w:r>
      <w:r w:rsidR="00FF5080" w:rsidRPr="003407A9">
        <w:rPr>
          <w:rFonts w:asciiTheme="minorHAnsi" w:eastAsiaTheme="minorHAnsi" w:hAnsiTheme="minorHAnsi" w:cstheme="minorHAnsi"/>
          <w:color w:val="auto"/>
          <w:sz w:val="22"/>
          <w:szCs w:val="22"/>
        </w:rPr>
        <w:t>analyses</w:t>
      </w:r>
      <w:r w:rsidRPr="003407A9">
        <w:rPr>
          <w:rFonts w:asciiTheme="minorHAnsi" w:eastAsiaTheme="minorHAnsi" w:hAnsiTheme="minorHAnsi" w:cstheme="minorHAnsi"/>
          <w:color w:val="auto"/>
          <w:sz w:val="22"/>
          <w:szCs w:val="22"/>
        </w:rPr>
        <w:t xml:space="preserve"> were done in R </w:t>
      </w:r>
      <w:r w:rsidR="00AC29B6" w:rsidRPr="003407A9">
        <w:rPr>
          <w:rFonts w:asciiTheme="minorHAnsi" w:eastAsiaTheme="minorHAnsi" w:hAnsiTheme="minorHAnsi" w:cstheme="minorHAnsi"/>
          <w:color w:val="auto"/>
          <w:sz w:val="22"/>
          <w:szCs w:val="22"/>
        </w:rPr>
        <w:fldChar w:fldCharType="begin" w:fldLock="1"/>
      </w:r>
      <w:r w:rsidR="00C1639E" w:rsidRPr="003407A9">
        <w:rPr>
          <w:rFonts w:asciiTheme="minorHAnsi" w:eastAsiaTheme="minorHAnsi" w:hAnsiTheme="minorHAnsi" w:cstheme="minorHAnsi"/>
          <w:color w:val="auto"/>
          <w:sz w:val="22"/>
          <w:szCs w:val="22"/>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sidRPr="003407A9">
        <w:rPr>
          <w:rFonts w:asciiTheme="minorHAnsi" w:eastAsiaTheme="minorHAnsi" w:hAnsiTheme="minorHAnsi" w:cstheme="minorHAnsi"/>
          <w:color w:val="auto"/>
          <w:sz w:val="22"/>
          <w:szCs w:val="22"/>
        </w:rPr>
        <w:fldChar w:fldCharType="separate"/>
      </w:r>
      <w:r w:rsidR="00AC29B6" w:rsidRPr="003407A9">
        <w:rPr>
          <w:rFonts w:asciiTheme="minorHAnsi" w:eastAsiaTheme="minorHAnsi" w:hAnsiTheme="minorHAnsi" w:cstheme="minorHAnsi"/>
          <w:noProof/>
          <w:color w:val="auto"/>
          <w:sz w:val="22"/>
          <w:szCs w:val="22"/>
        </w:rPr>
        <w:t>(R Core Team 2022)</w:t>
      </w:r>
      <w:r w:rsidR="00AC29B6" w:rsidRPr="003407A9">
        <w:rPr>
          <w:rFonts w:asciiTheme="minorHAnsi" w:eastAsiaTheme="minorHAnsi" w:hAnsiTheme="minorHAnsi" w:cstheme="minorHAnsi"/>
          <w:color w:val="auto"/>
          <w:sz w:val="22"/>
          <w:szCs w:val="22"/>
        </w:rPr>
        <w:fldChar w:fldCharType="end"/>
      </w:r>
      <w:r w:rsidR="00816F41" w:rsidRPr="003407A9">
        <w:rPr>
          <w:rFonts w:asciiTheme="minorHAnsi" w:eastAsiaTheme="minorHAnsi" w:hAnsiTheme="minorHAnsi" w:cstheme="minorHAnsi"/>
          <w:color w:val="auto"/>
          <w:sz w:val="22"/>
          <w:szCs w:val="22"/>
        </w:rPr>
        <w:t xml:space="preserve"> </w:t>
      </w:r>
      <w:r w:rsidRPr="003407A9">
        <w:rPr>
          <w:rFonts w:asciiTheme="minorHAnsi" w:eastAsiaTheme="minorHAnsi" w:hAnsiTheme="minorHAnsi" w:cstheme="minorHAnsi"/>
          <w:color w:val="auto"/>
          <w:sz w:val="22"/>
          <w:szCs w:val="22"/>
        </w:rPr>
        <w:t xml:space="preserve">using </w:t>
      </w:r>
      <w:r w:rsidR="002B5387" w:rsidRPr="003407A9">
        <w:rPr>
          <w:rFonts w:asciiTheme="minorHAnsi" w:eastAsiaTheme="minorHAnsi" w:hAnsiTheme="minorHAnsi" w:cstheme="minorHAnsi"/>
          <w:color w:val="auto"/>
          <w:sz w:val="22"/>
          <w:szCs w:val="22"/>
        </w:rPr>
        <w:t xml:space="preserve">the </w:t>
      </w:r>
      <w:r w:rsidR="009034F4" w:rsidRPr="003407A9">
        <w:rPr>
          <w:rFonts w:asciiTheme="minorHAnsi" w:eastAsiaTheme="minorHAnsi" w:hAnsiTheme="minorHAnsi" w:cstheme="minorHAnsi"/>
          <w:color w:val="auto"/>
          <w:sz w:val="22"/>
          <w:szCs w:val="22"/>
        </w:rPr>
        <w:t xml:space="preserve">packages </w:t>
      </w:r>
      <w:proofErr w:type="spellStart"/>
      <w:r w:rsidR="001A7C0D" w:rsidRPr="003407A9">
        <w:rPr>
          <w:rFonts w:asciiTheme="minorHAnsi" w:eastAsiaTheme="minorHAnsi" w:hAnsiTheme="minorHAnsi" w:cstheme="minorHAnsi"/>
          <w:color w:val="auto"/>
          <w:sz w:val="22"/>
          <w:szCs w:val="22"/>
        </w:rPr>
        <w:t>glmmTMB</w:t>
      </w:r>
      <w:proofErr w:type="spellEnd"/>
      <w:r w:rsidR="00283EC1" w:rsidRPr="003407A9">
        <w:rPr>
          <w:rFonts w:asciiTheme="minorHAnsi" w:eastAsiaTheme="minorHAnsi" w:hAnsiTheme="minorHAnsi" w:cstheme="minorHAnsi"/>
          <w:color w:val="auto"/>
          <w:sz w:val="22"/>
          <w:szCs w:val="22"/>
        </w:rPr>
        <w:t xml:space="preserve"> </w:t>
      </w:r>
      <w:r w:rsidR="0098069C"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sidRPr="003407A9">
        <w:rPr>
          <w:rFonts w:asciiTheme="minorHAnsi" w:eastAsiaTheme="minorHAnsi" w:hAnsiTheme="minorHAnsi" w:cstheme="minorHAnsi"/>
          <w:color w:val="auto"/>
          <w:sz w:val="22"/>
          <w:szCs w:val="22"/>
        </w:rPr>
        <w:fldChar w:fldCharType="separate"/>
      </w:r>
      <w:r w:rsidR="0098069C" w:rsidRPr="003407A9">
        <w:rPr>
          <w:rFonts w:asciiTheme="minorHAnsi" w:eastAsiaTheme="minorHAnsi" w:hAnsiTheme="minorHAnsi" w:cstheme="minorHAnsi"/>
          <w:noProof/>
          <w:color w:val="auto"/>
          <w:sz w:val="22"/>
          <w:szCs w:val="22"/>
        </w:rPr>
        <w:t>(Brooks et al. 2017)</w:t>
      </w:r>
      <w:r w:rsidR="0098069C" w:rsidRPr="003407A9">
        <w:rPr>
          <w:rFonts w:asciiTheme="minorHAnsi" w:eastAsiaTheme="minorHAnsi" w:hAnsiTheme="minorHAnsi" w:cstheme="minorHAnsi"/>
          <w:color w:val="auto"/>
          <w:sz w:val="22"/>
          <w:szCs w:val="22"/>
        </w:rPr>
        <w:fldChar w:fldCharType="end"/>
      </w:r>
      <w:r w:rsidR="001A7C0D" w:rsidRPr="003407A9">
        <w:rPr>
          <w:rFonts w:asciiTheme="minorHAnsi" w:eastAsiaTheme="minorHAnsi" w:hAnsiTheme="minorHAnsi" w:cstheme="minorHAnsi"/>
          <w:color w:val="auto"/>
          <w:sz w:val="22"/>
          <w:szCs w:val="22"/>
        </w:rPr>
        <w:t xml:space="preserve"> </w:t>
      </w:r>
      <w:r w:rsidR="00BF5195" w:rsidRPr="003407A9">
        <w:rPr>
          <w:rFonts w:asciiTheme="minorHAnsi" w:eastAsiaTheme="minorHAnsi" w:hAnsiTheme="minorHAnsi" w:cstheme="minorHAnsi"/>
          <w:color w:val="auto"/>
          <w:sz w:val="22"/>
          <w:szCs w:val="22"/>
        </w:rPr>
        <w:t>f</w:t>
      </w:r>
      <w:r w:rsidR="00196BB5" w:rsidRPr="003407A9">
        <w:rPr>
          <w:rFonts w:asciiTheme="minorHAnsi" w:eastAsiaTheme="minorHAnsi" w:hAnsiTheme="minorHAnsi" w:cstheme="minorHAnsi"/>
          <w:color w:val="auto"/>
          <w:sz w:val="22"/>
          <w:szCs w:val="22"/>
        </w:rPr>
        <w:t>or fitting Generalized Linear Mixed Models</w:t>
      </w:r>
      <w:r w:rsidR="00E43B62" w:rsidRPr="003407A9">
        <w:rPr>
          <w:rFonts w:asciiTheme="minorHAnsi" w:eastAsiaTheme="minorHAnsi" w:hAnsiTheme="minorHAnsi" w:cstheme="minorHAnsi"/>
          <w:color w:val="auto"/>
          <w:sz w:val="22"/>
          <w:szCs w:val="22"/>
        </w:rPr>
        <w:t xml:space="preserve"> (GLMMs) and</w:t>
      </w:r>
      <w:r w:rsidR="009034F4" w:rsidRPr="003407A9">
        <w:rPr>
          <w:rFonts w:asciiTheme="minorHAnsi" w:eastAsiaTheme="minorHAnsi" w:hAnsiTheme="minorHAnsi" w:cstheme="minorHAnsi"/>
          <w:color w:val="auto"/>
          <w:sz w:val="22"/>
          <w:szCs w:val="22"/>
        </w:rPr>
        <w:t xml:space="preserve"> </w:t>
      </w:r>
      <w:proofErr w:type="spellStart"/>
      <w:r w:rsidR="0038254B" w:rsidRPr="003407A9">
        <w:rPr>
          <w:rFonts w:asciiTheme="minorHAnsi" w:eastAsiaTheme="minorHAnsi" w:hAnsiTheme="minorHAnsi" w:cstheme="minorHAnsi"/>
          <w:color w:val="auto"/>
          <w:sz w:val="22"/>
          <w:szCs w:val="22"/>
        </w:rPr>
        <w:t>see</w:t>
      </w:r>
      <w:r w:rsidR="009034F4" w:rsidRPr="003407A9">
        <w:rPr>
          <w:rFonts w:asciiTheme="minorHAnsi" w:eastAsiaTheme="minorHAnsi" w:hAnsiTheme="minorHAnsi" w:cstheme="minorHAnsi"/>
          <w:color w:val="auto"/>
          <w:sz w:val="22"/>
          <w:szCs w:val="22"/>
        </w:rPr>
        <w:t>dr</w:t>
      </w:r>
      <w:proofErr w:type="spellEnd"/>
      <w:r w:rsidR="009034F4"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(Fernández-Pascual &amp; González-Rodríguez 2020)</w:t>
      </w:r>
      <w:r w:rsidR="00961461" w:rsidRPr="003407A9">
        <w:rPr>
          <w:rFonts w:asciiTheme="minorHAnsi" w:eastAsiaTheme="minorHAnsi" w:hAnsiTheme="minorHAnsi" w:cstheme="minorHAnsi"/>
          <w:color w:val="auto"/>
          <w:sz w:val="22"/>
          <w:szCs w:val="22"/>
        </w:rPr>
        <w:fldChar w:fldCharType="end"/>
      </w:r>
      <w:r w:rsidR="00961461" w:rsidRPr="003407A9">
        <w:rPr>
          <w:rFonts w:asciiTheme="minorHAnsi" w:eastAsiaTheme="minorHAnsi" w:hAnsiTheme="minorHAnsi" w:cstheme="minorHAnsi"/>
          <w:color w:val="auto"/>
          <w:sz w:val="22"/>
          <w:szCs w:val="22"/>
        </w:rPr>
        <w:t xml:space="preserve"> </w:t>
      </w:r>
      <w:r w:rsidR="00716D42" w:rsidRPr="003407A9">
        <w:rPr>
          <w:rFonts w:asciiTheme="minorHAnsi" w:eastAsiaTheme="minorHAnsi" w:hAnsiTheme="minorHAnsi" w:cstheme="minorHAnsi"/>
          <w:color w:val="auto"/>
          <w:sz w:val="22"/>
          <w:szCs w:val="22"/>
        </w:rPr>
        <w:t xml:space="preserve">for fitting </w:t>
      </w:r>
      <w:r w:rsidR="0050560E" w:rsidRPr="003407A9">
        <w:rPr>
          <w:rFonts w:asciiTheme="minorHAnsi" w:eastAsiaTheme="minorHAnsi" w:hAnsiTheme="minorHAnsi" w:cstheme="minorHAnsi"/>
          <w:color w:val="auto"/>
          <w:sz w:val="22"/>
          <w:szCs w:val="22"/>
        </w:rPr>
        <w:t>hydro</w:t>
      </w:r>
      <w:r w:rsidR="0050560E">
        <w:rPr>
          <w:rFonts w:asciiTheme="minorHAnsi" w:eastAsiaTheme="minorHAnsi" w:hAnsiTheme="minorHAnsi" w:cstheme="minorHAnsi"/>
          <w:color w:val="auto"/>
          <w:sz w:val="22"/>
          <w:szCs w:val="22"/>
        </w:rPr>
        <w:t>-</w:t>
      </w:r>
      <w:r w:rsidR="00716D42" w:rsidRPr="003407A9">
        <w:rPr>
          <w:rFonts w:asciiTheme="minorHAnsi" w:eastAsiaTheme="minorHAnsi" w:hAnsiTheme="minorHAnsi" w:cstheme="minorHAnsi"/>
          <w:color w:val="auto"/>
          <w:sz w:val="22"/>
          <w:szCs w:val="22"/>
        </w:rPr>
        <w:t>time models</w:t>
      </w:r>
      <w:r w:rsidR="009221FF" w:rsidRPr="003407A9">
        <w:rPr>
          <w:rFonts w:asciiTheme="minorHAnsi" w:eastAsiaTheme="minorHAnsi" w:hAnsiTheme="minorHAnsi" w:cstheme="minorHAnsi"/>
          <w:color w:val="auto"/>
          <w:sz w:val="22"/>
          <w:szCs w:val="22"/>
        </w:rPr>
        <w:t xml:space="preserve">. </w:t>
      </w:r>
      <w:r w:rsidR="008A0176" w:rsidRPr="003407A9">
        <w:rPr>
          <w:rFonts w:asciiTheme="minorHAnsi" w:eastAsiaTheme="minorHAnsi" w:hAnsiTheme="minorHAnsi" w:cstheme="minorHAnsi"/>
          <w:color w:val="auto"/>
          <w:sz w:val="22"/>
          <w:szCs w:val="22"/>
        </w:rPr>
        <w:t xml:space="preserve">Model fit and residuals were visually checked using the </w:t>
      </w:r>
      <w:proofErr w:type="spellStart"/>
      <w:r w:rsidR="008A0176" w:rsidRPr="003407A9">
        <w:rPr>
          <w:rFonts w:asciiTheme="minorHAnsi" w:eastAsiaTheme="minorHAnsi" w:hAnsiTheme="minorHAnsi" w:cstheme="minorHAnsi"/>
          <w:color w:val="auto"/>
          <w:sz w:val="22"/>
          <w:szCs w:val="22"/>
        </w:rPr>
        <w:t>DHARMa</w:t>
      </w:r>
      <w:proofErr w:type="spellEnd"/>
      <w:r w:rsidR="008A0176" w:rsidRPr="003407A9">
        <w:rPr>
          <w:rFonts w:asciiTheme="minorHAnsi" w:eastAsiaTheme="minorHAnsi" w:hAnsiTheme="minorHAnsi" w:cstheme="minorHAnsi"/>
          <w:color w:val="auto"/>
          <w:sz w:val="22"/>
          <w:szCs w:val="22"/>
        </w:rPr>
        <w:t xml:space="preserve"> package</w:t>
      </w:r>
      <w:r w:rsidR="00961461"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(Hartig 2020)</w:t>
      </w:r>
      <w:r w:rsidR="00961461" w:rsidRPr="003407A9">
        <w:rPr>
          <w:rFonts w:asciiTheme="minorHAnsi" w:eastAsiaTheme="minorHAnsi" w:hAnsiTheme="minorHAnsi" w:cstheme="minorHAnsi"/>
          <w:color w:val="auto"/>
          <w:sz w:val="22"/>
          <w:szCs w:val="22"/>
        </w:rPr>
        <w:fldChar w:fldCharType="end"/>
      </w:r>
      <w:r w:rsidR="008A0176" w:rsidRPr="003407A9">
        <w:rPr>
          <w:rFonts w:asciiTheme="minorHAnsi" w:eastAsiaTheme="minorHAnsi" w:hAnsiTheme="minorHAnsi" w:cstheme="minorHAnsi"/>
          <w:color w:val="auto"/>
          <w:sz w:val="22"/>
          <w:szCs w:val="22"/>
        </w:rPr>
        <w:t>.</w:t>
      </w:r>
      <w:r w:rsidR="00F33E5D" w:rsidRPr="003407A9">
        <w:rPr>
          <w:rFonts w:cstheme="minorHAnsi"/>
        </w:rPr>
        <w:t xml:space="preserve"> </w:t>
      </w:r>
      <w:r w:rsidR="009221FF" w:rsidRPr="003407A9">
        <w:rPr>
          <w:rFonts w:asciiTheme="minorHAnsi" w:eastAsiaTheme="minorHAnsi" w:hAnsiTheme="minorHAnsi" w:cstheme="minorHAnsi"/>
          <w:color w:val="auto"/>
          <w:sz w:val="22"/>
          <w:szCs w:val="22"/>
        </w:rPr>
        <w:t xml:space="preserve">Data visualization was </w:t>
      </w:r>
      <w:r w:rsidR="00F33E5D" w:rsidRPr="003407A9">
        <w:rPr>
          <w:rFonts w:asciiTheme="minorHAnsi" w:eastAsiaTheme="minorHAnsi" w:hAnsiTheme="minorHAnsi" w:cstheme="minorHAnsi"/>
          <w:color w:val="auto"/>
          <w:sz w:val="22"/>
          <w:szCs w:val="22"/>
        </w:rPr>
        <w:t>created</w:t>
      </w:r>
      <w:r w:rsidR="009221FF" w:rsidRPr="003407A9">
        <w:rPr>
          <w:rFonts w:asciiTheme="minorHAnsi" w:eastAsiaTheme="minorHAnsi" w:hAnsiTheme="minorHAnsi" w:cstheme="minorHAnsi"/>
          <w:color w:val="auto"/>
          <w:sz w:val="22"/>
          <w:szCs w:val="22"/>
        </w:rPr>
        <w:t xml:space="preserve"> with</w:t>
      </w:r>
      <w:r w:rsidR="002B5387" w:rsidRPr="003407A9">
        <w:rPr>
          <w:rFonts w:asciiTheme="minorHAnsi" w:eastAsiaTheme="minorHAnsi" w:hAnsiTheme="minorHAnsi" w:cstheme="minorHAnsi"/>
          <w:color w:val="auto"/>
          <w:sz w:val="22"/>
          <w:szCs w:val="22"/>
        </w:rPr>
        <w:t xml:space="preserve"> </w:t>
      </w:r>
      <w:r w:rsidR="009221FF" w:rsidRPr="003407A9">
        <w:rPr>
          <w:rFonts w:asciiTheme="minorHAnsi" w:eastAsiaTheme="minorHAnsi" w:hAnsiTheme="minorHAnsi" w:cstheme="minorHAnsi"/>
          <w:color w:val="auto"/>
          <w:sz w:val="22"/>
          <w:szCs w:val="22"/>
        </w:rPr>
        <w:t xml:space="preserve">packages </w:t>
      </w:r>
      <w:r w:rsidR="00F7375B" w:rsidRPr="003407A9">
        <w:rPr>
          <w:rFonts w:asciiTheme="minorHAnsi" w:eastAsiaTheme="minorHAnsi" w:hAnsiTheme="minorHAnsi" w:cstheme="minorHAnsi"/>
          <w:color w:val="auto"/>
          <w:sz w:val="22"/>
          <w:szCs w:val="22"/>
        </w:rPr>
        <w:t>ggplot</w:t>
      </w:r>
      <w:r w:rsidR="00910C3F" w:rsidRPr="003407A9">
        <w:rPr>
          <w:rFonts w:asciiTheme="minorHAnsi" w:eastAsiaTheme="minorHAnsi" w:hAnsiTheme="minorHAnsi" w:cstheme="minorHAnsi"/>
          <w:color w:val="auto"/>
          <w:sz w:val="22"/>
          <w:szCs w:val="22"/>
        </w:rPr>
        <w:t>2</w:t>
      </w:r>
      <w:r w:rsidR="00491DEB"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(Wickham 2016)</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7B1808" w:rsidRPr="003407A9">
        <w:rPr>
          <w:rFonts w:asciiTheme="minorHAnsi" w:eastAsiaTheme="minorHAnsi" w:hAnsiTheme="minorHAnsi" w:cstheme="minorHAnsi"/>
          <w:color w:val="auto"/>
          <w:sz w:val="22"/>
          <w:szCs w:val="22"/>
        </w:rPr>
        <w:t>and</w:t>
      </w:r>
      <w:r w:rsidR="00AE4B7E" w:rsidRPr="003407A9">
        <w:rPr>
          <w:rFonts w:asciiTheme="minorHAnsi" w:eastAsiaTheme="minorHAnsi" w:hAnsiTheme="minorHAnsi" w:cstheme="minorHAnsi"/>
          <w:color w:val="auto"/>
          <w:sz w:val="22"/>
          <w:szCs w:val="22"/>
        </w:rPr>
        <w:t xml:space="preserve"> patchwork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(Pedersen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2B5387" w:rsidRPr="003407A9">
        <w:rPr>
          <w:rFonts w:asciiTheme="minorHAnsi" w:eastAsiaTheme="minorHAnsi" w:hAnsiTheme="minorHAnsi" w:cstheme="minorHAnsi"/>
          <w:color w:val="auto"/>
          <w:sz w:val="22"/>
          <w:szCs w:val="22"/>
        </w:rPr>
        <w:t xml:space="preserve">with </w:t>
      </w:r>
      <w:r w:rsidR="004F2FA9" w:rsidRPr="003407A9">
        <w:rPr>
          <w:rFonts w:asciiTheme="minorHAnsi" w:eastAsiaTheme="minorHAnsi" w:hAnsiTheme="minorHAnsi" w:cstheme="minorHAnsi"/>
          <w:color w:val="auto"/>
          <w:sz w:val="22"/>
          <w:szCs w:val="22"/>
        </w:rPr>
        <w:t xml:space="preserve">the </w:t>
      </w:r>
      <w:proofErr w:type="spellStart"/>
      <w:r w:rsidR="00223348" w:rsidRPr="003407A9">
        <w:rPr>
          <w:rFonts w:asciiTheme="minorHAnsi" w:eastAsiaTheme="minorHAnsi" w:hAnsiTheme="minorHAnsi" w:cstheme="minorHAnsi"/>
          <w:color w:val="auto"/>
          <w:sz w:val="22"/>
          <w:szCs w:val="22"/>
        </w:rPr>
        <w:t>wesanderson</w:t>
      </w:r>
      <w:proofErr w:type="spellEnd"/>
      <w:r w:rsidR="00223348" w:rsidRPr="003407A9">
        <w:rPr>
          <w:rFonts w:asciiTheme="minorHAnsi" w:eastAsiaTheme="minorHAnsi" w:hAnsiTheme="minorHAnsi" w:cstheme="minorHAnsi"/>
          <w:color w:val="auto"/>
          <w:sz w:val="22"/>
          <w:szCs w:val="22"/>
        </w:rPr>
        <w:t xml:space="preserve"> palette</w:t>
      </w:r>
      <w:r w:rsidR="00A62FB6"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151A1C" w:rsidRPr="003407A9">
        <w:rPr>
          <w:rFonts w:asciiTheme="minorHAnsi" w:eastAsiaTheme="minorHAnsi" w:hAnsiTheme="minorHAnsi" w:cstheme="minorHAnsi"/>
          <w:color w:val="auto"/>
          <w:sz w:val="22"/>
          <w:szCs w:val="22"/>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(Ram &amp; Wickham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w:t>
      </w:r>
    </w:p>
    <w:p w14:paraId="4DAC2BAE" w14:textId="07DF9C61" w:rsidR="00127AF9" w:rsidRPr="00A819FA" w:rsidRDefault="00127AF9" w:rsidP="00127AF9">
      <w:pPr>
        <w:pStyle w:val="Ttulo3"/>
        <w:spacing w:line="360" w:lineRule="auto"/>
        <w:ind w:firstLine="709"/>
        <w:jc w:val="both"/>
        <w:rPr>
          <w:rFonts w:asciiTheme="minorHAnsi" w:eastAsiaTheme="minorHAnsi" w:hAnsiTheme="minorHAnsi" w:cstheme="minorHAnsi"/>
          <w:color w:val="auto"/>
          <w:sz w:val="22"/>
          <w:szCs w:val="22"/>
        </w:rPr>
      </w:pPr>
      <w:r>
        <w:rPr>
          <w:rFonts w:asciiTheme="minorHAnsi" w:eastAsiaTheme="minorHAnsi" w:hAnsiTheme="minorHAnsi" w:cstheme="minorHAnsi"/>
          <w:color w:val="auto"/>
          <w:sz w:val="22"/>
          <w:szCs w:val="22"/>
        </w:rPr>
        <w:t xml:space="preserve">To explore the </w:t>
      </w:r>
      <w:r w:rsidR="00BB4999">
        <w:rPr>
          <w:rFonts w:asciiTheme="minorHAnsi" w:eastAsiaTheme="minorHAnsi" w:hAnsiTheme="minorHAnsi" w:cstheme="minorHAnsi"/>
          <w:color w:val="auto"/>
          <w:sz w:val="22"/>
          <w:szCs w:val="22"/>
        </w:rPr>
        <w:t>dormancy levels of the seeds</w:t>
      </w:r>
      <w:r w:rsidRPr="00A819FA">
        <w:rPr>
          <w:rFonts w:asciiTheme="minorHAnsi" w:eastAsiaTheme="minorHAnsi" w:hAnsiTheme="minorHAnsi" w:cstheme="minorHAnsi"/>
          <w:color w:val="auto"/>
          <w:sz w:val="22"/>
          <w:szCs w:val="22"/>
        </w:rPr>
        <w:t>, i.e., whether final germination varied as a function of storage time and water potential, we fitted GLMMs with binomial distribution, in which germination proportion was the response variable. Explanatory fixed factors were the storage and water potential treatments. Random factors included subpopulation nested within summit in the model formula: Final germination (germinated, viable - germinated) ~ storage * water potential + (1|summit/subpopulation), family = binomial.</w:t>
      </w:r>
    </w:p>
    <w:p w14:paraId="6C9D9C39" w14:textId="01721709" w:rsidR="00C2188C" w:rsidRPr="003407A9" w:rsidRDefault="00C2188C" w:rsidP="00C2188C">
      <w:pPr>
        <w:spacing w:line="360" w:lineRule="auto"/>
        <w:ind w:firstLine="709"/>
        <w:jc w:val="both"/>
        <w:rPr>
          <w:rFonts w:cstheme="minorHAnsi"/>
        </w:rPr>
      </w:pPr>
      <w:r w:rsidRPr="003407A9">
        <w:rPr>
          <w:rFonts w:cstheme="minorHAnsi"/>
        </w:rPr>
        <w:t xml:space="preserve">To test our primary prediction, </w:t>
      </w:r>
      <w:r w:rsidR="00DC641D">
        <w:rPr>
          <w:rFonts w:cstheme="minorHAnsi"/>
        </w:rPr>
        <w:t>i.e.</w:t>
      </w:r>
      <w:r w:rsidR="00DC1546">
        <w:rPr>
          <w:rFonts w:cstheme="minorHAnsi"/>
        </w:rPr>
        <w:t>,</w:t>
      </w:r>
      <w:r w:rsidR="00DC641D">
        <w:rPr>
          <w:rFonts w:cstheme="minorHAnsi"/>
        </w:rPr>
        <w:t xml:space="preserve"> </w:t>
      </w:r>
      <w:r w:rsidR="00DC1546">
        <w:rPr>
          <w:rFonts w:cstheme="minorHAnsi"/>
        </w:rPr>
        <w:t>whether</w:t>
      </w:r>
      <w:r w:rsidRPr="003407A9">
        <w:rPr>
          <w:rFonts w:cstheme="minorHAnsi"/>
        </w:rPr>
        <w:t xml:space="preserve"> </w:t>
      </w:r>
      <w:proofErr w:type="spellStart"/>
      <w:r w:rsidR="003D6C55" w:rsidRPr="003407A9">
        <w:rPr>
          <w:rFonts w:cstheme="minorHAnsi"/>
        </w:rPr>
        <w:t>ψ</w:t>
      </w:r>
      <w:r w:rsidR="003D6C55" w:rsidRPr="003407A9">
        <w:rPr>
          <w:rFonts w:cstheme="minorHAnsi"/>
          <w:vertAlign w:val="subscript"/>
        </w:rPr>
        <w:t>b</w:t>
      </w:r>
      <w:proofErr w:type="spellEnd"/>
      <w:r w:rsidR="003D6C55" w:rsidRPr="003407A9">
        <w:rPr>
          <w:rFonts w:cstheme="minorHAnsi"/>
        </w:rPr>
        <w:t xml:space="preserve"> </w:t>
      </w:r>
      <w:r w:rsidRPr="003407A9">
        <w:rPr>
          <w:rFonts w:cstheme="minorHAnsi"/>
        </w:rPr>
        <w:t>varied as a function of subpopulation microclimate, we</w:t>
      </w:r>
      <w:r w:rsidRPr="003407A9" w:rsidDel="006A1614">
        <w:rPr>
          <w:rFonts w:cstheme="minorHAnsi"/>
        </w:rPr>
        <w:t xml:space="preserve"> </w:t>
      </w:r>
      <w:r w:rsidRPr="003407A9">
        <w:rPr>
          <w:rFonts w:cstheme="minorHAnsi"/>
        </w:rPr>
        <w:t xml:space="preserve">calculated the water potential germination thresholds of each subpopulation by fitting </w:t>
      </w:r>
      <w:r w:rsidR="00DC1803" w:rsidRPr="003407A9">
        <w:t>hydro</w:t>
      </w:r>
      <w:r w:rsidR="00DC1803">
        <w:t>-</w:t>
      </w:r>
      <w:r w:rsidR="00DC1803" w:rsidRPr="003407A9">
        <w:t>time</w:t>
      </w:r>
      <w:r w:rsidRPr="003407A9">
        <w:rPr>
          <w:rFonts w:cstheme="minorHAnsi"/>
        </w:rPr>
        <w:t xml:space="preserve"> models with</w:t>
      </w:r>
      <w:r w:rsidR="00982560">
        <w:rPr>
          <w:rFonts w:cstheme="minorHAnsi"/>
        </w:rPr>
        <w:t xml:space="preserve"> the</w:t>
      </w:r>
      <w:r w:rsidRPr="003407A9">
        <w:rPr>
          <w:rFonts w:cstheme="minorHAnsi"/>
        </w:rPr>
        <w:t xml:space="preserve"> </w:t>
      </w:r>
      <w:proofErr w:type="spellStart"/>
      <w:r w:rsidRPr="003407A9">
        <w:rPr>
          <w:rFonts w:cstheme="minorHAnsi"/>
        </w:rPr>
        <w:t>seedr</w:t>
      </w:r>
      <w:proofErr w:type="spellEnd"/>
      <w:r w:rsidRPr="003407A9">
        <w:rPr>
          <w:rFonts w:cstheme="minorHAnsi"/>
        </w:rPr>
        <w:t xml:space="preserve"> package. For each subpopulation, the model returned the base water potential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i.e. the lower water potential threshold beyond which no germination is possible. Then, we modelled </w:t>
      </w:r>
      <w:proofErr w:type="spellStart"/>
      <w:r w:rsidR="005469E1" w:rsidRPr="003407A9">
        <w:rPr>
          <w:rFonts w:cstheme="minorHAnsi"/>
        </w:rPr>
        <w:t>ψ</w:t>
      </w:r>
      <w:r w:rsidR="005469E1" w:rsidRPr="003407A9">
        <w:rPr>
          <w:rFonts w:cstheme="minorHAnsi"/>
          <w:vertAlign w:val="subscript"/>
        </w:rPr>
        <w:t>b</w:t>
      </w:r>
      <w:proofErr w:type="spellEnd"/>
      <w:r w:rsidR="005469E1" w:rsidRPr="003407A9">
        <w:rPr>
          <w:rFonts w:cstheme="minorHAnsi"/>
        </w:rPr>
        <w:t xml:space="preserve"> </w:t>
      </w:r>
      <w:r w:rsidRPr="003407A9">
        <w:rPr>
          <w:rFonts w:cstheme="minorHAnsi"/>
        </w:rPr>
        <w:t>as a function of the subpopulation’s microclimate (measured as GDD, see above) using GLMMs with Gaussian distribution. Explanatory fixed factors were the storage treatment and the subpopulation’s specific GDD. The summit was included as a random factor (and not subpopulation, as before, since in this case each subpopulation provided one data point for the model)</w:t>
      </w:r>
      <w:r w:rsidR="000075C7">
        <w:rPr>
          <w:rFonts w:cstheme="minorHAnsi"/>
        </w:rPr>
        <w:t xml:space="preserve"> in the</w:t>
      </w:r>
      <w:r w:rsidRPr="003407A9">
        <w:rPr>
          <w:rFonts w:cstheme="minorHAnsi"/>
        </w:rPr>
        <w:t xml:space="preserve"> </w:t>
      </w:r>
      <w:r w:rsidR="000075C7">
        <w:rPr>
          <w:rFonts w:cstheme="minorHAnsi"/>
        </w:rPr>
        <w:t>m</w:t>
      </w:r>
      <w:r w:rsidRPr="003407A9">
        <w:rPr>
          <w:rFonts w:cstheme="minorHAnsi"/>
        </w:rPr>
        <w:t xml:space="preserve">odel formula: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 storage * GDD + (1|summit), family = Gaussian. We found a significant interaction storage * GDD, consequently, we tested each storage treatment separately to check if </w:t>
      </w:r>
      <w:proofErr w:type="spellStart"/>
      <w:r w:rsidR="00B6557F" w:rsidRPr="003407A9">
        <w:rPr>
          <w:rFonts w:cstheme="minorHAnsi"/>
        </w:rPr>
        <w:t>ψ</w:t>
      </w:r>
      <w:r w:rsidR="00B6557F" w:rsidRPr="003407A9">
        <w:rPr>
          <w:rFonts w:cstheme="minorHAnsi"/>
          <w:vertAlign w:val="subscript"/>
        </w:rPr>
        <w:t>b</w:t>
      </w:r>
      <w:proofErr w:type="spellEnd"/>
      <w:r w:rsidR="00B6557F" w:rsidRPr="003407A9">
        <w:rPr>
          <w:rFonts w:cstheme="minorHAnsi"/>
        </w:rPr>
        <w:t xml:space="preserve"> </w:t>
      </w:r>
      <w:r w:rsidRPr="003407A9">
        <w:rPr>
          <w:rFonts w:cstheme="minorHAnsi"/>
        </w:rPr>
        <w:t xml:space="preserve">varied according to GDD in fresh </w:t>
      </w:r>
      <w:r w:rsidR="006B7596">
        <w:rPr>
          <w:rFonts w:cstheme="minorHAnsi"/>
        </w:rPr>
        <w:t>vs.</w:t>
      </w:r>
      <w:r w:rsidR="006B7596" w:rsidRPr="003407A9">
        <w:rPr>
          <w:rFonts w:cstheme="minorHAnsi"/>
        </w:rPr>
        <w:t xml:space="preserve"> </w:t>
      </w:r>
      <w:r w:rsidRPr="003407A9">
        <w:rPr>
          <w:rFonts w:cstheme="minorHAnsi"/>
        </w:rPr>
        <w:t>after ripened seeds</w:t>
      </w:r>
      <w:r w:rsidR="00915C79">
        <w:rPr>
          <w:rFonts w:cstheme="minorHAnsi"/>
        </w:rPr>
        <w:t xml:space="preserve">. </w:t>
      </w:r>
      <w:r w:rsidRPr="003407A9">
        <w:rPr>
          <w:rFonts w:cstheme="minorHAnsi"/>
        </w:rPr>
        <w:t xml:space="preserve">Model </w:t>
      </w:r>
      <w:r w:rsidR="00915C79" w:rsidRPr="003407A9">
        <w:rPr>
          <w:rFonts w:cstheme="minorHAnsi"/>
        </w:rPr>
        <w:t>formula</w:t>
      </w:r>
      <w:r w:rsidRPr="003407A9">
        <w:rPr>
          <w:rFonts w:cstheme="minorHAnsi"/>
        </w:rPr>
        <w:t xml:space="preserve">: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 GDD + (1|summit), family = Gaussian.</w:t>
      </w:r>
    </w:p>
    <w:p w14:paraId="23EC93FD" w14:textId="73C61D73" w:rsidR="00221957" w:rsidRPr="00F371CB" w:rsidRDefault="00B343B1" w:rsidP="00F371CB">
      <w:pPr>
        <w:spacing w:line="360" w:lineRule="auto"/>
        <w:ind w:firstLine="709"/>
        <w:jc w:val="both"/>
      </w:pPr>
      <w:r w:rsidRPr="00F371CB">
        <w:t xml:space="preserve">Additionally, we </w:t>
      </w:r>
      <w:r w:rsidR="0087123E" w:rsidRPr="00F371CB">
        <w:t xml:space="preserve">wanted to </w:t>
      </w:r>
      <w:r w:rsidRPr="00F371CB">
        <w:t xml:space="preserve">control for seed mass, </w:t>
      </w:r>
      <w:r w:rsidR="00BC4AEF" w:rsidRPr="00F371CB">
        <w:t>a</w:t>
      </w:r>
      <w:r w:rsidRPr="00F371CB">
        <w:t xml:space="preserve"> trait that </w:t>
      </w:r>
      <w:r w:rsidR="00BC4AEF" w:rsidRPr="00F371CB">
        <w:t xml:space="preserve">can </w:t>
      </w:r>
      <w:r w:rsidRPr="00F371CB">
        <w:t xml:space="preserve">modulate germination responses </w:t>
      </w:r>
      <w:r w:rsidRPr="00F371CB">
        <w:fldChar w:fldCharType="begin" w:fldLock="1"/>
      </w:r>
      <w:r w:rsidRPr="00F371CB">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traits","type":"article-journal","volume":"94"},"uris":["http://www.mendeley.com/documents/?uuid=1c9d8cd0-a89c-4af0-8275-65d6562b7a9d"]},{"id":"ITEM-2","itemData":{"DOI":"10.1111/nph.17086","ISSN":"14698137","PMID":"33205452","abstract":"Assumptions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Phytologist","id":"ITEM-2","issue":"6","issued":{"date-parts":[["2021","3","1"]]},"page":"3573-3586","publisher":"Blackwell Publishing Ltd","title":"The seed germination spectrum of alpine plants: a global meta-analysis","type":"article-journal","volume":"229"},"uris":["http://www.mendeley.com/documents/?uuid=914481dd-0ebc-32fd-ba39-a39191c8a1a0"]},{"id":"ITEM-3","itemData":{"DOI":"10.1007/s004420050841","ISSN":"00298549","abstract":"We develop a geometric model predicting that maximum seedling emergence depth should scale as the cube root of seed weight. We tested the prediction by planting seeds from 17 species ranging in weight from 0.1 to 100 mg at a variety of depths in a sand medium. The species were spread across 16 genera and 13 families, all occurring in fire-prone fynbos shrublands of South Africa. Maximum emergence depth was found to scale allometrically with seed weight with an exponent of 0.334, close to the predicted value. We used the allometry to predict recruitment response to experimentally simulated variation in fire intensity. Five species with small (&lt;2 mg) seeds and five with large (&gt;10 mg) seeds were planted at ≤20-mm and 40-mm depths and exposed to low and high heat treatments and a control. The allometric equation predicted that species with large seeds would be able to emerge from a depth of 40 mm but those with small seeds would not. Only 1% of 481 seedlings from small-seeded species emerged from the 40-mm planting compared with 40% of 626 seedlings from the large-seeded group. The simulated fire treatments killed seeds in shallow, but not deeper, soil layers. At simulated high fire intensities, seedling emergence was poor in small-seeded species but good in large-seeded species, with most seedlings emerging from the 40-mm planting depth. Seed size could be a useful general predictor of recruitment success under different fire intensities in this system. We suggest that allometric relationships in plants deserve wider attention as predictive tools.","author":[{"dropping-particle":"","family":"Bond","given":"W. J.","non-dropping-particle":"","parse-names":false,"suffix":""},{"dropping-particle":"","family":"Honig","given":"M.","non-dropping-particle":"","parse-names":false,"suffix":""},{"dropping-particle":"","family":"Maze","given":"K. E.","non-dropping-particle":"","parse-names":false,"suffix":""}],"container-title":"Oecologia","id":"ITEM-3","issue":"1","issued":{"date-parts":[["1999"]]},"page":"132-136","title":"Seed size and seedling emergence: An allometric relationship and some ecological implications","type":"article-journal","volume":"120"},"uris":["http://www.mendeley.com/documents/?uuid=c13cfb8e-3ea6-46cb-86ed-f7443f145844"]},{"id":"ITEM-4","itemData":{"abstract":"The light response of seeds can control the timing of germination in the field, a crucial factor in the survival of the resulting seedlings and growth and fitness in subsequent life stages. The ultimate effect of light on seeds depends on genotype and on environmental factors during ripening of the seeds, during dormancy and during germination itself. These environmental factors may be light or factors other than light. The picture is further complicated by the fact that the light climate itself has various aspects that have different effects on seeds, such as photon flux density (PFD), spe</w:instrText>
      </w:r>
      <w:r w:rsidRPr="00F371CB">
        <w:rPr>
          <w:lang w:val="es-CO"/>
        </w:rPr>
        <w:instrText>ctral composition and duration of exposure of the seeds. All the abovementioned factors can interact in one way or another in their effect on seeds. Moreover, the factors are not constant in time in the field and are difficult to measure at the seed’s position, thus further complicating the analysis of what is actually happening with a seed in a natural situation and the interpretation of a possible ecological significance of light responses.","author":[{"dropping-particle":"","family":"Pons","given":"Thijs L.","non-dropping-particle":"","parse-names":false,"suffix":""},{"dropping-particle":"","family":"Fenner","given":"M.","non-dropping-particle":"","parse-names":false,"suffix":""}],"container-title":"Seeds: the ecology of regeneration in plant communities 2","id":"ITEM-4","issued":{"date-parts":[["2000"]]},"page":"237-260","title":"Seed responses to light","type":"chapter"},"uris":["http://www.mendeley.com/documents/?uuid=5bfd7530-3745-45ba-85e4-e5b5b4de602d"]}],"mendeley":{"formattedCitation":"(Bond et al. 1999; Pons &amp; Fenner 2000; Fernández-Pascual et al. 2019; Fernández-Pascual et al. 2021)","plainTextFormattedCitation":"(Bond et al. 1999; Pons &amp; Fenner 2000; Fernández-Pascual et al. 2019; Fernández-Pascual et al. 2021)","previouslyFormattedCitation":"(Bond et al. 1999; Pons &amp; Fenner 2000; Fernández-Pascual et al. 2019; Fernández-Pascual et al. 2021)"},"properties":{"noteIndex":0},"schema":"https://github.com/citation-style-language/schema/raw/master/csl-citation.json"}</w:instrText>
      </w:r>
      <w:r w:rsidRPr="00F371CB">
        <w:fldChar w:fldCharType="separate"/>
      </w:r>
      <w:r w:rsidRPr="00F371CB">
        <w:rPr>
          <w:noProof/>
          <w:lang w:val="es-ES"/>
        </w:rPr>
        <w:t>(Bond et al. 1999; Pons &amp; Fenner 2000; Fernández-Pascual et al. 2019; Fernández-Pascual et al. 2021)</w:t>
      </w:r>
      <w:r w:rsidRPr="00F371CB">
        <w:fldChar w:fldCharType="end"/>
      </w:r>
      <w:r w:rsidRPr="00F371CB">
        <w:rPr>
          <w:lang w:val="es-ES"/>
        </w:rPr>
        <w:t xml:space="preserve">. </w:t>
      </w:r>
      <w:r w:rsidR="00D657D5" w:rsidRPr="00F371CB">
        <w:t xml:space="preserve">Evidences on </w:t>
      </w:r>
      <w:r w:rsidR="007F29A7" w:rsidRPr="00F371CB">
        <w:t>germination</w:t>
      </w:r>
      <w:r w:rsidR="00D657D5" w:rsidRPr="00F371CB">
        <w:t xml:space="preserve"> responses to </w:t>
      </w:r>
      <w:r w:rsidR="007F29A7" w:rsidRPr="00F371CB">
        <w:t>drought</w:t>
      </w:r>
      <w:r w:rsidRPr="00F371CB">
        <w:t xml:space="preserve"> </w:t>
      </w:r>
      <w:r w:rsidR="007F29A7" w:rsidRPr="00F371CB">
        <w:t>controlling by seed mass are</w:t>
      </w:r>
      <w:r w:rsidRPr="00F371CB">
        <w:t xml:space="preserve"> contradictory </w:t>
      </w:r>
      <w:r w:rsidR="007F29A7" w:rsidRPr="00F371CB">
        <w:t>with</w:t>
      </w:r>
      <w:r w:rsidRPr="00F371CB">
        <w:t xml:space="preserve"> both positive responses for smallest seeds </w:t>
      </w:r>
      <w:r w:rsidRPr="00F371CB">
        <w:fldChar w:fldCharType="begin" w:fldLock="1"/>
      </w:r>
      <w:r w:rsidRPr="00F371CB">
        <w: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instrText>
      </w:r>
      <w:r w:rsidRPr="00F371CB">
        <w:fldChar w:fldCharType="separate"/>
      </w:r>
      <w:r w:rsidRPr="00F371CB">
        <w:rPr>
          <w:noProof/>
        </w:rPr>
        <w:t>(Kikuzawa &amp; Koyama 1999; Merino-Martín et al. 2017; Gya et al. 2023)</w:t>
      </w:r>
      <w:r w:rsidRPr="00F371CB">
        <w:fldChar w:fldCharType="end"/>
      </w:r>
      <w:r w:rsidRPr="00F371CB">
        <w:t xml:space="preserve"> and also positive responses to largest seeds </w:t>
      </w:r>
      <w:r w:rsidRPr="00F371CB">
        <w:fldChar w:fldCharType="begin" w:fldLock="1"/>
      </w:r>
      <w:r w:rsidRPr="00F371CB">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Pr="00F371CB">
        <w:fldChar w:fldCharType="separate"/>
      </w:r>
      <w:r w:rsidRPr="00F371CB">
        <w:rPr>
          <w:noProof/>
        </w:rPr>
        <w:t>(Kidson &amp; Westoby 2000; Gelviz-Gelvez et al. 2020)</w:t>
      </w:r>
      <w:r w:rsidRPr="00F371CB">
        <w:fldChar w:fldCharType="end"/>
      </w:r>
      <w:r w:rsidR="00F371CB" w:rsidRPr="00F371CB">
        <w:t>.</w:t>
      </w:r>
      <w:r w:rsidR="00F371CB">
        <w:t xml:space="preserve"> We </w:t>
      </w:r>
      <w:r w:rsidR="00D4225A" w:rsidRPr="003407A9">
        <w:rPr>
          <w:rFonts w:cstheme="minorHAnsi"/>
        </w:rPr>
        <w:t xml:space="preserve">checked if </w:t>
      </w:r>
      <w:r w:rsidR="00F371CB">
        <w:rPr>
          <w:rFonts w:cstheme="minorHAnsi"/>
        </w:rPr>
        <w:t xml:space="preserve">germination </w:t>
      </w:r>
      <w:proofErr w:type="spellStart"/>
      <w:r w:rsidR="00B6557F" w:rsidRPr="003407A9">
        <w:rPr>
          <w:rFonts w:cstheme="minorHAnsi"/>
        </w:rPr>
        <w:t>ψ</w:t>
      </w:r>
      <w:r w:rsidR="00B6557F" w:rsidRPr="003407A9">
        <w:rPr>
          <w:rFonts w:cstheme="minorHAnsi"/>
          <w:vertAlign w:val="subscript"/>
        </w:rPr>
        <w:t>b</w:t>
      </w:r>
      <w:proofErr w:type="spellEnd"/>
      <w:r w:rsidR="00B6557F" w:rsidRPr="003407A9">
        <w:rPr>
          <w:rFonts w:cstheme="minorHAnsi"/>
        </w:rPr>
        <w:t xml:space="preserve"> </w:t>
      </w:r>
      <w:r w:rsidR="00D4225A" w:rsidRPr="003407A9">
        <w:rPr>
          <w:rFonts w:cstheme="minorHAnsi"/>
        </w:rPr>
        <w:t>varied as a function of</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722EEC" w:rsidRPr="003407A9">
        <w:rPr>
          <w:rFonts w:cstheme="minorHAnsi"/>
        </w:rPr>
        <w:t>mass</w:t>
      </w:r>
      <w:r w:rsidR="005D4588" w:rsidRPr="003407A9">
        <w:rPr>
          <w:rFonts w:cstheme="minorHAnsi"/>
        </w:rPr>
        <w:t xml:space="preserve"> by fitting GLMMs with gamma distribution</w:t>
      </w:r>
      <w:r w:rsidR="00866305" w:rsidRPr="003407A9">
        <w:rPr>
          <w:rFonts w:cstheme="minorHAnsi"/>
        </w:rPr>
        <w:t xml:space="preserve"> (since the model did not fulfil Gaussian assumptions)</w:t>
      </w:r>
      <w:r w:rsidR="000B1A2A" w:rsidRPr="003407A9">
        <w:rPr>
          <w:rFonts w:cstheme="minorHAnsi"/>
        </w:rPr>
        <w:t>.</w:t>
      </w:r>
      <w:r w:rsidR="00C977AC">
        <w:rPr>
          <w:rFonts w:cstheme="minorHAnsi"/>
        </w:rPr>
        <w:t xml:space="preserve"> However, we found no significant relationship between seed mass and </w:t>
      </w:r>
      <w:r w:rsidR="00F371CB">
        <w:rPr>
          <w:rFonts w:cstheme="minorHAnsi"/>
        </w:rPr>
        <w:t xml:space="preserve">germination </w:t>
      </w:r>
      <w:proofErr w:type="spellStart"/>
      <w:r w:rsidR="00F371CB" w:rsidRPr="003407A9">
        <w:rPr>
          <w:rFonts w:cstheme="minorHAnsi"/>
        </w:rPr>
        <w:t>ψ</w:t>
      </w:r>
      <w:r w:rsidR="00F371CB" w:rsidRPr="003407A9">
        <w:rPr>
          <w:rFonts w:cstheme="minorHAnsi"/>
          <w:vertAlign w:val="subscript"/>
        </w:rPr>
        <w:t>b</w:t>
      </w:r>
      <w:proofErr w:type="spellEnd"/>
      <w:r w:rsidR="00F371CB">
        <w:rPr>
          <w:rFonts w:cstheme="minorHAnsi"/>
          <w:vertAlign w:val="subscript"/>
        </w:rPr>
        <w:t>.</w:t>
      </w:r>
    </w:p>
    <w:p w14:paraId="6AC9B9A2" w14:textId="0EC615AD" w:rsidR="00AF329C" w:rsidRPr="003407A9" w:rsidRDefault="0042434E" w:rsidP="002D07AE">
      <w:pPr>
        <w:pStyle w:val="Ttulo2"/>
        <w:spacing w:line="360" w:lineRule="auto"/>
        <w:jc w:val="both"/>
      </w:pPr>
      <w:r w:rsidRPr="003407A9">
        <w:lastRenderedPageBreak/>
        <w:t>3. Results</w:t>
      </w:r>
    </w:p>
    <w:p w14:paraId="48CC0DCB" w14:textId="19F08742" w:rsidR="009E6375" w:rsidRPr="003407A9" w:rsidRDefault="00003697" w:rsidP="00F371CB">
      <w:pPr>
        <w:spacing w:line="360" w:lineRule="auto"/>
        <w:jc w:val="both"/>
      </w:pPr>
      <w:r>
        <w:t xml:space="preserve">Our results confirmed that fresh seeds (i.e. 10 days after collection) had some degree of dormancy. </w:t>
      </w:r>
      <w:r w:rsidR="009E6375" w:rsidRPr="003407A9">
        <w:t xml:space="preserve">Final germination was higher in after ripened than in fresh seeds (Fig. </w:t>
      </w:r>
      <w:r w:rsidR="009E6375">
        <w:t>5</w:t>
      </w:r>
      <w:r w:rsidR="009E6375" w:rsidRPr="003407A9">
        <w:t xml:space="preserve">A). With no water stress (i.e. distilled water treatment, WP treatment = 0) fresh seeds only attained around 70% germination, while germination of after ripened seeds was almost 100%. With increasing water stress, germination dropped below 50% at -0.2 MPa in fresh seeds, whereas, in after ripened seeds, water stress needed to reach -0.6 MPa to cross the same germination threshold. At -0.8 MPa and below, germination was negligible in both fresh and after ripened seeds. Lower water potential also led to slower germination (Fig. </w:t>
      </w:r>
      <w:r w:rsidR="009E6375">
        <w:t>5</w:t>
      </w:r>
      <w:r w:rsidR="009E6375" w:rsidRPr="003407A9">
        <w:t>B</w:t>
      </w:r>
      <w:r w:rsidR="00BC5765">
        <w:t xml:space="preserve">, </w:t>
      </w:r>
      <w:r w:rsidR="00BC5765" w:rsidRPr="00D614DB">
        <w:t>see supplementary Fig 1 for</w:t>
      </w:r>
      <w:r w:rsidR="00BC5765">
        <w:t xml:space="preserve"> subpopulation-level cumulative germination curves</w:t>
      </w:r>
      <w:r w:rsidR="009E6375" w:rsidRPr="003407A9">
        <w:t xml:space="preserve">). </w:t>
      </w:r>
      <w:r w:rsidR="00A133EA" w:rsidRPr="003407A9">
        <w:t xml:space="preserve">GLMMs confirmed </w:t>
      </w:r>
      <w:r w:rsidR="00A133EA">
        <w:t>significant effects of</w:t>
      </w:r>
      <w:r w:rsidR="00A133EA" w:rsidRPr="003407A9">
        <w:t xml:space="preserve"> storage</w:t>
      </w:r>
      <w:r w:rsidR="00A133EA">
        <w:t xml:space="preserve">, </w:t>
      </w:r>
      <w:r w:rsidR="00A133EA" w:rsidRPr="003407A9">
        <w:t>water potential treatments</w:t>
      </w:r>
      <w:r w:rsidR="00A133EA">
        <w:t xml:space="preserve"> and their interaction</w:t>
      </w:r>
      <w:r w:rsidR="00A133EA" w:rsidRPr="003407A9">
        <w:t xml:space="preserve"> (p-value &lt; 0.001</w:t>
      </w:r>
      <w:r w:rsidR="00A133EA">
        <w:t xml:space="preserve">, see supplementary Table </w:t>
      </w:r>
      <w:r w:rsidR="00713C2D">
        <w:t>3</w:t>
      </w:r>
      <w:r w:rsidR="00A133EA">
        <w:t xml:space="preserve"> for full model details</w:t>
      </w:r>
      <w:r w:rsidR="00A133EA" w:rsidRPr="003407A9">
        <w:t>)</w:t>
      </w:r>
      <w:r w:rsidR="00A133EA">
        <w:t>.</w:t>
      </w:r>
    </w:p>
    <w:p w14:paraId="416FED45" w14:textId="2C21138A" w:rsidR="006C6FD2" w:rsidRPr="003407A9" w:rsidRDefault="006C6FD2" w:rsidP="006C6FD2">
      <w:pPr>
        <w:spacing w:line="360" w:lineRule="auto"/>
        <w:ind w:firstLine="709"/>
        <w:jc w:val="both"/>
      </w:pPr>
      <w:r w:rsidRPr="003407A9">
        <w:t xml:space="preserve">We used Bradford’s </w:t>
      </w:r>
      <w:r w:rsidR="0073425E" w:rsidRPr="003407A9">
        <w:t>hydro</w:t>
      </w:r>
      <w:r w:rsidR="0073425E">
        <w:t>-</w:t>
      </w:r>
      <w:r w:rsidR="0073425E" w:rsidRPr="003407A9">
        <w:t>time</w:t>
      </w:r>
      <w:r w:rsidRPr="003407A9">
        <w:t xml:space="preserve"> model to calculate the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w:t>
      </w:r>
      <w:r w:rsidRPr="003407A9">
        <w:t xml:space="preserve">for germination </w:t>
      </w:r>
      <w:r w:rsidR="005F7323">
        <w:t>in</w:t>
      </w:r>
      <w:r w:rsidR="005F7323" w:rsidRPr="003407A9">
        <w:t xml:space="preserve"> </w:t>
      </w:r>
      <w:r w:rsidRPr="003407A9">
        <w:t xml:space="preserve">the 12 subpopulations </w:t>
      </w:r>
      <w:r w:rsidR="00C813E8">
        <w:t>of</w:t>
      </w:r>
      <w:r w:rsidR="00C813E8" w:rsidRPr="003407A9">
        <w:t xml:space="preserve"> </w:t>
      </w:r>
      <w:r w:rsidRPr="003407A9">
        <w:t>the fresh treatment</w:t>
      </w:r>
      <w:r w:rsidR="00C813E8">
        <w:t>,</w:t>
      </w:r>
      <w:r w:rsidRPr="003407A9">
        <w:t xml:space="preserve"> and </w:t>
      </w:r>
      <w:r w:rsidR="00C813E8">
        <w:t xml:space="preserve">in </w:t>
      </w:r>
      <w:r w:rsidRPr="003407A9">
        <w:t xml:space="preserve">the 12 populations </w:t>
      </w:r>
      <w:r w:rsidR="00C813E8">
        <w:t>of</w:t>
      </w:r>
      <w:r w:rsidR="00C813E8" w:rsidRPr="003407A9">
        <w:t xml:space="preserve"> </w:t>
      </w:r>
      <w:r w:rsidRPr="003407A9">
        <w:t xml:space="preserve">the after ripened treatment (Table 1). Values of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w:t>
      </w:r>
      <w:r w:rsidRPr="003407A9">
        <w:t xml:space="preserve">were higher (i.e. less water stress-tolerant) in the fresh than in the after ripened seeds (average -0.1 vs -0.4 in those 6 subpopulations that were sown at both storage times) (Table 1). Given the significant interaction between storage treatment and microclimate (measured as GDD; model z = 2.45, </w:t>
      </w:r>
      <w:del w:id="150" w:author="EDUARDO FERNANDEZ PASCUAL" w:date="2024-03-21T16:37:00Z">
        <w:r w:rsidRPr="008E52DA" w:rsidDel="00E82E63">
          <w:rPr>
            <w:i/>
            <w:iCs/>
          </w:rPr>
          <w:delText>p-value</w:delText>
        </w:r>
      </w:del>
      <w:ins w:id="151" w:author="EDUARDO FERNANDEZ PASCUAL" w:date="2024-03-21T16:37:00Z">
        <w:r w:rsidR="00E82E63">
          <w:rPr>
            <w:i/>
            <w:iCs/>
          </w:rPr>
          <w:t>p</w:t>
        </w:r>
      </w:ins>
      <w:r w:rsidRPr="003407A9">
        <w:t xml:space="preserve"> &lt; 0.05), we analysed the relationship between </w:t>
      </w:r>
      <w:proofErr w:type="spellStart"/>
      <w:r w:rsidR="00BB2196" w:rsidRPr="003407A9">
        <w:rPr>
          <w:rFonts w:cstheme="minorHAnsi"/>
        </w:rPr>
        <w:t>ψ</w:t>
      </w:r>
      <w:r w:rsidR="00BB2196" w:rsidRPr="003407A9">
        <w:rPr>
          <w:rFonts w:cstheme="minorHAnsi"/>
          <w:vertAlign w:val="subscript"/>
        </w:rPr>
        <w:t>b</w:t>
      </w:r>
      <w:proofErr w:type="spellEnd"/>
      <w:r w:rsidRPr="003407A9">
        <w:t xml:space="preserve"> and GDD separately for fresh and after ripened seeds. For fresh seeds we found no significant relationship (Fig. </w:t>
      </w:r>
      <w:r w:rsidR="004C4467">
        <w:t>4</w:t>
      </w:r>
      <w:r w:rsidRPr="003407A9">
        <w:t xml:space="preserve"> left panel). On the contrary, after ripened seeds showed a significant relationship (z = -1.99, </w:t>
      </w:r>
      <w:del w:id="152" w:author="EDUARDO FERNANDEZ PASCUAL" w:date="2024-03-21T16:37:00Z">
        <w:r w:rsidRPr="008E52DA" w:rsidDel="00E82E63">
          <w:rPr>
            <w:i/>
            <w:iCs/>
          </w:rPr>
          <w:delText>p-value</w:delText>
        </w:r>
      </w:del>
      <w:ins w:id="153" w:author="EDUARDO FERNANDEZ PASCUAL" w:date="2024-03-21T16:37:00Z">
        <w:r w:rsidR="00E82E63">
          <w:rPr>
            <w:i/>
            <w:iCs/>
          </w:rPr>
          <w:t>p</w:t>
        </w:r>
      </w:ins>
      <w:r w:rsidRPr="003407A9">
        <w:t xml:space="preserve"> &lt;0.05) of decreasing </w:t>
      </w:r>
      <w:proofErr w:type="spellStart"/>
      <w:r w:rsidRPr="003407A9">
        <w:rPr>
          <w:rFonts w:cstheme="minorHAnsi"/>
        </w:rPr>
        <w:t>ψ</w:t>
      </w:r>
      <w:r w:rsidRPr="003407A9">
        <w:rPr>
          <w:rFonts w:cstheme="minorHAnsi"/>
          <w:vertAlign w:val="subscript"/>
        </w:rPr>
        <w:t>b</w:t>
      </w:r>
      <w:proofErr w:type="spellEnd"/>
      <w:r w:rsidRPr="003407A9">
        <w:t xml:space="preserve"> in subpopulations with higher GDD</w:t>
      </w:r>
      <w:r w:rsidR="0080038A">
        <w:t xml:space="preserve">, i.e. </w:t>
      </w:r>
      <w:r w:rsidR="00681FCB">
        <w:t>more water-stress tolerance in subpopulations from drier and warmer plots, as per our primary prediction</w:t>
      </w:r>
      <w:r w:rsidRPr="003407A9">
        <w:t xml:space="preserve"> (Fig. 4, right panel)</w:t>
      </w:r>
      <w:r w:rsidR="00FD174D">
        <w:t xml:space="preserve"> (detailed model results in supplementary </w:t>
      </w:r>
      <w:r w:rsidR="00B55C6E">
        <w:t>T</w:t>
      </w:r>
      <w:r w:rsidR="00FD174D">
        <w:t>able</w:t>
      </w:r>
      <w:r w:rsidR="00B55C6E">
        <w:t xml:space="preserve"> </w:t>
      </w:r>
      <w:r w:rsidR="00713C2D">
        <w:t>4</w:t>
      </w:r>
      <w:r w:rsidR="00B55C6E">
        <w:t>)</w:t>
      </w:r>
      <w:r w:rsidRPr="003407A9">
        <w:t xml:space="preserve">. </w:t>
      </w:r>
    </w:p>
    <w:p w14:paraId="72415508" w14:textId="3E501828" w:rsidR="00AA47BB" w:rsidRPr="003407A9" w:rsidRDefault="00AF4FE8" w:rsidP="002D07AE">
      <w:pPr>
        <w:pStyle w:val="Ttulo3"/>
        <w:spacing w:line="360" w:lineRule="auto"/>
        <w:jc w:val="both"/>
      </w:pPr>
      <w:r w:rsidRPr="003407A9">
        <w:t>4. Discussion</w:t>
      </w:r>
    </w:p>
    <w:p w14:paraId="3F275467" w14:textId="59C18FFB" w:rsidR="000C1D5E" w:rsidRPr="003407A9" w:rsidRDefault="00197142" w:rsidP="00C33D49">
      <w:pPr>
        <w:spacing w:line="360" w:lineRule="auto"/>
        <w:ind w:firstLine="709"/>
        <w:jc w:val="both"/>
      </w:pPr>
      <w:r w:rsidRPr="003407A9">
        <w:t xml:space="preserve">Our study </w:t>
      </w:r>
      <w:r w:rsidR="0021025F" w:rsidRPr="003407A9">
        <w:t xml:space="preserve">confirms </w:t>
      </w:r>
      <w:r w:rsidRPr="003407A9">
        <w:t xml:space="preserve">that </w:t>
      </w:r>
      <w:r w:rsidR="0021025F" w:rsidRPr="003407A9">
        <w:t>sub</w:t>
      </w:r>
      <w:r w:rsidRPr="003407A9">
        <w:t xml:space="preserve">populations of </w:t>
      </w:r>
      <w:r w:rsidRPr="003407A9">
        <w:rPr>
          <w:i/>
        </w:rPr>
        <w:t>D. langeanus</w:t>
      </w:r>
      <w:r w:rsidR="00326D2D" w:rsidRPr="003407A9">
        <w:t xml:space="preserve"> </w:t>
      </w:r>
      <w:r w:rsidR="00F238B1">
        <w:t>in</w:t>
      </w:r>
      <w:r w:rsidR="00F238B1" w:rsidRPr="003407A9">
        <w:t xml:space="preserve"> </w:t>
      </w:r>
      <w:r w:rsidR="0021025F" w:rsidRPr="003407A9">
        <w:t xml:space="preserve">warmer and drier </w:t>
      </w:r>
      <w:r w:rsidR="009A4A2E">
        <w:t>conditions</w:t>
      </w:r>
      <w:r w:rsidR="009A4A2E" w:rsidRPr="003407A9">
        <w:t xml:space="preserve"> </w:t>
      </w:r>
      <w:r w:rsidR="0021025F" w:rsidRPr="003407A9">
        <w:t xml:space="preserve">have lower </w:t>
      </w:r>
      <w:proofErr w:type="spellStart"/>
      <w:r w:rsidR="00BB2196" w:rsidRPr="003407A9">
        <w:rPr>
          <w:rFonts w:cstheme="minorHAnsi"/>
        </w:rPr>
        <w:t>ψ</w:t>
      </w:r>
      <w:r w:rsidR="00BB2196" w:rsidRPr="003407A9">
        <w:rPr>
          <w:rFonts w:cstheme="minorHAnsi"/>
          <w:vertAlign w:val="subscript"/>
        </w:rPr>
        <w:t>b</w:t>
      </w:r>
      <w:proofErr w:type="spellEnd"/>
      <w:r w:rsidR="00BB2196" w:rsidRPr="003407A9">
        <w:t xml:space="preserve"> </w:t>
      </w:r>
      <w:r w:rsidR="0021025F" w:rsidRPr="003407A9">
        <w:t xml:space="preserve">for germination, </w:t>
      </w:r>
      <w:r w:rsidR="00C24554">
        <w:t xml:space="preserve">indicating </w:t>
      </w:r>
      <w:r w:rsidR="0021025F" w:rsidRPr="003407A9">
        <w:t xml:space="preserve">that germination responses to water stress show intraspecific </w:t>
      </w:r>
      <w:r w:rsidR="00291E15">
        <w:t>variation</w:t>
      </w:r>
      <w:r w:rsidR="0021025F" w:rsidRPr="003407A9">
        <w:t xml:space="preserve"> along local </w:t>
      </w:r>
      <w:r w:rsidR="006F1483">
        <w:t xml:space="preserve">microclimatic gradients of </w:t>
      </w:r>
      <w:r w:rsidR="0021025F" w:rsidRPr="003407A9">
        <w:t>water availability</w:t>
      </w:r>
      <w:r w:rsidR="009A09AB">
        <w:t xml:space="preserve">. </w:t>
      </w:r>
      <w:r w:rsidR="00FF79B3" w:rsidRPr="003407A9">
        <w:t xml:space="preserve">Although intraspecific trait </w:t>
      </w:r>
      <w:r w:rsidR="00291E15">
        <w:t>variation</w:t>
      </w:r>
      <w:r w:rsidR="008252EC" w:rsidRPr="003407A9">
        <w:t xml:space="preserve"> </w:t>
      </w:r>
      <w:r w:rsidR="00FF79B3" w:rsidRPr="003407A9">
        <w:t xml:space="preserve">has been previously stated to be strongly driven by microenvironmental heterogeneity </w:t>
      </w:r>
      <w:r w:rsidR="00835869" w:rsidRPr="003407A9">
        <w:fldChar w:fldCharType="begin" w:fldLock="1"/>
      </w:r>
      <w:r w:rsidR="003C2CAC"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3407A9">
        <w:fldChar w:fldCharType="separate"/>
      </w:r>
      <w:r w:rsidR="00835869" w:rsidRPr="003407A9">
        <w:rPr>
          <w:noProof/>
        </w:rPr>
        <w:t>(Westerband et al. 2021)</w:t>
      </w:r>
      <w:r w:rsidR="00835869" w:rsidRPr="003407A9">
        <w:fldChar w:fldCharType="end"/>
      </w:r>
      <w:r w:rsidR="00C24554">
        <w:t xml:space="preserve">, </w:t>
      </w:r>
      <w:r w:rsidR="008252EC" w:rsidRPr="003407A9">
        <w:t xml:space="preserve">this </w:t>
      </w:r>
      <w:r w:rsidRPr="003407A9">
        <w:t>is th</w:t>
      </w:r>
      <w:r w:rsidR="00FF79B3" w:rsidRPr="003407A9">
        <w:t xml:space="preserve">e first time that </w:t>
      </w:r>
      <w:r w:rsidR="00AA70CA">
        <w:t>within-population</w:t>
      </w:r>
      <w:r w:rsidR="00AA70CA" w:rsidRPr="003407A9">
        <w:t xml:space="preserve"> </w:t>
      </w:r>
      <w:r w:rsidR="00AA70CA">
        <w:t>variation</w:t>
      </w:r>
      <w:r w:rsidR="00AA70CA" w:rsidRPr="003407A9">
        <w:t xml:space="preserve"> </w:t>
      </w:r>
      <w:r w:rsidRPr="003407A9">
        <w:t xml:space="preserve">at </w:t>
      </w:r>
      <w:r w:rsidR="00DD04B2" w:rsidRPr="003407A9">
        <w:t xml:space="preserve">the </w:t>
      </w:r>
      <w:r w:rsidRPr="003407A9">
        <w:t xml:space="preserve">microscale level has been </w:t>
      </w:r>
      <w:r w:rsidR="00DD04B2" w:rsidRPr="003407A9">
        <w:t>reported for regeneration</w:t>
      </w:r>
      <w:r w:rsidR="00E848E9">
        <w:t xml:space="preserve"> traits</w:t>
      </w:r>
      <w:r w:rsidRPr="003407A9">
        <w:t>.</w:t>
      </w:r>
      <w:r w:rsidR="00730140" w:rsidRPr="003407A9">
        <w:t xml:space="preserve"> </w:t>
      </w:r>
      <w:r w:rsidR="00B33D8D" w:rsidRPr="003407A9">
        <w:t xml:space="preserve">The fact that this </w:t>
      </w:r>
      <w:r w:rsidR="00291E15">
        <w:t>variation</w:t>
      </w:r>
      <w:r w:rsidR="00390960" w:rsidRPr="003407A9">
        <w:t xml:space="preserve"> </w:t>
      </w:r>
      <w:r w:rsidR="00B03417">
        <w:t>aligns with</w:t>
      </w:r>
      <w:r w:rsidR="00390960" w:rsidRPr="003407A9">
        <w:t xml:space="preserve"> </w:t>
      </w:r>
      <w:r w:rsidR="00B03417">
        <w:t xml:space="preserve">a </w:t>
      </w:r>
      <w:r w:rsidR="00390960" w:rsidRPr="003407A9">
        <w:t xml:space="preserve">gradient </w:t>
      </w:r>
      <w:r w:rsidR="00B03417">
        <w:t xml:space="preserve">of </w:t>
      </w:r>
      <w:r w:rsidR="00B03417" w:rsidRPr="003407A9">
        <w:t xml:space="preserve">water stress </w:t>
      </w:r>
      <w:r w:rsidR="00A15422" w:rsidRPr="003407A9">
        <w:t>supports</w:t>
      </w:r>
      <w:r w:rsidR="00390960" w:rsidRPr="003407A9">
        <w:t xml:space="preserve"> that </w:t>
      </w:r>
      <w:del w:id="154" w:author="EDUARDO FERNANDEZ PASCUAL" w:date="2024-03-21T16:38:00Z">
        <w:r w:rsidR="00390960" w:rsidRPr="003407A9" w:rsidDel="005D4B3F">
          <w:delText xml:space="preserve">the </w:delText>
        </w:r>
      </w:del>
      <w:proofErr w:type="spellStart"/>
      <w:r w:rsidR="00BB2196" w:rsidRPr="003407A9">
        <w:rPr>
          <w:rFonts w:cstheme="minorHAnsi"/>
        </w:rPr>
        <w:t>ψ</w:t>
      </w:r>
      <w:r w:rsidR="00BB2196" w:rsidRPr="003407A9">
        <w:rPr>
          <w:rFonts w:cstheme="minorHAnsi"/>
          <w:vertAlign w:val="subscript"/>
        </w:rPr>
        <w:t>b</w:t>
      </w:r>
      <w:proofErr w:type="spellEnd"/>
      <w:r w:rsidR="00BB2196" w:rsidRPr="003407A9">
        <w:t xml:space="preserve"> </w:t>
      </w:r>
      <w:r w:rsidR="00390960" w:rsidRPr="003407A9">
        <w:t>is a functional trait with</w:t>
      </w:r>
      <w:r w:rsidR="00A15422" w:rsidRPr="003407A9">
        <w:t xml:space="preserve"> important consequences for individual fitness</w:t>
      </w:r>
      <w:r w:rsidR="00A24584" w:rsidRPr="003407A9">
        <w:t xml:space="preserve"> </w:t>
      </w:r>
      <w:r w:rsidR="00A15422" w:rsidRPr="003407A9">
        <w:t xml:space="preserve">and </w:t>
      </w:r>
      <w:r w:rsidR="00A32648" w:rsidRPr="003407A9">
        <w:t>species occurrence patterns at the local scale</w:t>
      </w:r>
      <w:r w:rsidR="00C1486F">
        <w:t>.</w:t>
      </w:r>
    </w:p>
    <w:p w14:paraId="5A138657" w14:textId="4B14A9FA" w:rsidR="000C1D5E" w:rsidRPr="003407A9" w:rsidRDefault="00AE1351" w:rsidP="005C200F">
      <w:pPr>
        <w:spacing w:line="360" w:lineRule="auto"/>
        <w:ind w:firstLine="709"/>
        <w:jc w:val="both"/>
      </w:pPr>
      <w:r w:rsidRPr="003407A9">
        <w:lastRenderedPageBreak/>
        <w:t>The higher germination</w:t>
      </w:r>
      <w:r w:rsidR="00F94837" w:rsidRPr="003407A9">
        <w:t xml:space="preserve"> we observed</w:t>
      </w:r>
      <w:r w:rsidR="003224FB" w:rsidRPr="003407A9">
        <w:t xml:space="preserve"> </w:t>
      </w:r>
      <w:r w:rsidR="00185B4B" w:rsidRPr="003407A9">
        <w:t>in after</w:t>
      </w:r>
      <w:r w:rsidR="003751F2">
        <w:t xml:space="preserve"> </w:t>
      </w:r>
      <w:r w:rsidR="00185B4B" w:rsidRPr="003407A9">
        <w:t xml:space="preserve">ripened seeds </w:t>
      </w:r>
      <w:r w:rsidR="00791C07" w:rsidRPr="003407A9">
        <w:t xml:space="preserve">across all </w:t>
      </w:r>
      <w:r w:rsidR="00461519" w:rsidRPr="003407A9">
        <w:t>water potential</w:t>
      </w:r>
      <w:r w:rsidR="00791C07" w:rsidRPr="003407A9">
        <w:t xml:space="preserve"> treatments </w:t>
      </w:r>
      <w:r w:rsidR="001F419F" w:rsidRPr="003407A9">
        <w:t xml:space="preserve">supports </w:t>
      </w:r>
      <w:r w:rsidR="00B119F4">
        <w:t>that</w:t>
      </w:r>
      <w:r w:rsidR="003224FB" w:rsidRPr="003407A9">
        <w:t xml:space="preserve"> </w:t>
      </w:r>
      <w:r w:rsidR="00461519" w:rsidRPr="003407A9">
        <w:t>a low</w:t>
      </w:r>
      <w:r w:rsidR="003224FB" w:rsidRPr="003407A9">
        <w:t xml:space="preserve"> level of dormancy in fresh </w:t>
      </w:r>
      <w:r w:rsidR="003224FB" w:rsidRPr="003407A9">
        <w:rPr>
          <w:i/>
          <w:iCs/>
        </w:rPr>
        <w:t>D.</w:t>
      </w:r>
      <w:r w:rsidRPr="003407A9">
        <w:rPr>
          <w:i/>
          <w:iCs/>
        </w:rPr>
        <w:t xml:space="preserve"> </w:t>
      </w:r>
      <w:r w:rsidR="003224FB" w:rsidRPr="003407A9">
        <w:rPr>
          <w:i/>
          <w:iCs/>
        </w:rPr>
        <w:t>langeanus</w:t>
      </w:r>
      <w:r w:rsidR="003224FB" w:rsidRPr="003407A9">
        <w:t xml:space="preserve"> seeds </w:t>
      </w:r>
      <w:r w:rsidR="001F419F" w:rsidRPr="003407A9">
        <w:t xml:space="preserve">is </w:t>
      </w:r>
      <w:r w:rsidR="003224FB" w:rsidRPr="003407A9">
        <w:t>alleviated by a short period of after-ripening (</w:t>
      </w:r>
      <w:r w:rsidR="00C67F63" w:rsidRPr="003407A9">
        <w:t>35 days).</w:t>
      </w:r>
      <w:r w:rsidR="00185B4B" w:rsidRPr="003407A9">
        <w:t xml:space="preserve"> </w:t>
      </w:r>
      <w:r w:rsidR="000178E0" w:rsidRPr="003407A9">
        <w:t>S</w:t>
      </w:r>
      <w:r w:rsidR="005F516D" w:rsidRPr="003407A9">
        <w:t xml:space="preserve">eeds </w:t>
      </w:r>
      <w:r w:rsidR="000178E0" w:rsidRPr="003407A9">
        <w:t xml:space="preserve">drastically </w:t>
      </w:r>
      <w:r w:rsidR="005F516D" w:rsidRPr="003407A9">
        <w:t>change</w:t>
      </w:r>
      <w:r w:rsidR="00461519" w:rsidRPr="003407A9">
        <w:t>d</w:t>
      </w:r>
      <w:r w:rsidR="005F516D" w:rsidRPr="003407A9">
        <w:t xml:space="preserve"> their </w:t>
      </w:r>
      <w:r w:rsidR="00D07C94" w:rsidRPr="003407A9">
        <w:t xml:space="preserve">germination </w:t>
      </w:r>
      <w:r w:rsidR="005F516D" w:rsidRPr="003407A9">
        <w:t xml:space="preserve">responses in a month, </w:t>
      </w:r>
      <w:r w:rsidR="00361028" w:rsidRPr="003407A9">
        <w:t xml:space="preserve">suggesting notable </w:t>
      </w:r>
      <w:r w:rsidR="005F516D" w:rsidRPr="003407A9">
        <w:t xml:space="preserve">ecological </w:t>
      </w:r>
      <w:r w:rsidR="00361028" w:rsidRPr="003407A9">
        <w:t>implica</w:t>
      </w:r>
      <w:r w:rsidR="004A27FC" w:rsidRPr="003407A9">
        <w:t>t</w:t>
      </w:r>
      <w:r w:rsidR="00361028" w:rsidRPr="003407A9">
        <w:t xml:space="preserve">ions of </w:t>
      </w:r>
      <w:r w:rsidR="004A27FC" w:rsidRPr="003407A9">
        <w:t>rainfall</w:t>
      </w:r>
      <w:r w:rsidR="00D07C94" w:rsidRPr="003407A9">
        <w:t xml:space="preserve"> </w:t>
      </w:r>
      <w:r w:rsidR="00D72942" w:rsidRPr="003407A9">
        <w:t>timing</w:t>
      </w:r>
      <w:r w:rsidR="005E48B7">
        <w:t xml:space="preserve"> </w:t>
      </w:r>
      <w:r w:rsidR="005E48B7">
        <w:fldChar w:fldCharType="begin" w:fldLock="1"/>
      </w:r>
      <w:r w:rsidR="005E48B7">
        <w:instrText>ADDIN CSL_CITATION {"citationItems":[{"id":"ITEM-1","itemData":{"abstract":"A major challenge in forecasting the ecological consequences of climate change is understanding the relative importance of changes to mean conditions vs. changes to discrete climatic events, such as storms, frosts, or droughts. Here we show that the first major storm of the growing season strongly influences the population dynamics of three rare and endangered annual plant species in a coastal California (USA) ecosystem. In a field experiment we used moisture barriers and water addition to manipulate the timing and temperature associated with first major rains of the season. The three focal species showed two- to fivefold variation in per capita population growth rates between the different storm treatments, comparable to variation found in a prior experiment imposing eightfold differences in season-long precipitation. Variation in germination was a major demographic driver of how two of three species responded to the first rains. For one of these species, the timing of the storm was the most critical determinant of its germination, while the other showed enhanced germination with colder storm temperatures. The role of temperature was further supported by laboratory trials showing enhanced germination in cooler treatments. Our work suggests that, because of species-specific cues for demographic transitions such as germination, changes to discrete climate events may be as, if not more, important than changes to season-long variables.","author":[{"dropping-particle":"","family":"Levine","given":"Jonathan M","non-dropping-particle":"","parse-names":false,"suffix":""},{"dropping-particle":"","family":"Mceachern","given":"A Kathryn","non-dropping-particle":"","parse-names":false,"suffix":""},{"dropping-particle":"","family":"Cowan","given":"Clark","non-dropping-particle":"","parse-names":false,"suffix":""}],"container-title":"Ecology","id":"ITEM-1","issue":"12","issued":{"date-parts":[["2011"]]},"page":"2236-2247","title":"Seasonal timing of first rain storms affects rare plant population dynamics","type":"article-journal","volume":"92"},"uris":["http://www.mendeley.com/documents/?uuid=f0ea65eb-ad90-4f9b-b4e8-4b885ef35e89"]}],"mendeley":{"formattedCitation":"(Levine et al. 2011)","plainTextFormattedCitation":"(Levine et al. 2011)","previouslyFormattedCitation":"(Levine et al. 2011)"},"properties":{"noteIndex":0},"schema":"https://github.com/citation-style-language/schema/raw/master/csl-citation.json"}</w:instrText>
      </w:r>
      <w:r w:rsidR="005E48B7">
        <w:fldChar w:fldCharType="separate"/>
      </w:r>
      <w:r w:rsidR="005E48B7" w:rsidRPr="004679EA">
        <w:rPr>
          <w:noProof/>
        </w:rPr>
        <w:t>(Levine et al. 2011)</w:t>
      </w:r>
      <w:r w:rsidR="005E48B7">
        <w:fldChar w:fldCharType="end"/>
      </w:r>
      <w:r w:rsidR="00D72942" w:rsidRPr="003407A9">
        <w:t xml:space="preserve"> </w:t>
      </w:r>
      <w:r w:rsidR="00D07C94" w:rsidRPr="003407A9">
        <w:t>in alpine water-limited environments</w:t>
      </w:r>
      <w:r w:rsidR="004A27FC" w:rsidRPr="003407A9">
        <w:t xml:space="preserve">. If rain episodes </w:t>
      </w:r>
      <w:r w:rsidR="00D005DB" w:rsidRPr="003407A9">
        <w:t>occur</w:t>
      </w:r>
      <w:r w:rsidR="004A27FC" w:rsidRPr="003407A9">
        <w:t xml:space="preserve"> </w:t>
      </w:r>
      <w:r w:rsidR="00D8739C" w:rsidRPr="003407A9">
        <w:t xml:space="preserve">concurrently with dispersal, or shortly thereafter, </w:t>
      </w:r>
      <w:r w:rsidR="00817ED3" w:rsidRPr="003407A9">
        <w:t xml:space="preserve">the dormant </w:t>
      </w:r>
      <w:r w:rsidR="00054313" w:rsidRPr="003407A9">
        <w:t>part of the seed population will fail to germinate despite the moistened soils</w:t>
      </w:r>
      <w:r w:rsidR="00830767" w:rsidRPr="003407A9">
        <w:t xml:space="preserve"> and favourable temperatures</w:t>
      </w:r>
      <w:r w:rsidR="003C157C">
        <w:t xml:space="preserve">. Our results indicate </w:t>
      </w:r>
      <w:r w:rsidR="000F5C4B" w:rsidRPr="003407A9">
        <w:t xml:space="preserve">a type of </w:t>
      </w:r>
      <w:r w:rsidR="00830767" w:rsidRPr="003407A9">
        <w:t>d</w:t>
      </w:r>
      <w:r w:rsidR="00786102" w:rsidRPr="003407A9">
        <w:t>evelopmental delay</w:t>
      </w:r>
      <w:r w:rsidR="00830767" w:rsidRPr="003407A9">
        <w:t xml:space="preserve"> </w:t>
      </w:r>
      <w:r w:rsidR="0046301F" w:rsidRPr="003407A9">
        <w:fldChar w:fldCharType="begin" w:fldLock="1"/>
      </w:r>
      <w:r w:rsidR="005D73E9" w:rsidRPr="003407A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rsidRPr="003407A9">
        <w:fldChar w:fldCharType="separate"/>
      </w:r>
      <w:r w:rsidR="0046301F" w:rsidRPr="003407A9">
        <w:rPr>
          <w:noProof/>
        </w:rPr>
        <w:t>(Tuljapurkar 1990; Tuljapurkar &amp; Wiener 2000)</w:t>
      </w:r>
      <w:r w:rsidR="0046301F" w:rsidRPr="003407A9">
        <w:fldChar w:fldCharType="end"/>
      </w:r>
      <w:r w:rsidR="0046301F" w:rsidRPr="003407A9">
        <w:t xml:space="preserve"> </w:t>
      </w:r>
      <w:r w:rsidR="005213B9" w:rsidRPr="003407A9">
        <w:t>which has been interpreted as a type of</w:t>
      </w:r>
      <w:r w:rsidR="000F5C4B" w:rsidRPr="003407A9">
        <w:t xml:space="preserve"> bet-hedging in face of unpredictable disturbances</w:t>
      </w:r>
      <w:r w:rsidR="00995260" w:rsidRPr="003407A9">
        <w:t xml:space="preserve"> </w:t>
      </w:r>
      <w:r w:rsidR="005D73E9" w:rsidRPr="003407A9">
        <w:fldChar w:fldCharType="begin" w:fldLock="1"/>
      </w:r>
      <w:r w:rsidR="001B0819" w:rsidRPr="003407A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rsidRPr="003407A9">
        <w:fldChar w:fldCharType="separate"/>
      </w:r>
      <w:r w:rsidR="005D73E9" w:rsidRPr="003407A9">
        <w:rPr>
          <w:noProof/>
        </w:rPr>
        <w:t>(Venable &amp; Brown 1988; Gremer &amp; Venable 2014)</w:t>
      </w:r>
      <w:r w:rsidR="005D73E9" w:rsidRPr="003407A9">
        <w:fldChar w:fldCharType="end"/>
      </w:r>
      <w:r w:rsidR="005D73E9" w:rsidRPr="003407A9">
        <w:t xml:space="preserve">, </w:t>
      </w:r>
      <w:r w:rsidR="000F5C4B" w:rsidRPr="003407A9">
        <w:t xml:space="preserve">such as </w:t>
      </w:r>
      <w:r w:rsidR="00A11DAA" w:rsidRPr="003407A9">
        <w:t>potential dry-autumn years</w:t>
      </w:r>
      <w:r w:rsidR="00F95BC4" w:rsidRPr="003407A9">
        <w:t xml:space="preserve"> that could result in high seedling mortality</w:t>
      </w:r>
      <w:r w:rsidR="000F5C4B" w:rsidRPr="003407A9">
        <w:t>.</w:t>
      </w:r>
      <w:r w:rsidR="00506C3C" w:rsidRPr="003407A9">
        <w:t xml:space="preserve"> </w:t>
      </w:r>
      <w:r w:rsidR="00240560">
        <w:t>Bet-hedging</w:t>
      </w:r>
      <w:r w:rsidR="008A1827" w:rsidRPr="003407A9">
        <w:t xml:space="preserve"> has been observed in other habitats with high climate </w:t>
      </w:r>
      <w:r w:rsidR="00291E15">
        <w:t>variation</w:t>
      </w:r>
      <w:r w:rsidR="008A1827" w:rsidRPr="003407A9">
        <w:t xml:space="preserve"> and </w:t>
      </w:r>
      <w:r w:rsidR="00941147">
        <w:t>found</w:t>
      </w:r>
      <w:r w:rsidR="00240560">
        <w:t xml:space="preserve"> </w:t>
      </w:r>
      <w:r w:rsidR="008A1827" w:rsidRPr="003407A9">
        <w:t xml:space="preserve">advantageous during </w:t>
      </w:r>
      <w:r w:rsidR="008A1827" w:rsidRPr="00EF4707">
        <w:t xml:space="preserve">drought events </w:t>
      </w:r>
      <w:r w:rsidR="00EF4707" w:rsidRPr="00EF4707">
        <w:fldChar w:fldCharType="begin" w:fldLock="1"/>
      </w:r>
      <w:r w:rsidR="008A38AE">
        <w:instrText>ADDIN CSL_CITATION {"citationItems":[{"id":"ITEM-1","itemData":{"author":[{"dropping-particle":"","family":"Evans","given":"Margaret E K","non-dropping-particle":"","parse-names":false,"suffix":""},{"dropping-particle":"","family":"Dennehy","given":"John J","non-dropping-particle":"","parse-names":false,"suffix":""}],"container-title":"The Quarterly Review of Biology","id":"ITEM-1","issue":"4","issued":{"date-parts":[["2014"]]},"page":"431-451","publisher":"The University of Chicago Press","title":"Germ Banking : Bet ‐ Hedging and Variable Release from Egg and Seed Dormancy","type":"article-journal","volume":"80"},"uris":["http://www.mendeley.com/documents/?uuid=e3501e93-bcb3-481d-a1b9-ec51df50f9d2"]},{"id":"ITEM-2","itemData":{"DOI":"10.1111/nph.14436","ISSN":"14698137","PMID":"28152187","abstract":"Bet-hedging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author":[{"dropping-particle":"","family":"Lampei","given":"Christian","non-dropping-particle":"","parse-names":false,"suffix":""},{"dropping-particle":"","family":"Metz","given":"Johannes","non-dropping-particle":"","parse-names":false,"suffix":""},{"dropping-particle":"","family":"Tielbörger","given":"Katja","non-dropping-particle":"","parse-names":false,"suffix":""}],"container-title":"New Phytologist","id":"ITEM-2","issue":"3","issued":{"date-parts":[["2017"]]},"page":"1230-1244","title":"Clinal population divergence in an adaptive parental environmental effect that adjusts seed banking","type":"article-journal","volume":"214"},"uris":["http://www.mendeley.com/documents/?uuid=3cde5605-dafc-4108-a037-c6f7f1906cc6"]}],"mendeley":{"formattedCitation":"(Evans &amp; Dennehy 2014; Lampei et al. 2017)","plainTextFormattedCitation":"(Evans &amp; Dennehy 2014; Lampei et al. 2017)","previouslyFormattedCitation":"(Evans &amp; Dennehy 2014; Lampei et al. 2017)"},"properties":{"noteIndex":0},"schema":"https://github.com/citation-style-language/schema/raw/master/csl-citation.json"}</w:instrText>
      </w:r>
      <w:r w:rsidR="00EF4707" w:rsidRPr="00EF4707">
        <w:fldChar w:fldCharType="separate"/>
      </w:r>
      <w:r w:rsidR="00EF4707" w:rsidRPr="00EF4707">
        <w:rPr>
          <w:noProof/>
        </w:rPr>
        <w:t>(Evans &amp; Dennehy 2014; Lampei et al. 2017)</w:t>
      </w:r>
      <w:r w:rsidR="00EF4707" w:rsidRPr="00EF4707">
        <w:fldChar w:fldCharType="end"/>
      </w:r>
      <w:r w:rsidR="008A1827" w:rsidRPr="00EF4707">
        <w:t>.</w:t>
      </w:r>
      <w:r w:rsidR="008A1827" w:rsidRPr="003407A9">
        <w:t xml:space="preserve"> </w:t>
      </w:r>
      <w:r w:rsidR="008B161B" w:rsidRPr="003407A9">
        <w:t xml:space="preserve">If rain episodes happen </w:t>
      </w:r>
      <w:r w:rsidR="00E75BAB" w:rsidRPr="003407A9">
        <w:t>a month after dispersal</w:t>
      </w:r>
      <w:r w:rsidR="006E2E1B" w:rsidRPr="003407A9">
        <w:t xml:space="preserve">, when </w:t>
      </w:r>
      <w:r w:rsidR="00412843" w:rsidRPr="003407A9">
        <w:t xml:space="preserve">drought risk can be predicted to be lower due to the closeness of winter, </w:t>
      </w:r>
      <w:r w:rsidR="00E75BAB" w:rsidRPr="003407A9">
        <w:t xml:space="preserve">most of the </w:t>
      </w:r>
      <w:r w:rsidR="006E2E1B" w:rsidRPr="003407A9">
        <w:t>seed</w:t>
      </w:r>
      <w:r w:rsidR="00E75BAB" w:rsidRPr="003407A9">
        <w:t xml:space="preserve"> population will be</w:t>
      </w:r>
      <w:r w:rsidR="006E2E1B" w:rsidRPr="003407A9">
        <w:t xml:space="preserve"> able to </w:t>
      </w:r>
      <w:r w:rsidR="007509F8" w:rsidRPr="003407A9">
        <w:t xml:space="preserve">germinate, and to </w:t>
      </w:r>
      <w:r w:rsidR="006E2E1B" w:rsidRPr="003407A9">
        <w:t xml:space="preserve">respond appropriately to </w:t>
      </w:r>
      <w:r w:rsidR="007509F8" w:rsidRPr="003407A9">
        <w:t xml:space="preserve">microscale </w:t>
      </w:r>
      <w:r w:rsidR="006E2E1B" w:rsidRPr="003407A9">
        <w:t>soil water stress</w:t>
      </w:r>
      <w:r w:rsidR="00BF6328" w:rsidRPr="003407A9">
        <w:t xml:space="preserve">. </w:t>
      </w:r>
      <w:r w:rsidR="001C65BF" w:rsidRPr="003407A9">
        <w:t>These results highlight how a short after ripening period can have a major functional impact in seeds regeneration in the field.</w:t>
      </w:r>
    </w:p>
    <w:p w14:paraId="08A8D51C" w14:textId="4EFD2907" w:rsidR="00C75CE1" w:rsidRPr="003407A9" w:rsidRDefault="0093575D" w:rsidP="00445956">
      <w:pPr>
        <w:spacing w:line="360" w:lineRule="auto"/>
        <w:ind w:firstLine="709"/>
        <w:jc w:val="both"/>
      </w:pPr>
      <w:r w:rsidRPr="003407A9">
        <w:t xml:space="preserve">The </w:t>
      </w:r>
      <w:r w:rsidR="004A6AD1" w:rsidRPr="003407A9">
        <w:t xml:space="preserve">functional </w:t>
      </w:r>
      <w:r w:rsidR="00EA515D" w:rsidRPr="003407A9">
        <w:t>significan</w:t>
      </w:r>
      <w:r w:rsidR="00EA515D">
        <w:t>ce</w:t>
      </w:r>
      <w:r w:rsidR="00EA515D" w:rsidRPr="003407A9">
        <w:t xml:space="preserve"> </w:t>
      </w:r>
      <w:r w:rsidR="004A6AD1" w:rsidRPr="003407A9">
        <w:t xml:space="preserve">of </w:t>
      </w:r>
      <w:proofErr w:type="spellStart"/>
      <w:r w:rsidR="00BB2196" w:rsidRPr="003407A9">
        <w:rPr>
          <w:rFonts w:cstheme="minorHAnsi"/>
        </w:rPr>
        <w:t>ψ</w:t>
      </w:r>
      <w:r w:rsidR="00BB2196" w:rsidRPr="003407A9">
        <w:rPr>
          <w:rFonts w:cstheme="minorHAnsi"/>
          <w:vertAlign w:val="subscript"/>
        </w:rPr>
        <w:t>b</w:t>
      </w:r>
      <w:proofErr w:type="spellEnd"/>
      <w:r w:rsidR="00BB2196">
        <w:t xml:space="preserve"> </w:t>
      </w:r>
      <w:r w:rsidR="00EA515D">
        <w:t xml:space="preserve">(and after-ripening) </w:t>
      </w:r>
      <w:r w:rsidR="00B014CD" w:rsidRPr="003407A9">
        <w:t>demonstrate</w:t>
      </w:r>
      <w:r w:rsidR="005D380A" w:rsidRPr="003407A9">
        <w:t>s</w:t>
      </w:r>
      <w:r w:rsidR="00B014CD" w:rsidRPr="003407A9">
        <w:t xml:space="preserve"> the</w:t>
      </w:r>
      <w:r w:rsidR="00A82F8F" w:rsidRPr="003407A9">
        <w:t xml:space="preserve"> importance</w:t>
      </w:r>
      <w:r w:rsidR="00B014CD" w:rsidRPr="003407A9">
        <w:t xml:space="preserve"> of </w:t>
      </w:r>
      <w:r w:rsidR="00445956">
        <w:t>drought in driving the timing and success of germination in water-limited ecosystems. This is also the case in alpine systems</w:t>
      </w:r>
      <w:r w:rsidR="00B014CD" w:rsidRPr="003407A9">
        <w:t xml:space="preserve">, </w:t>
      </w:r>
      <w:r w:rsidR="00EE6E6B">
        <w:t xml:space="preserve">highlighting the importance of alpine drought, </w:t>
      </w:r>
      <w:r w:rsidR="004A6AD1" w:rsidRPr="003407A9">
        <w:t xml:space="preserve">a factor </w:t>
      </w:r>
      <w:r w:rsidR="00B014CD" w:rsidRPr="003407A9">
        <w:t xml:space="preserve">which has been </w:t>
      </w:r>
      <w:r w:rsidR="004A6AD1" w:rsidRPr="003407A9">
        <w:t xml:space="preserve">generally ignored </w:t>
      </w:r>
      <w:r w:rsidR="00A82F8F" w:rsidRPr="003407A9">
        <w:t>in previous alpine research</w:t>
      </w:r>
      <w:r w:rsidR="00E04636" w:rsidRPr="003407A9">
        <w:t xml:space="preserve"> </w:t>
      </w:r>
      <w:r w:rsidR="00E928B3" w:rsidRPr="003407A9">
        <w:t xml:space="preserve">and </w:t>
      </w:r>
      <w:r w:rsidR="00D7416E" w:rsidRPr="003407A9">
        <w:t xml:space="preserve">which is expected to </w:t>
      </w:r>
      <w:r w:rsidR="00E928B3" w:rsidRPr="003407A9">
        <w:t xml:space="preserve">become more </w:t>
      </w:r>
      <w:r w:rsidR="00920595" w:rsidRPr="003407A9">
        <w:t>incident in the future</w:t>
      </w:r>
      <w:r w:rsidR="00D7416E" w:rsidRPr="003407A9">
        <w:t xml:space="preserve"> </w:t>
      </w:r>
      <w:r w:rsidR="008A38AE">
        <w:t xml:space="preserve"> </w:t>
      </w:r>
      <w:r w:rsidR="008A38AE">
        <w:fldChar w:fldCharType="begin" w:fldLock="1"/>
      </w:r>
      <w:r w:rsidR="000C430A">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8A38AE">
        <w:fldChar w:fldCharType="separate"/>
      </w:r>
      <w:r w:rsidR="008A38AE" w:rsidRPr="008A38AE">
        <w:rPr>
          <w:noProof/>
        </w:rPr>
        <w:t>(Kotlarski et al. 2023)</w:t>
      </w:r>
      <w:r w:rsidR="008A38AE">
        <w:fldChar w:fldCharType="end"/>
      </w:r>
      <w:r w:rsidR="00D7416E" w:rsidRPr="003407A9">
        <w:t>, especially in biogeographically transitional mountains such as the southern European mountain systems</w:t>
      </w:r>
      <w:r w:rsidR="00A82F8F" w:rsidRPr="003407A9">
        <w:t xml:space="preserve">. </w:t>
      </w:r>
      <w:r w:rsidR="00C75CE1" w:rsidRPr="003407A9">
        <w:t xml:space="preserve">Unexpectedly, </w:t>
      </w:r>
      <w:r w:rsidR="00A16A86" w:rsidRPr="003407A9">
        <w:t xml:space="preserve">the </w:t>
      </w:r>
      <w:proofErr w:type="spellStart"/>
      <w:r w:rsidR="00BB2196" w:rsidRPr="003407A9">
        <w:rPr>
          <w:rFonts w:cstheme="minorHAnsi"/>
        </w:rPr>
        <w:t>ψ</w:t>
      </w:r>
      <w:r w:rsidR="00BB2196" w:rsidRPr="003407A9">
        <w:rPr>
          <w:rFonts w:cstheme="minorHAnsi"/>
          <w:vertAlign w:val="subscript"/>
        </w:rPr>
        <w:t>b</w:t>
      </w:r>
      <w:proofErr w:type="spellEnd"/>
      <w:r w:rsidR="00BB2196" w:rsidRPr="003407A9">
        <w:t xml:space="preserve"> </w:t>
      </w:r>
      <w:r w:rsidR="00A16A86" w:rsidRPr="003407A9">
        <w:t>for germination in</w:t>
      </w:r>
      <w:r w:rsidR="00A16A86" w:rsidRPr="003407A9">
        <w:rPr>
          <w:i/>
          <w:iCs/>
        </w:rPr>
        <w:t xml:space="preserve"> D. langeanus </w:t>
      </w:r>
      <w:r w:rsidR="00A16A86" w:rsidRPr="003407A9">
        <w:t>(</w:t>
      </w:r>
      <w:r w:rsidR="003C6959" w:rsidRPr="003407A9">
        <w:t xml:space="preserve">average across </w:t>
      </w:r>
      <w:r w:rsidR="00AB3581" w:rsidRPr="003407A9">
        <w:t xml:space="preserve">after-ripened populations = </w:t>
      </w:r>
      <w:r w:rsidR="00F41BF4" w:rsidRPr="003407A9">
        <w:t>-0.</w:t>
      </w:r>
      <w:r w:rsidR="003C6959" w:rsidRPr="003407A9">
        <w:t>48</w:t>
      </w:r>
      <w:r w:rsidR="00F41BF4" w:rsidRPr="003407A9">
        <w:t xml:space="preserve"> MPa</w:t>
      </w:r>
      <w:r w:rsidR="00A16A86" w:rsidRPr="003407A9">
        <w:t>)</w:t>
      </w:r>
      <w:r w:rsidR="00A16A86" w:rsidRPr="003407A9">
        <w:rPr>
          <w:i/>
          <w:iCs/>
        </w:rPr>
        <w:t xml:space="preserve"> </w:t>
      </w:r>
      <w:r w:rsidR="00A16A86" w:rsidRPr="003407A9">
        <w:t>is relatively high in comparison to</w:t>
      </w:r>
      <w:r w:rsidR="00AB5F36">
        <w:t xml:space="preserve"> some</w:t>
      </w:r>
      <w:r w:rsidR="00A16A86" w:rsidRPr="003407A9">
        <w:t xml:space="preserve"> other species</w:t>
      </w:r>
      <w:r w:rsidR="00920595" w:rsidRPr="003407A9">
        <w:t xml:space="preserve"> (i.e. germination toleran</w:t>
      </w:r>
      <w:r w:rsidR="008A220F" w:rsidRPr="003407A9">
        <w:t>ce</w:t>
      </w:r>
      <w:r w:rsidR="005D380A" w:rsidRPr="003407A9">
        <w:t xml:space="preserve"> to water stress</w:t>
      </w:r>
      <w:r w:rsidR="008A220F" w:rsidRPr="003407A9">
        <w:t xml:space="preserve"> seems relatively low</w:t>
      </w:r>
      <w:r w:rsidR="00920595" w:rsidRPr="003407A9">
        <w:t>)</w:t>
      </w:r>
      <w:r w:rsidR="008A220F" w:rsidRPr="003407A9">
        <w:t>.</w:t>
      </w:r>
      <w:r w:rsidR="00B241EE" w:rsidRPr="003407A9">
        <w:t xml:space="preserve"> </w:t>
      </w:r>
      <w:r w:rsidR="00C30752">
        <w:t xml:space="preserve">Our results </w:t>
      </w:r>
      <w:r w:rsidR="0039110E" w:rsidRPr="003407A9">
        <w:rPr>
          <w:i/>
          <w:iCs/>
        </w:rPr>
        <w:t>D. langeanus</w:t>
      </w:r>
      <w:r w:rsidR="00920595" w:rsidRPr="003407A9">
        <w:t xml:space="preserve"> </w:t>
      </w:r>
      <w:r w:rsidR="000F2A06">
        <w:t>are</w:t>
      </w:r>
      <w:r w:rsidR="000F2A06" w:rsidRPr="003407A9">
        <w:t xml:space="preserve"> </w:t>
      </w:r>
      <w:r w:rsidR="00D66D69" w:rsidRPr="003407A9">
        <w:t xml:space="preserve">comparable to </w:t>
      </w:r>
      <w:r w:rsidR="000F2A06">
        <w:t>studies</w:t>
      </w:r>
      <w:r w:rsidR="001D41F9">
        <w:t xml:space="preserve"> performed with temperate floras</w:t>
      </w:r>
      <w:r w:rsidR="000F2A06">
        <w:t xml:space="preserve"> (e.g., Britain) in which a sharp decrease of germination was reported under water potentials between </w:t>
      </w:r>
      <w:r w:rsidR="000F2A06" w:rsidRPr="003407A9">
        <w:t xml:space="preserve">-0.57 and -0.7 MPa </w:t>
      </w:r>
      <w:r w:rsidR="000C430A">
        <w:fldChar w:fldCharType="begin" w:fldLock="1"/>
      </w:r>
      <w:r w:rsidR="0005705C">
        <w:instrText>ADDIN CSL_CITATION {"citationItems":[{"id":"ITEM-1","itemData":{"DOI":"10.1111/j.1469-8137.1991.tb00998.x","ISSN":"14698137","abstract":"Seedlings of 15 species from a range of habitats contrasting in soil water status were grown at known soil water matric potentials ranging from near field capacity to the permanent wilting potential (−0.05. −0.5, −1.0 and − 1.5 MPa). Root and shoot growth were differentially very sensitive to soil water matric: potential: root growth continued at lower soil water matric potentials than shoot growth. All Species from drier habitats established better in drier soils than wetland species, with increased root growth in drier soils in contrast to decreased root growth of wetland species in drier soils. Seed size was thought to be an important factor in determining establishment in dry soils; the only wetland species to maintain substantial root growth in dry soils had comparatively large seeds. The seedling growth responses were compared with the same species' germination responses in relation to the above range of soil water matric potentials (established in a previous study). Sensitivity to soil moisture may occur at the germination or seedling stage of growth. Copyright © 1991, Wiley Blackwell. All rights reserved","author":[{"dropping-particle":"","family":"Evans","given":"CERI E.","non-dropping-particle":"","parse-names":false,"suffix":""},{"dropping-particle":"","family":"Etherington","given":"JOHN R.","non-dropping-particle":"","parse-names":false,"suffix":""}],"container-title":"New Phytologist","id":"ITEM-1","issue":"4","issued":{"date-parts":[["1991"]]},"page":"571-579","title":"The effect of soil water potential on seedling growth of some British plants","type":"article-journal","volume":"118"},"uris":["http://www.mendeley.com/documents/?uuid=d7dbcd8c-51a2-4ae1-8963-a5c01e6aba56"]}],"mendeley":{"formattedCitation":"(Evans &amp; Etherington 1991)","plainTextFormattedCitation":"(Evans &amp; Etherington 1991)","previouslyFormattedCitation":"(Evans &amp; Etherington 1991)"},"properties":{"noteIndex":0},"schema":"https://github.com/citation-style-language/schema/raw/master/csl-citation.json"}</w:instrText>
      </w:r>
      <w:r w:rsidR="000C430A">
        <w:fldChar w:fldCharType="separate"/>
      </w:r>
      <w:r w:rsidR="00A92095" w:rsidRPr="00A92095">
        <w:rPr>
          <w:noProof/>
        </w:rPr>
        <w:t>(Evans &amp; Etherington 1991)</w:t>
      </w:r>
      <w:r w:rsidR="000C430A">
        <w:fldChar w:fldCharType="end"/>
      </w:r>
      <w:r w:rsidR="002B0990">
        <w:t xml:space="preserve">. </w:t>
      </w:r>
      <w:r w:rsidR="005F6475">
        <w:t xml:space="preserve">However, </w:t>
      </w:r>
      <w:r w:rsidR="00586DAF">
        <w:t>our</w:t>
      </w:r>
      <w:r w:rsidR="005F6475">
        <w:t xml:space="preserve"> values</w:t>
      </w:r>
      <w:r w:rsidR="00257513" w:rsidRPr="003407A9">
        <w:t xml:space="preserve"> contrast with </w:t>
      </w:r>
      <w:r w:rsidR="005F6475">
        <w:t xml:space="preserve">lower </w:t>
      </w:r>
      <w:proofErr w:type="spellStart"/>
      <w:r w:rsidR="00521878" w:rsidRPr="003407A9">
        <w:rPr>
          <w:rFonts w:cstheme="minorHAnsi"/>
        </w:rPr>
        <w:t>ψ</w:t>
      </w:r>
      <w:r w:rsidR="00521878" w:rsidRPr="003407A9">
        <w:rPr>
          <w:rFonts w:cstheme="minorHAnsi"/>
          <w:vertAlign w:val="subscript"/>
        </w:rPr>
        <w:t>b</w:t>
      </w:r>
      <w:proofErr w:type="spellEnd"/>
      <w:r w:rsidR="00521878" w:rsidRPr="003407A9">
        <w:t xml:space="preserve"> </w:t>
      </w:r>
      <w:r w:rsidR="00257513" w:rsidRPr="003407A9">
        <w:t>reported for Mediterranean ruderal species (</w:t>
      </w:r>
      <w:r w:rsidR="0037763F">
        <w:t xml:space="preserve">e.g., </w:t>
      </w:r>
      <w:r w:rsidR="004979B0" w:rsidRPr="003407A9">
        <w:t>-</w:t>
      </w:r>
      <w:r w:rsidR="005242D9" w:rsidRPr="003407A9">
        <w:t>0.8</w:t>
      </w:r>
      <w:r w:rsidR="004979B0" w:rsidRPr="003407A9">
        <w:t xml:space="preserve"> to -1.9, </w:t>
      </w:r>
      <w:r w:rsidR="001B0819" w:rsidRPr="003407A9">
        <w:fldChar w:fldCharType="begin" w:fldLock="1"/>
      </w:r>
      <w:r w:rsidR="00305FA7" w:rsidRPr="003407A9">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rsidRPr="003407A9">
        <w:fldChar w:fldCharType="separate"/>
      </w:r>
      <w:r w:rsidR="00212658" w:rsidRPr="003407A9">
        <w:rPr>
          <w:noProof/>
        </w:rPr>
        <w:t>Frischie et al. 2018; Jiménez-Alfaro et al. 2018)</w:t>
      </w:r>
      <w:r w:rsidR="001B0819" w:rsidRPr="003407A9">
        <w:fldChar w:fldCharType="end"/>
      </w:r>
      <w:r w:rsidR="005F6475">
        <w:t xml:space="preserve">, </w:t>
      </w:r>
      <w:r w:rsidR="00586DAF">
        <w:t>perhaps because</w:t>
      </w:r>
      <w:r w:rsidR="00AE569F">
        <w:t xml:space="preserve"> our study system is less limited by water than ty</w:t>
      </w:r>
      <w:r w:rsidR="00D21CF6">
        <w:t>pical low-altitude Mediterranean systems</w:t>
      </w:r>
      <w:r w:rsidR="00212658" w:rsidRPr="003407A9">
        <w:t xml:space="preserve">. </w:t>
      </w:r>
      <w:r w:rsidR="000A65A2">
        <w:t>Alternatively, t</w:t>
      </w:r>
      <w:r w:rsidR="005242D9" w:rsidRPr="003407A9">
        <w:t xml:space="preserve">he </w:t>
      </w:r>
      <w:r w:rsidR="00D21CF6">
        <w:t xml:space="preserve">relatively </w:t>
      </w:r>
      <w:r w:rsidR="005242D9" w:rsidRPr="003407A9">
        <w:t xml:space="preserve">high </w:t>
      </w:r>
      <w:proofErr w:type="spellStart"/>
      <w:r w:rsidR="00521878" w:rsidRPr="003407A9">
        <w:rPr>
          <w:rFonts w:cstheme="minorHAnsi"/>
        </w:rPr>
        <w:t>ψ</w:t>
      </w:r>
      <w:r w:rsidR="00521878" w:rsidRPr="003407A9">
        <w:rPr>
          <w:rFonts w:cstheme="minorHAnsi"/>
          <w:vertAlign w:val="subscript"/>
        </w:rPr>
        <w:t>b</w:t>
      </w:r>
      <w:proofErr w:type="spellEnd"/>
      <w:r w:rsidR="005242D9" w:rsidRPr="003407A9">
        <w:t xml:space="preserve"> of </w:t>
      </w:r>
      <w:r w:rsidR="005242D9" w:rsidRPr="003407A9">
        <w:rPr>
          <w:i/>
          <w:iCs/>
        </w:rPr>
        <w:t>D. langeanus</w:t>
      </w:r>
      <w:r w:rsidR="005242D9" w:rsidRPr="003407A9">
        <w:t xml:space="preserve"> could be a way to ensure that germination only goes forward </w:t>
      </w:r>
      <w:r w:rsidR="001A559B" w:rsidRPr="003407A9">
        <w:t>with intense rainfall episodes, i.e. a best-bet strategy to match germination to the most favourable environmental window</w:t>
      </w:r>
      <w:r w:rsidR="00CB7DAD" w:rsidRPr="003407A9">
        <w:t xml:space="preserve"> </w:t>
      </w:r>
      <w:r w:rsidR="00305FA7" w:rsidRPr="003407A9">
        <w:fldChar w:fldCharType="begin" w:fldLock="1"/>
      </w:r>
      <w:r w:rsidR="00BB7C3A" w:rsidRPr="003407A9">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rsidRPr="003407A9">
        <w:fldChar w:fldCharType="separate"/>
      </w:r>
      <w:r w:rsidR="00305FA7" w:rsidRPr="003407A9">
        <w:rPr>
          <w:noProof/>
        </w:rPr>
        <w:t>(Pausas et al. 2022)</w:t>
      </w:r>
      <w:r w:rsidR="00305FA7" w:rsidRPr="003407A9">
        <w:fldChar w:fldCharType="end"/>
      </w:r>
      <w:r w:rsidR="001A559B" w:rsidRPr="003407A9">
        <w:t>.</w:t>
      </w:r>
    </w:p>
    <w:p w14:paraId="7197DCF0" w14:textId="0C6E3626" w:rsidR="00F1083C" w:rsidRPr="003407A9" w:rsidRDefault="00FF7DC1" w:rsidP="00524446">
      <w:pPr>
        <w:spacing w:line="360" w:lineRule="auto"/>
        <w:ind w:firstLine="709"/>
        <w:jc w:val="both"/>
      </w:pPr>
      <w:r w:rsidRPr="001C0254">
        <w:lastRenderedPageBreak/>
        <w:t xml:space="preserve">The lower </w:t>
      </w:r>
      <w:proofErr w:type="spellStart"/>
      <w:r w:rsidR="00DE1E94" w:rsidRPr="001C0254">
        <w:rPr>
          <w:rFonts w:cstheme="minorHAnsi"/>
        </w:rPr>
        <w:t>ψ</w:t>
      </w:r>
      <w:r w:rsidR="00DE1E94" w:rsidRPr="001C0254">
        <w:rPr>
          <w:rFonts w:cstheme="minorHAnsi"/>
          <w:vertAlign w:val="subscript"/>
        </w:rPr>
        <w:t>b</w:t>
      </w:r>
      <w:proofErr w:type="spellEnd"/>
      <w:r w:rsidR="00DE1E94" w:rsidRPr="001C0254">
        <w:t xml:space="preserve"> </w:t>
      </w:r>
      <w:r w:rsidRPr="001C0254">
        <w:t xml:space="preserve">(i.e. </w:t>
      </w:r>
      <w:r w:rsidR="005C59EE" w:rsidRPr="001C0254">
        <w:t xml:space="preserve">more drought </w:t>
      </w:r>
      <w:del w:id="155" w:author="EDUARDO FERNANDEZ PASCUAL" w:date="2024-03-21T16:39:00Z">
        <w:r w:rsidR="005C59EE" w:rsidRPr="001C0254" w:rsidDel="00F24932">
          <w:delText>tolerant</w:delText>
        </w:r>
      </w:del>
      <w:ins w:id="156" w:author="EDUARDO FERNANDEZ PASCUAL" w:date="2024-03-21T16:39:00Z">
        <w:r w:rsidR="00F24932" w:rsidRPr="001C0254">
          <w:t>toleran</w:t>
        </w:r>
        <w:r w:rsidR="00F24932">
          <w:t>c</w:t>
        </w:r>
      </w:ins>
      <w:ins w:id="157" w:author="EDUARDO FERNANDEZ PASCUAL" w:date="2024-03-21T16:40:00Z">
        <w:r w:rsidR="00F24932">
          <w:t>e</w:t>
        </w:r>
      </w:ins>
      <w:r w:rsidRPr="001C0254">
        <w:t>) observed in warmer and drier microclimatic conditions suggests either a potential local adaptation or a wide phenotypic plasticity at the microscale.</w:t>
      </w:r>
      <w:r>
        <w:t xml:space="preserve"> However</w:t>
      </w:r>
      <w:r w:rsidR="005C59EE">
        <w:t>,</w:t>
      </w:r>
      <w:r>
        <w:t xml:space="preserve"> w</w:t>
      </w:r>
      <w:r w:rsidR="0055100E">
        <w:t xml:space="preserve">e note that </w:t>
      </w:r>
      <w:r w:rsidR="00C17390">
        <w:t xml:space="preserve">our experimental design does not allow to </w:t>
      </w:r>
      <w:r w:rsidR="00DE1E94">
        <w:t>disentangle</w:t>
      </w:r>
      <w:r w:rsidR="00C17390">
        <w:t xml:space="preserve"> </w:t>
      </w:r>
      <w:r w:rsidR="005C59EE">
        <w:t>both processes</w:t>
      </w:r>
      <w:r w:rsidR="00A112C3">
        <w:t xml:space="preserve"> and future</w:t>
      </w:r>
      <w:r w:rsidR="00A112C3" w:rsidRPr="003407A9">
        <w:t xml:space="preserve"> reciprocal and common garden experiments are needed </w:t>
      </w:r>
      <w:r w:rsidR="00A112C3">
        <w:fldChar w:fldCharType="begin" w:fldLock="1"/>
      </w:r>
      <w:r w:rsidR="00A112C3">
        <w:instrText>ADDIN CSL_CITATION {"citationItems":[{"id":"ITEM-1","itemData":{"DOI":"10.1007/BF00329043","ISSN":"00298549","abstract":"During the next century, natural and agricultural systems might need to adjust to a rapid increase in atmospheric CO2 concentration and global temperature. Evolution of genotypes adapted to this global change could play a central role in plants' response. The main purpose of this study was to determine the relative importance of phenotypic and genotypic responses of plants to global change. To do so, we selected two populations of the short- lived Brassica juncea, one under ambient conditions and another one under conditions simulating global change. After seven generations of selection, differences between the two populations were examined using a reciprocal transplant garden. We monitored 14 different traits and found evidence for genetic adaptation only once, for vegetative biomass early in the growth cycle. Of the 14 traits, 11 responded plastically to the environment, but only one of these plastic changes had a possible adaptive value. Overall, the long-term evolutionary consequences of global change will depend on the response of fitness related traits. None of the five reproductive traits measured showed any evolutionary responses. The main conclusion of our study is that Brassica juncea was apparently unable to respond evolutionarily to simulated global change either by genetic adaptation or by adaptive phenotypic plasticity. The limit to selection was apparently due to inbreeding depression induced by the harsh conditions of the 'predicted' environment.","author":[{"dropping-particle":"","family":"Potvin","given":"Catherine","non-dropping-particle":"","parse-names":false,"suffix":""},{"dropping-particle":"","family":"Tousignant","given":"Denise","non-dropping-particle":"","parse-names":false,"suffix":""}],"container-title":"Oecologia","id":"ITEM-1","issue":"4","issued":{"date-parts":[["1996"]]},"page":"683-693","title":"Evolutionary consequences of simulated global change: Genetic adaptation or adaptive phenotypic plasticity","type":"article-journal","volume":"108"},"uris":["http://www.mendeley.com/documents/?uuid=fc5ea4f1-3af8-4a16-abac-5699f14d7a51"]}],"mendeley":{"formattedCitation":"(Potvin &amp; Tousignant 1996)","manualFormatting":"(e.g., Potvin &amp; Tousignant 1996)","plainTextFormattedCitation":"(Potvin &amp; Tousignant 1996)","previouslyFormattedCitation":"(Potvin &amp; Tousignant 1996)"},"properties":{"noteIndex":0},"schema":"https://github.com/citation-style-language/schema/raw/master/csl-citation.json"}</w:instrText>
      </w:r>
      <w:r w:rsidR="00A112C3">
        <w:fldChar w:fldCharType="separate"/>
      </w:r>
      <w:r w:rsidR="00A112C3" w:rsidRPr="00492FEF">
        <w:rPr>
          <w:noProof/>
        </w:rPr>
        <w:t>(</w:t>
      </w:r>
      <w:r w:rsidR="00A112C3">
        <w:rPr>
          <w:noProof/>
        </w:rPr>
        <w:t xml:space="preserve">e.g., </w:t>
      </w:r>
      <w:r w:rsidR="00A112C3" w:rsidRPr="00492FEF">
        <w:rPr>
          <w:noProof/>
        </w:rPr>
        <w:t>Potvin &amp; Tousignant 1996)</w:t>
      </w:r>
      <w:r w:rsidR="00A112C3">
        <w:fldChar w:fldCharType="end"/>
      </w:r>
      <w:r w:rsidR="00A112C3" w:rsidRPr="003407A9">
        <w:t xml:space="preserve">. </w:t>
      </w:r>
      <w:r w:rsidR="00841894" w:rsidRPr="003407A9">
        <w:t xml:space="preserve">Nevertheless, </w:t>
      </w:r>
      <w:proofErr w:type="gramStart"/>
      <w:r w:rsidR="00841894">
        <w:t xml:space="preserve">it </w:t>
      </w:r>
      <w:r w:rsidR="00841894" w:rsidRPr="003407A9">
        <w:t xml:space="preserve">is clear that </w:t>
      </w:r>
      <w:r w:rsidR="00841894">
        <w:t>the</w:t>
      </w:r>
      <w:proofErr w:type="gramEnd"/>
      <w:r w:rsidR="00841894">
        <w:t xml:space="preserve"> intraspecific variation detected</w:t>
      </w:r>
      <w:r w:rsidR="00841894" w:rsidRPr="003407A9">
        <w:t xml:space="preserve"> in our study area do</w:t>
      </w:r>
      <w:r w:rsidR="00841894">
        <w:t>es</w:t>
      </w:r>
      <w:r w:rsidR="00841894" w:rsidRPr="003407A9">
        <w:t xml:space="preserve"> not follow a random pattern</w:t>
      </w:r>
      <w:r w:rsidR="00841894">
        <w:t>, i.e. it has functional significance</w:t>
      </w:r>
      <w:r w:rsidR="00841894" w:rsidRPr="003407A9">
        <w:t>. This is in line with several studies in alpine areas which suggest that local adaptation processes are taking place in the seed regeneration niche</w:t>
      </w:r>
      <w:r w:rsidR="00841894">
        <w:t xml:space="preserve"> </w:t>
      </w:r>
      <w:r w:rsidR="00841894">
        <w:fldChar w:fldCharType="begin" w:fldLock="1"/>
      </w:r>
      <w:r w:rsidR="00841894">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plant","type":"article-journal","volume":"99"},"uris":["http://www.mendeley.com/documents/?uuid=1ed49b14-b4ad-422c-b845-ad86c5e1891a"]},{"id":"ITEM-2","itemData":{"DOI":"10.15258/sst.2009.37.1.10","ISSN":"02510952","abstract":"Silene elisabethae Jan (Caryophyllaceae) is a narrow endemic plant species that occurs in calcareous grasslands of the Southern Italian Alps, and is protected by National and Regional Red Lists (IUCN). Seed germination requirements of this species were studied for the first time with the aim of producing appropriate germination protocols for use in ex situ conservation. Seeds were collected from three populations and sown on agar in the laboratory. Increasing durations of cold stratification resulted in an increase in germination from 20 to 90%. In addition, GA3 could substitute for a cold stratification requirement resulting in 90 to 100% germination in the absence of chilling. All populations germinated to higher levels in the light than dark, and populations from the coldest collection site germinated better at low temperatures, suggesting adaptation of seed germination behaviour to the local microclimate. Our results indicate that seeds of S. elisabethae exhibit non-deep physiological dormancy and that light plays an important role as a germination cue.","author":[{"dropping-particle":"","family":"Mondoni","given":"A.","non-dropping-particle":"","parse-names":false,"suffix":""},{"dropping-particle":"","family":"Daws","given":"M. I.","non-dropping-particle":"","parse-names":false,"suffix":""},{"dropping-particle":"","family":"Belotti","given":"J.","non-dropping-particle":"","parse-names":false,"suffix":""},{"dropping-particle":"","family":"Rossi","given":"G.","non-dropping-particle":"","parse-names":false,"suffix":""}],"container-title":"Seed Science and Technology","id":"ITEM-2","issue":"1","issued":{"date-parts":[["2009"]]},"page":"79-87","title":"Germination requirements of the alpine endemic Silene elisabethae Jan: Effects of cold stratification, light and GA3","type":"article-journal","volume":"37"},"uris":["http://www.mendeley.com/documents/?uuid=215ff4f2-5fe6-4225-9f4c-ab6bd07a6806"]}],"mendeley":{"formattedCitation":"(Giménez-Benavides et al. 2007; Mondoni et al. 2009)","plainTextFormattedCitation":"(Giménez-Benavides et al. 2007; Mondoni et al. 2009)","previouslyFormattedCitation":"(Giménez-Benavides et al. 2007; Mondoni et al. 2009)"},"properties":{"noteIndex":0},"schema":"https://github.com/citation-style-language/schema/raw/master/csl-citation.json"}</w:instrText>
      </w:r>
      <w:r w:rsidR="00841894">
        <w:fldChar w:fldCharType="separate"/>
      </w:r>
      <w:r w:rsidR="00841894" w:rsidRPr="00920355">
        <w:rPr>
          <w:noProof/>
        </w:rPr>
        <w:t>(Giménez-Benavides et al. 2007; Mondoni et al. 2009)</w:t>
      </w:r>
      <w:r w:rsidR="00841894">
        <w:fldChar w:fldCharType="end"/>
      </w:r>
      <w:r w:rsidR="00841894">
        <w:t xml:space="preserve">. </w:t>
      </w:r>
      <w:r w:rsidR="00E05A95" w:rsidRPr="003407A9">
        <w:t xml:space="preserve">The persistence of </w:t>
      </w:r>
      <w:r w:rsidR="0055100E">
        <w:t xml:space="preserve">plant </w:t>
      </w:r>
      <w:r w:rsidR="00E05A95" w:rsidRPr="003407A9">
        <w:t xml:space="preserve">populations is shaped </w:t>
      </w:r>
      <w:r w:rsidR="00663921" w:rsidRPr="003407A9">
        <w:t xml:space="preserve">by a dynamic and complex feedback between </w:t>
      </w:r>
      <w:r w:rsidR="00125567" w:rsidRPr="003407A9">
        <w:t>phenotypic plasticity and local adaptation</w:t>
      </w:r>
      <w:r w:rsidR="0005705C">
        <w:t xml:space="preserve"> </w:t>
      </w:r>
      <w:r w:rsidR="0005705C">
        <w:fldChar w:fldCharType="begin" w:fldLock="1"/>
      </w:r>
      <w:r w:rsidR="00492FEF">
        <w:instrText>ADDIN CSL_CITATION {"citationItems":[{"id":"ITEM-1","itemData":{"DOI":"10.1111/j.1365-2435.2007.01278.x","ISSN":"02698463","abstract":"1. Natural and human mediated perturbations present challenges to the fate of populations but fuel contemporary evolution (evolution over humanly observable time-scales). Here we ask if such evolution is sufficient to make the difference between population extinction and persistence. 2. To answer this question requires a shift from the usual focus on trait evolution to the emergent 'eco-evolutionary' dynamics that arise through interactions of evolution, its fitness consequences and population abundance. 3. By combining theory, models and insights from empirical studies of contemporary evolution, we provide an assessment of three contexts: persistence of populations in situ, persistence of colonising populations, and persistence under gene flow and in metapopulations. 4. Contemporary evolution can likely rescue some, but not all, populations facing environmental change. Populations may fail partly because of the demographic cost of selection. 5. Contemporary evolution that initiates positive population growth, such as selective founding processes, may create a 'persistence vortex' that overcomes the problems of small populations. 6. Complex, even shifting, relationships between gene flow and adaptation may aid the persistence of subpopulations as well as the persistence and expansion of metapopulations. 7. An eco-evolutionary perspective suggests that we expand our focus beyond the acute problems of threatened populations and growing invasions, to consider how contemporary evolutionary mechanics contribute to such problems in the first place or affect their resolution. © 2007 The Authors.","author":[{"dropping-particle":"","family":"Kinnison","given":"Michael T.","non-dropping-particle":"","parse-names":false,"suffix":""},{"dropping-particle":"","family":"Hairston","given":"Nelson G.","non-dropping-particle":"","parse-names":false,"suffix":""}],"container-title":"Functional Ecology","id":"ITEM-1","issue":"3","issued":{"date-parts":[["2007"]]},"page":"444-454","title":"Eco-evolutionary conservation biology: Contemporary evolution and the dynamics of persistence","type":"article-journal","volume":"21"},"uris":["http://www.mendeley.com/documents/?uuid=9ab5ce83-69ec-4d7e-81c6-10b5b3c14131"]}],"mendeley":{"formattedCitation":"(Kinnison &amp; Hairston 2007)","plainTextFormattedCitation":"(Kinnison &amp; Hairston 2007)","previouslyFormattedCitation":"(Kinnison &amp; Hairston 2007)"},"properties":{"noteIndex":0},"schema":"https://github.com/citation-style-language/schema/raw/master/csl-citation.json"}</w:instrText>
      </w:r>
      <w:r w:rsidR="0005705C">
        <w:fldChar w:fldCharType="separate"/>
      </w:r>
      <w:r w:rsidR="0005705C" w:rsidRPr="0005705C">
        <w:rPr>
          <w:noProof/>
        </w:rPr>
        <w:t>(Kinnison &amp; Hairston 2007)</w:t>
      </w:r>
      <w:r w:rsidR="0005705C">
        <w:fldChar w:fldCharType="end"/>
      </w:r>
      <w:r w:rsidR="00A82178">
        <w:t>,</w:t>
      </w:r>
      <w:r w:rsidR="00A82178" w:rsidRPr="00A82178">
        <w:t xml:space="preserve"> </w:t>
      </w:r>
      <w:r w:rsidR="00A82178">
        <w:t>both processes aimed at adjust</w:t>
      </w:r>
      <w:r w:rsidR="006D16CA">
        <w:t>ing</w:t>
      </w:r>
      <w:r w:rsidR="00A82178">
        <w:t xml:space="preserve"> to new environmental conditions </w:t>
      </w:r>
      <w:r w:rsidR="00A82178" w:rsidRPr="00A112C3">
        <w:fldChar w:fldCharType="begin" w:fldLock="1"/>
      </w:r>
      <w:r w:rsidR="00A82178" w:rsidRPr="00A112C3">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Biology","id":"ITEM-2","issue":"1","issued":{"date-parts":[["2011"]]},"page":"56-63","title":"Interacting Effects of Phenotypic Plasticity and Evolution on Population Persistence in a Changing Climate","type":"article-journal","volume":"25"},"uris":["http://www.mendeley.com/documents/?uuid=6a753c7f-6a30-4f41-b1a2-e1aa2cc43f80"]},{"id":"ITEM-3","itemData":{"DOI":"10.1017/S0960258514000269","ISSN":"09602585","abstract":"Phenotypic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w:instrText>
      </w:r>
      <w:r w:rsidR="00A82178" w:rsidRPr="00A112C3">
        <w:rPr>
          <w:lang w:val="es-ES"/>
        </w:rPr>
        <w:instrText xml:space="preserve">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A82178" w:rsidRPr="00A112C3">
        <w:fldChar w:fldCharType="separate"/>
      </w:r>
      <w:r w:rsidR="00A82178" w:rsidRPr="00A112C3">
        <w:rPr>
          <w:noProof/>
          <w:lang w:val="es-CO"/>
        </w:rPr>
        <w:t>(Nicotra et al. 2010; Reed et al. 2011; Fernández-Pascual &amp; Jiménez-Alfaro 2014)</w:t>
      </w:r>
      <w:r w:rsidR="00A82178" w:rsidRPr="00A112C3">
        <w:fldChar w:fldCharType="end"/>
      </w:r>
      <w:r w:rsidR="00A82178" w:rsidRPr="008A6218">
        <w:rPr>
          <w:lang w:val="es-ES"/>
        </w:rPr>
        <w:t xml:space="preserve">. </w:t>
      </w:r>
      <w:r w:rsidR="00C22B0B" w:rsidRPr="00C22B0B">
        <w:rPr>
          <w:lang w:val="en-US"/>
        </w:rPr>
        <w:t>Our results are also in</w:t>
      </w:r>
      <w:r w:rsidR="00C22B0B">
        <w:rPr>
          <w:lang w:val="en-US"/>
        </w:rPr>
        <w:t xml:space="preserve"> </w:t>
      </w:r>
      <w:r w:rsidR="00C22B0B" w:rsidRPr="00C22B0B">
        <w:rPr>
          <w:lang w:val="en-US"/>
        </w:rPr>
        <w:t>line</w:t>
      </w:r>
      <w:r w:rsidR="00C22B0B">
        <w:rPr>
          <w:lang w:val="en-US"/>
        </w:rPr>
        <w:t xml:space="preserve"> with p</w:t>
      </w:r>
      <w:proofErr w:type="spellStart"/>
      <w:r w:rsidR="005F3596" w:rsidRPr="003407A9">
        <w:t>revious</w:t>
      </w:r>
      <w:proofErr w:type="spellEnd"/>
      <w:r w:rsidR="005F3596" w:rsidRPr="003407A9">
        <w:t xml:space="preserve"> studies </w:t>
      </w:r>
      <w:r w:rsidR="00DB1FE2" w:rsidRPr="003407A9">
        <w:t xml:space="preserve">that </w:t>
      </w:r>
      <w:r w:rsidR="005F3596" w:rsidRPr="003407A9">
        <w:t>showed adaptive evolution of phenotypic plasticity in nature, even at small spatial scales</w:t>
      </w:r>
      <w:r w:rsidR="00BB7C3A" w:rsidRPr="003407A9">
        <w:t xml:space="preserve"> </w:t>
      </w:r>
      <w:r w:rsidR="00BB7C3A" w:rsidRPr="003407A9">
        <w:fldChar w:fldCharType="begin" w:fldLock="1"/>
      </w:r>
      <w:r w:rsidR="0064530B">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2005)","previouslyFormattedCitation":"(Van Kleunen &amp; Fischer 2005)"},"properties":{"noteIndex":0},"schema":"https://github.com/citation-style-language/schema/raw/master/csl-citation.json"}</w:instrText>
      </w:r>
      <w:r w:rsidR="00BB7C3A" w:rsidRPr="003407A9">
        <w:fldChar w:fldCharType="separate"/>
      </w:r>
      <w:r w:rsidR="00BB7C3A" w:rsidRPr="003407A9">
        <w:rPr>
          <w:noProof/>
        </w:rPr>
        <w:t>(Van Kleunen &amp; Fischer 2005)</w:t>
      </w:r>
      <w:r w:rsidR="00BB7C3A" w:rsidRPr="003407A9">
        <w:fldChar w:fldCharType="end"/>
      </w:r>
      <w:r w:rsidR="00663921" w:rsidRPr="003407A9">
        <w:t xml:space="preserve">. </w:t>
      </w:r>
      <w:r w:rsidR="00077B68" w:rsidRPr="00524446">
        <w:t>Under climate change scenarios</w:t>
      </w:r>
      <w:r w:rsidR="00F1083C" w:rsidRPr="00524446">
        <w:t xml:space="preserve">, phenotypic plasticity may be the key to accelerate plant responses to new conditions </w:t>
      </w:r>
      <w:r w:rsidR="00F1083C" w:rsidRPr="00524446">
        <w:fldChar w:fldCharType="begin" w:fldLock="1"/>
      </w:r>
      <w:r w:rsidR="00F1083C" w:rsidRPr="00524446">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Biology","id":"ITEM-3","issue":"1","issued":{"date-parts":[["2011"]]},"page":"56-63","title":"Interacting Effects of Phenotypic Plasticity and Evolution on Population Persistence in a Changing Clima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F1083C" w:rsidRPr="00524446">
        <w:fldChar w:fldCharType="separate"/>
      </w:r>
      <w:r w:rsidR="00F1083C" w:rsidRPr="00524446">
        <w:rPr>
          <w:noProof/>
        </w:rPr>
        <w:t>(Matesanz et al. 2010; Nicotra et al. 2010; Reed et al. 2011; Walck et al. 2011)</w:t>
      </w:r>
      <w:r w:rsidR="00F1083C" w:rsidRPr="00524446">
        <w:fldChar w:fldCharType="end"/>
      </w:r>
      <w:r w:rsidR="00F1083C" w:rsidRPr="00524446">
        <w:t xml:space="preserve">, acting as a buffer against environmental changes </w:t>
      </w:r>
      <w:r w:rsidR="00F1083C" w:rsidRPr="00524446">
        <w:fldChar w:fldCharType="begin" w:fldLock="1"/>
      </w:r>
      <w:r w:rsidR="00F1083C" w:rsidRPr="00524446">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F1083C" w:rsidRPr="00524446">
        <w:fldChar w:fldCharType="separate"/>
      </w:r>
      <w:r w:rsidR="00F1083C" w:rsidRPr="00524446">
        <w:rPr>
          <w:noProof/>
        </w:rPr>
        <w:t>(Lande 2009; Chevin et al. 2010)</w:t>
      </w:r>
      <w:r w:rsidR="00F1083C" w:rsidRPr="00524446">
        <w:fldChar w:fldCharType="end"/>
      </w:r>
      <w:r w:rsidR="00DD3A46">
        <w:t xml:space="preserve"> and </w:t>
      </w:r>
      <w:del w:id="158" w:author="EDUARDO FERNANDEZ PASCUAL" w:date="2024-03-21T16:40:00Z">
        <w:r w:rsidR="00DD3A46" w:rsidDel="00415F1E">
          <w:delText xml:space="preserve">being able to </w:delText>
        </w:r>
      </w:del>
      <w:r w:rsidR="00DD3A46">
        <w:t>show</w:t>
      </w:r>
      <w:ins w:id="159" w:author="EDUARDO FERNANDEZ PASCUAL" w:date="2024-03-21T16:40:00Z">
        <w:r w:rsidR="00415F1E">
          <w:t>ing</w:t>
        </w:r>
      </w:ins>
      <w:r w:rsidR="00DD3A46">
        <w:t xml:space="preserve"> adaptive responses to drought within a few years </w:t>
      </w:r>
      <w:r w:rsidR="000933C0">
        <w:fldChar w:fldCharType="begin" w:fldLock="1"/>
      </w:r>
      <w:r w:rsidR="009F38BB">
        <w:instrText>ADDIN CSL_CITATION {"citationItems":[{"id":"ITEM-1","itemData":{"DOI":"10.1111/eva.12803","ISSN":"17524571","abstract":"As climatic conditions change, species will be forced to move or adapt to avoid extinction. Exacerbated by ongoing climate change, California recently experienced a severe and exceptional drought from 2011 to 2017. To investigate whether an adaptive response occurred during this event, we conducted a “resurrection” study of the cutleaf monkeyflower (Mimulus laciniatus), an annual plant, by comparing trait means and variances of ancestral seed collections (“pre-drought”) with contemporary descendant collections (“drought”). Plants were grown under common conditions to test whether this geographically restricted species has the capacity to respond evolutionarily to climate stress across its range. We examined if traits shifted in response to the recent, severe drought and included populations across an elevation gradient, including populations at the low- and high-elevation edges of the species range. We found that time to seedling emergence in the drought generation was significantly earlier than in the pre-drought generation, a response consistent with drought adaptation. Additionally, trait variation in days to emergence was reduced in the drought generation, which suggests selection or bottleneck events. Days to first flower increased significantly by elevation, consistent with climate adaptation across the species range. Drought generation plants were larger and had greater reproduction, which was likely a carryover effect of earlier germination. These results demonstrate that rapid shifts in trait means and variances consistent with climate adaptation are occurring within populations, including peripheral populations at warm and cold climate limits, of a plant species with a relatively restricted range that has so far not shifted its elevation distribution during contemporary climate change. Thus, rapid evolution may mitigate, at least temporarily, range shifts under global climate change. This study highlights the need for better understanding rapid adaptation as a means for plant communities to cope with extraordinary climate events.","author":[{"dropping-particle":"","family":"Dickman","given":"Erin E.","non-dropping-particle":"","parse-names":false,"suffix":""},{"dropping-particle":"","family":"Pennington","given":"Lillie K.","non-dropping-particle":"","parse-names":false,"suffix":""},{"dropping-particle":"","family":"Franks","given":"Steven J.","non-dropping-particle":"","parse-names":false,"suffix":""},{"dropping-particle":"","family":"Sexton","given":"Jason P.","non-dropping-particle":"","parse-names":false,"suffix":""}],"container-title":"Evolutionary Applications","id":"ITEM-1","issue":"8","issued":{"date-parts":[["2019"]]},"page":"1569-1582","title":"Evidence for adaptive responses to historic drought across a native plant species range","type":"article-journal","volume":"12"},"uris":["http://www.mendeley.com/documents/?uuid=b0d8b591-48e7-4afd-9d3c-6923c25949d9"]}],"mendeley":{"formattedCitation":"(Dickman et al. 2019)","plainTextFormattedCitation":"(Dickman et al. 2019)","previouslyFormattedCitation":"(Dickman et al. 2019)"},"properties":{"noteIndex":0},"schema":"https://github.com/citation-style-language/schema/raw/master/csl-citation.json"}</w:instrText>
      </w:r>
      <w:r w:rsidR="000933C0">
        <w:fldChar w:fldCharType="separate"/>
      </w:r>
      <w:r w:rsidR="000933C0" w:rsidRPr="000933C0">
        <w:rPr>
          <w:noProof/>
        </w:rPr>
        <w:t>(Dickman et al. 2019)</w:t>
      </w:r>
      <w:r w:rsidR="000933C0">
        <w:fldChar w:fldCharType="end"/>
      </w:r>
      <w:r w:rsidR="00F1083C" w:rsidRPr="00524446">
        <w:t>.</w:t>
      </w:r>
      <w:r w:rsidR="00F1083C" w:rsidRPr="005052BE">
        <w:t xml:space="preserve"> </w:t>
      </w:r>
    </w:p>
    <w:p w14:paraId="7CBEE4E5" w14:textId="544B6DE4" w:rsidR="00BC7FE7" w:rsidRDefault="00A27CD5" w:rsidP="00197905">
      <w:pPr>
        <w:autoSpaceDE w:val="0"/>
        <w:autoSpaceDN w:val="0"/>
        <w:adjustRightInd w:val="0"/>
        <w:spacing w:after="0" w:line="360" w:lineRule="auto"/>
        <w:ind w:firstLine="709"/>
        <w:jc w:val="both"/>
      </w:pPr>
      <w:r w:rsidRPr="003407A9">
        <w:t>A</w:t>
      </w:r>
      <w:r w:rsidR="002E3082" w:rsidRPr="003407A9">
        <w:t xml:space="preserve">lthough our study </w:t>
      </w:r>
      <w:r w:rsidR="00843782">
        <w:t>supports</w:t>
      </w:r>
      <w:r w:rsidRPr="003407A9">
        <w:t xml:space="preserve"> the functional significance of </w:t>
      </w:r>
      <w:r w:rsidR="00843782" w:rsidRPr="003407A9">
        <w:t>germination water potential</w:t>
      </w:r>
      <w:r w:rsidR="00843782">
        <w:t xml:space="preserve"> as a relevant seed trait</w:t>
      </w:r>
      <w:r w:rsidRPr="003407A9">
        <w:t xml:space="preserve">, we must acknowledge some </w:t>
      </w:r>
      <w:r w:rsidR="009D07E4">
        <w:t>c</w:t>
      </w:r>
      <w:r w:rsidR="00A75153">
        <w:t>aveats</w:t>
      </w:r>
      <w:r w:rsidR="009D07E4" w:rsidRPr="003407A9">
        <w:t xml:space="preserve"> </w:t>
      </w:r>
      <w:r w:rsidRPr="003407A9">
        <w:t>to our</w:t>
      </w:r>
      <w:r w:rsidR="00835613" w:rsidRPr="003407A9">
        <w:t xml:space="preserve"> conclusions</w:t>
      </w:r>
      <w:r w:rsidR="006A2270" w:rsidRPr="003407A9">
        <w:t>.</w:t>
      </w:r>
      <w:r w:rsidR="006A130F" w:rsidRPr="003407A9">
        <w:t xml:space="preserve"> </w:t>
      </w:r>
      <w:r w:rsidR="00843782">
        <w:t xml:space="preserve">First, </w:t>
      </w:r>
      <w:r w:rsidR="0037763F">
        <w:t xml:space="preserve">our </w:t>
      </w:r>
      <w:r w:rsidR="007D6DB7" w:rsidRPr="003407A9">
        <w:t xml:space="preserve">environmental </w:t>
      </w:r>
      <w:r w:rsidR="00D95B0A" w:rsidRPr="003407A9">
        <w:t xml:space="preserve">data is </w:t>
      </w:r>
      <w:r w:rsidR="00EE7A6E" w:rsidRPr="003407A9">
        <w:t>constrained to</w:t>
      </w:r>
      <w:r w:rsidR="00AB1E98" w:rsidRPr="003407A9">
        <w:t xml:space="preserve"> 2021- 2022 while seeds were collected in 2023</w:t>
      </w:r>
      <w:r w:rsidR="00835613" w:rsidRPr="003407A9">
        <w:t>.</w:t>
      </w:r>
      <w:r w:rsidR="00AB1E98" w:rsidRPr="003407A9">
        <w:t xml:space="preserve"> </w:t>
      </w:r>
      <w:r w:rsidR="0037763F">
        <w:t>Therefore, w</w:t>
      </w:r>
      <w:r w:rsidR="00AB1E98" w:rsidRPr="003407A9">
        <w:t xml:space="preserve">e </w:t>
      </w:r>
      <w:r w:rsidR="005A40E4">
        <w:t xml:space="preserve">must </w:t>
      </w:r>
      <w:r w:rsidR="00AB1E98" w:rsidRPr="003407A9">
        <w:t>assume that relative</w:t>
      </w:r>
      <w:r w:rsidR="00D74B64">
        <w:t xml:space="preserve"> microclimatic</w:t>
      </w:r>
      <w:r w:rsidR="00AB1E98" w:rsidRPr="003407A9">
        <w:t xml:space="preserve"> differences between </w:t>
      </w:r>
      <w:r w:rsidR="00AA05D0" w:rsidRPr="003407A9">
        <w:t>subpopulations</w:t>
      </w:r>
      <w:r w:rsidR="00AB1E98" w:rsidRPr="003407A9">
        <w:t xml:space="preserve"> remain </w:t>
      </w:r>
      <w:r w:rsidR="00944875">
        <w:t>comparable</w:t>
      </w:r>
      <w:r w:rsidR="00AB1E98" w:rsidRPr="003407A9">
        <w:t xml:space="preserve"> across years</w:t>
      </w:r>
      <w:r w:rsidR="00B232F0" w:rsidRPr="003407A9">
        <w:t>,</w:t>
      </w:r>
      <w:r w:rsidR="00AB1E98" w:rsidRPr="003407A9">
        <w:t xml:space="preserve"> and </w:t>
      </w:r>
      <w:r w:rsidR="00B232F0" w:rsidRPr="003407A9">
        <w:t>that our GDD measures are</w:t>
      </w:r>
      <w:r w:rsidR="00AB1E98" w:rsidRPr="003407A9">
        <w:t xml:space="preserve"> </w:t>
      </w:r>
      <w:r w:rsidR="00E54A69" w:rsidRPr="003407A9">
        <w:t xml:space="preserve">a valuable </w:t>
      </w:r>
      <w:r w:rsidR="00B232F0" w:rsidRPr="003407A9">
        <w:t>proxy for the environmental</w:t>
      </w:r>
      <w:r w:rsidR="00E54A69" w:rsidRPr="003407A9">
        <w:t xml:space="preserve"> </w:t>
      </w:r>
      <w:r w:rsidR="00B232F0" w:rsidRPr="003407A9">
        <w:t>drought</w:t>
      </w:r>
      <w:r w:rsidR="00E54A69" w:rsidRPr="003407A9">
        <w:t xml:space="preserve"> gradient</w:t>
      </w:r>
      <w:ins w:id="160" w:author="EDUARDO FERNANDEZ PASCUAL" w:date="2024-03-21T16:41:00Z">
        <w:r w:rsidR="000C7523">
          <w:t>, which is not unreasonable since</w:t>
        </w:r>
        <w:r w:rsidR="00D26328">
          <w:t xml:space="preserve"> in the study system soil climate largely depend on stable factors such as slope, </w:t>
        </w:r>
        <w:proofErr w:type="gramStart"/>
        <w:r w:rsidR="00D26328">
          <w:t>exposure</w:t>
        </w:r>
        <w:proofErr w:type="gramEnd"/>
        <w:r w:rsidR="00D26328">
          <w:t xml:space="preserve"> and soil physical properties</w:t>
        </w:r>
      </w:ins>
      <w:r w:rsidR="006B63C1">
        <w:t xml:space="preserve">. </w:t>
      </w:r>
      <w:r w:rsidR="005311C2">
        <w:t xml:space="preserve">Temperature </w:t>
      </w:r>
      <w:r w:rsidR="00D85965">
        <w:t xml:space="preserve">influences soil moisture </w:t>
      </w:r>
      <w:r w:rsidR="008B3A64">
        <w:t>through</w:t>
      </w:r>
      <w:r w:rsidR="00D85965">
        <w:t xml:space="preserve"> </w:t>
      </w:r>
      <w:r w:rsidR="00FD77AC">
        <w:t>several</w:t>
      </w:r>
      <w:r w:rsidR="00D85965">
        <w:t xml:space="preserve"> </w:t>
      </w:r>
      <w:r w:rsidR="00544504">
        <w:t xml:space="preserve">coupled </w:t>
      </w:r>
      <w:r w:rsidR="00F676D5">
        <w:t xml:space="preserve">pathways, </w:t>
      </w:r>
      <w:del w:id="161" w:author="EDUARDO FERNANDEZ PASCUAL" w:date="2024-03-21T16:42:00Z">
        <w:r w:rsidR="00F676D5" w:rsidDel="009211F5">
          <w:delText xml:space="preserve">generates </w:delText>
        </w:r>
      </w:del>
      <w:ins w:id="162" w:author="EDUARDO FERNANDEZ PASCUAL" w:date="2024-03-21T16:42:00Z">
        <w:r w:rsidR="009211F5">
          <w:t>generat</w:t>
        </w:r>
        <w:r w:rsidR="009211F5">
          <w:t>ing</w:t>
        </w:r>
        <w:r w:rsidR="009211F5">
          <w:t xml:space="preserve"> </w:t>
        </w:r>
      </w:ins>
      <w:r w:rsidR="00F676D5">
        <w:t xml:space="preserve">an </w:t>
      </w:r>
      <w:r w:rsidR="005311C2">
        <w:t xml:space="preserve">increment </w:t>
      </w:r>
      <w:r w:rsidR="00F676D5">
        <w:t xml:space="preserve">of </w:t>
      </w:r>
      <w:r w:rsidR="005311C2">
        <w:t xml:space="preserve">evapotranspiration </w:t>
      </w:r>
      <w:r w:rsidR="00D85965">
        <w:t>rates</w:t>
      </w:r>
      <w:r w:rsidR="005766CF">
        <w:t xml:space="preserve"> (i.e. higher moisture loss)</w:t>
      </w:r>
      <w:r w:rsidR="008B3A64">
        <w:t xml:space="preserve"> but a</w:t>
      </w:r>
      <w:r w:rsidR="00C0172B">
        <w:t xml:space="preserve">lso </w:t>
      </w:r>
      <w:del w:id="163" w:author="EDUARDO FERNANDEZ PASCUAL" w:date="2024-03-21T16:42:00Z">
        <w:r w:rsidR="00C0172B" w:rsidDel="009211F5">
          <w:delText xml:space="preserve">reduce </w:delText>
        </w:r>
      </w:del>
      <w:ins w:id="164" w:author="EDUARDO FERNANDEZ PASCUAL" w:date="2024-03-21T16:42:00Z">
        <w:r w:rsidR="009211F5">
          <w:t>reduc</w:t>
        </w:r>
        <w:r w:rsidR="009211F5">
          <w:t>ing</w:t>
        </w:r>
        <w:r w:rsidR="009211F5">
          <w:t xml:space="preserve"> </w:t>
        </w:r>
      </w:ins>
      <w:r w:rsidR="00C0172B">
        <w:t xml:space="preserve">the amount of snow and </w:t>
      </w:r>
      <w:del w:id="165" w:author="EDUARDO FERNANDEZ PASCUAL" w:date="2024-03-21T16:42:00Z">
        <w:r w:rsidR="00C0172B" w:rsidDel="009211F5">
          <w:delText xml:space="preserve">thus </w:delText>
        </w:r>
      </w:del>
      <w:ins w:id="166" w:author="EDUARDO FERNANDEZ PASCUAL" w:date="2024-03-21T16:42:00Z">
        <w:r w:rsidR="009211F5">
          <w:t>snow-related</w:t>
        </w:r>
      </w:ins>
      <w:del w:id="167" w:author="EDUARDO FERNANDEZ PASCUAL" w:date="2024-03-21T16:42:00Z">
        <w:r w:rsidR="00C0172B" w:rsidDel="009211F5">
          <w:delText>less</w:delText>
        </w:r>
      </w:del>
      <w:r w:rsidR="00C0172B">
        <w:t xml:space="preserve"> water supply in the soil </w:t>
      </w:r>
      <w:del w:id="168" w:author="EDUARDO FERNANDEZ PASCUAL" w:date="2024-03-21T16:42:00Z">
        <w:r w:rsidR="00C0172B" w:rsidDel="009211F5">
          <w:delText xml:space="preserve"> </w:delText>
        </w:r>
      </w:del>
      <w:r w:rsidR="00C0172B">
        <w:fldChar w:fldCharType="begin" w:fldLock="1"/>
      </w:r>
      <w:r w:rsidR="00C0172B">
        <w:instrText>ADDIN CSL_CITATION {"citationItems":[{"id":"ITEM-1","itemData":{"DOI":"10.1016/j.earscirev.2010.02.004","ISSN":"00128252","abstract":"Soil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B.V.","author":[{"dropping-particle":"","family":"Seneviratne","given":"Sonia I.","non-dropping-particle":"","parse-names":false,"suffix":""},{"dropping-particle":"","family":"Corti","given":"Thierry","non-dropping-particle":"","parse-names":false,"suffix":""},{"dropping-particle":"","family":"Davin","given":"Edouard L.","non-dropping-particle":"","parse-names":false,"suffix":""},{"dropping-particle":"","family":"Hirschi","given":"Martin","non-dropping-particle":"","parse-names":false,"suffix":""},{"dropping-particle":"","family":"Jaeger","given":"Eric B.","non-dropping-particle":"","parse-names":false,"suffix":""},{"dropping-particle":"","family":"Lehner","given":"Irene","non-dropping-particle":"","parse-names":false,"suffix":""},{"dropping-particle":"","family":"Orlowsky","given":"Boris","non-dropping-particle":"","parse-names":false,"suffix":""},{"dropping-particle":"","family":"Teuling","given":"Adriaan J.","non-dropping-particle":"","parse-names":false,"suffix":""}],"container-title":"Earth-Science Reviews","id":"ITEM-1","issue":"3-4","issued":{"date-parts":[["2010"]]},"page":"125-161","publisher":"Elsevier B.V.","title":"Investigating soil moisture-climate interactions in a changing climate: A review","type":"article-journal","volume":"99"},"uris":["http://www.mendeley.com/documents/?uuid=99d7ccb9-1d79-4d66-b7d2-1834d5f06899"]}],"mendeley":{"formattedCitation":"(Seneviratne et al. 2010)","plainTextFormattedCitation":"(Seneviratne et al. 2010)","previouslyFormattedCitation":"(Seneviratne et al. 2010)"},"properties":{"noteIndex":0},"schema":"https://github.com/citation-style-language/schema/raw/master/csl-citation.json"}</w:instrText>
      </w:r>
      <w:r w:rsidR="00C0172B">
        <w:fldChar w:fldCharType="separate"/>
      </w:r>
      <w:r w:rsidR="00C0172B" w:rsidRPr="009D4EB3">
        <w:rPr>
          <w:noProof/>
        </w:rPr>
        <w:t>(Seneviratne et al. 2010)</w:t>
      </w:r>
      <w:r w:rsidR="00C0172B">
        <w:fldChar w:fldCharType="end"/>
      </w:r>
      <w:r w:rsidR="00C0172B">
        <w:t>.</w:t>
      </w:r>
      <w:ins w:id="169" w:author="EDUARDO FERNANDEZ PASCUAL" w:date="2024-03-21T16:42:00Z">
        <w:r w:rsidR="009211F5">
          <w:t xml:space="preserve"> </w:t>
        </w:r>
      </w:ins>
      <w:del w:id="170" w:author="EDUARDO FERNANDEZ PASCUAL" w:date="2024-03-21T16:42:00Z">
        <w:r w:rsidR="00C0172B" w:rsidDel="009211F5">
          <w:delText xml:space="preserve"> </w:delText>
        </w:r>
        <w:r w:rsidR="00D05302" w:rsidDel="009211F5">
          <w:delText xml:space="preserve"> </w:delText>
        </w:r>
      </w:del>
      <w:r w:rsidR="00C0172B">
        <w:t>This</w:t>
      </w:r>
      <w:r w:rsidR="00DB1FE2">
        <w:t xml:space="preserve"> relationship </w:t>
      </w:r>
      <w:r w:rsidR="00FD77AC">
        <w:t>of heat</w:t>
      </w:r>
      <w:ins w:id="171" w:author="EDUARDO FERNANDEZ PASCUAL" w:date="2024-03-21T16:43:00Z">
        <w:r w:rsidR="002772C9">
          <w:t xml:space="preserve"> and </w:t>
        </w:r>
      </w:ins>
      <w:del w:id="172" w:author="EDUARDO FERNANDEZ PASCUAL" w:date="2024-03-21T16:43:00Z">
        <w:r w:rsidR="00FD77AC" w:rsidDel="002772C9">
          <w:delText>-</w:delText>
        </w:r>
      </w:del>
      <w:r w:rsidR="00FD77AC">
        <w:t xml:space="preserve">drought </w:t>
      </w:r>
      <w:r w:rsidR="00DB1FE2">
        <w:t xml:space="preserve">has been </w:t>
      </w:r>
      <w:r w:rsidR="009D4EB3">
        <w:t xml:space="preserve">corroborated </w:t>
      </w:r>
      <w:r w:rsidR="00DB1FE2">
        <w:t>at large</w:t>
      </w:r>
      <w:r w:rsidR="009D4EB3">
        <w:t>r</w:t>
      </w:r>
      <w:r w:rsidR="00DB1FE2">
        <w:t xml:space="preserve"> scales </w:t>
      </w:r>
      <w:r w:rsidR="009D4EB3">
        <w:fldChar w:fldCharType="begin" w:fldLock="1"/>
      </w:r>
      <w:r w:rsidR="0040504F">
        <w:instrText>ADDIN CSL_CITATION {"citationItems":[{"id":"ITEM-1","itemData":{"DOI":"10.1016/j.earscirev.2010.02.004","ISSN":"00128252","abstract":"Soil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B.V.","author":[{"dropping-particle":"","family":"Seneviratne","given":"Sonia I.","non-dropping-particle":"","parse-names":false,"suffix":""},{"dropping-particle":"","family":"Corti","given":"Thierry","non-dropping-particle":"","parse-names":false,"suffix":""},{"dropping-particle":"","family":"Davin","given":"Edouard L.","non-dropping-particle":"","parse-names":false,"suffix":""},{"dropping-particle":"","family":"Hirschi","given":"Martin","non-dropping-particle":"","parse-names":false,"suffix":""},{"dropping-particle":"","family":"Jaeger","given":"Eric B.","non-dropping-particle":"","parse-names":false,"suffix":""},{"dropping-particle":"","family":"Lehner","given":"Irene","non-dropping-particle":"","parse-names":false,"suffix":""},{"dropping-particle":"","family":"Orlowsky","given":"Boris","non-dropping-particle":"","parse-names":false,"suffix":""},{"dropping-particle":"","family":"Teuling","given":"Adriaan J.","non-dropping-particle":"","parse-names":false,"suffix":""}],"container-title":"Earth-Science Reviews","id":"ITEM-1","issue":"3-4","issued":{"date-parts":[["2010"]]},"page":"125-161","publisher":"Elsevier B.V.","title":"Investigating soil moisture-climate interactions in a changing climate: A review","type":"article-journal","volume":"99"},"uris":["http://www.mendeley.com/documents/?uuid=99d7ccb9-1d79-4d66-b7d2-1834d5f06899"]}],"mendeley":{"formattedCitation":"(Seneviratne et al. 2010)","plainTextFormattedCitation":"(Seneviratne et al. 2010)","previouslyFormattedCitation":"(Seneviratne et al. 2010)"},"properties":{"noteIndex":0},"schema":"https://github.com/citation-style-language/schema/raw/master/csl-citation.json"}</w:instrText>
      </w:r>
      <w:r w:rsidR="009D4EB3">
        <w:fldChar w:fldCharType="separate"/>
      </w:r>
      <w:r w:rsidR="009D4EB3" w:rsidRPr="009D4EB3">
        <w:rPr>
          <w:noProof/>
        </w:rPr>
        <w:t>(Seneviratne et al. 2010)</w:t>
      </w:r>
      <w:r w:rsidR="009D4EB3">
        <w:fldChar w:fldCharType="end"/>
      </w:r>
      <w:r w:rsidR="00D05302">
        <w:t xml:space="preserve"> </w:t>
      </w:r>
      <w:r w:rsidR="00DB1FE2">
        <w:t xml:space="preserve">but very few </w:t>
      </w:r>
      <w:del w:id="173" w:author="EDUARDO FERNANDEZ PASCUAL" w:date="2024-03-21T16:42:00Z">
        <w:r w:rsidR="00DB1FE2" w:rsidDel="002772C9">
          <w:delText xml:space="preserve">data </w:delText>
        </w:r>
      </w:del>
      <w:ins w:id="174" w:author="EDUARDO FERNANDEZ PASCUAL" w:date="2024-03-21T16:42:00Z">
        <w:r w:rsidR="002772C9">
          <w:t>studies</w:t>
        </w:r>
        <w:r w:rsidR="002772C9">
          <w:t xml:space="preserve"> </w:t>
        </w:r>
      </w:ins>
      <w:r w:rsidR="00DB1FE2">
        <w:t>ha</w:t>
      </w:r>
      <w:ins w:id="175" w:author="EDUARDO FERNANDEZ PASCUAL" w:date="2024-03-21T16:42:00Z">
        <w:r w:rsidR="002772C9">
          <w:t>ve</w:t>
        </w:r>
      </w:ins>
      <w:del w:id="176" w:author="EDUARDO FERNANDEZ PASCUAL" w:date="2024-03-21T16:42:00Z">
        <w:r w:rsidR="00DB1FE2" w:rsidDel="002772C9">
          <w:delText>s</w:delText>
        </w:r>
      </w:del>
      <w:r w:rsidR="00DB1FE2">
        <w:t xml:space="preserve"> tested </w:t>
      </w:r>
      <w:ins w:id="177" w:author="EDUARDO FERNANDEZ PASCUAL" w:date="2024-03-21T16:42:00Z">
        <w:r w:rsidR="002772C9">
          <w:t>it at</w:t>
        </w:r>
      </w:ins>
      <w:del w:id="178" w:author="EDUARDO FERNANDEZ PASCUAL" w:date="2024-03-21T16:42:00Z">
        <w:r w:rsidR="00DB1FE2" w:rsidDel="002772C9">
          <w:delText>in</w:delText>
        </w:r>
      </w:del>
      <w:r w:rsidR="00DB1FE2">
        <w:t xml:space="preserve"> </w:t>
      </w:r>
      <w:r w:rsidR="009D4EB3">
        <w:t>local scales</w:t>
      </w:r>
      <w:r w:rsidR="0040504F">
        <w:t xml:space="preserve"> </w:t>
      </w:r>
      <w:r w:rsidR="0040504F">
        <w:fldChar w:fldCharType="begin" w:fldLock="1"/>
      </w:r>
      <w:r w:rsidR="0040504F">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2012)"},"properties":{"noteIndex":0},"schema":"https://github.com/citation-style-language/schema/raw/master/csl-citation.json"}</w:instrText>
      </w:r>
      <w:r w:rsidR="0040504F">
        <w:fldChar w:fldCharType="separate"/>
      </w:r>
      <w:r w:rsidR="0040504F" w:rsidRPr="0040504F">
        <w:rPr>
          <w:noProof/>
        </w:rPr>
        <w:t>(Graham et al. 2012)</w:t>
      </w:r>
      <w:r w:rsidR="0040504F">
        <w:fldChar w:fldCharType="end"/>
      </w:r>
      <w:r w:rsidR="00485A04">
        <w:t xml:space="preserve">. </w:t>
      </w:r>
      <w:r w:rsidR="002435F2" w:rsidRPr="00613597">
        <w:t>Second,</w:t>
      </w:r>
      <w:r w:rsidR="00BA2FA5" w:rsidRPr="00613597">
        <w:t xml:space="preserve"> t</w:t>
      </w:r>
      <w:r w:rsidR="00A3715D" w:rsidRPr="00613597">
        <w:t xml:space="preserve">he </w:t>
      </w:r>
      <w:r w:rsidR="00AE4EB5" w:rsidRPr="00613597">
        <w:t xml:space="preserve">constant </w:t>
      </w:r>
      <w:r w:rsidR="00A3715D" w:rsidRPr="00613597">
        <w:t xml:space="preserve">germination </w:t>
      </w:r>
      <w:r w:rsidR="00AE4EB5" w:rsidRPr="00613597">
        <w:t>temperature</w:t>
      </w:r>
      <w:r w:rsidR="00A3715D" w:rsidRPr="00613597">
        <w:t xml:space="preserve">s </w:t>
      </w:r>
      <w:r w:rsidR="002435F2" w:rsidRPr="00613597">
        <w:t xml:space="preserve">used in the experiments </w:t>
      </w:r>
      <w:r w:rsidR="00D91DAE" w:rsidRPr="00613597">
        <w:t>are not realistic in field</w:t>
      </w:r>
      <w:r w:rsidR="00AE4EB5" w:rsidRPr="00613597">
        <w:t xml:space="preserve"> conditions</w:t>
      </w:r>
      <w:r w:rsidR="006A130F" w:rsidRPr="00613597">
        <w:t>,</w:t>
      </w:r>
      <w:r w:rsidR="00D91DAE" w:rsidRPr="00613597">
        <w:t xml:space="preserve"> but </w:t>
      </w:r>
      <w:r w:rsidR="006A130F" w:rsidRPr="00613597">
        <w:t>they were</w:t>
      </w:r>
      <w:r w:rsidR="00D91DAE" w:rsidRPr="00613597">
        <w:t xml:space="preserve"> necessary to maintain </w:t>
      </w:r>
      <w:r w:rsidR="00AE4EB5" w:rsidRPr="00613597">
        <w:t>the</w:t>
      </w:r>
      <w:r w:rsidR="00D91DAE" w:rsidRPr="00613597">
        <w:t xml:space="preserve"> stability</w:t>
      </w:r>
      <w:r w:rsidR="00AE4EB5" w:rsidRPr="00613597">
        <w:t xml:space="preserve"> of water potential solutions</w:t>
      </w:r>
      <w:r w:rsidR="006A130F" w:rsidRPr="00613597">
        <w:t xml:space="preserve">. Moreover, </w:t>
      </w:r>
      <w:r w:rsidR="005409C6" w:rsidRPr="00613597">
        <w:t>our preliminary data indicated</w:t>
      </w:r>
      <w:r w:rsidR="00C93704" w:rsidRPr="00613597">
        <w:t xml:space="preserve"> that </w:t>
      </w:r>
      <w:r w:rsidR="00A03351" w:rsidRPr="00613597">
        <w:t>the focus species</w:t>
      </w:r>
      <w:r w:rsidR="00C93704" w:rsidRPr="00613597">
        <w:t xml:space="preserve"> has a wide germination niche </w:t>
      </w:r>
      <w:r w:rsidR="008E1ED3" w:rsidRPr="00613597">
        <w:t xml:space="preserve">without significant differences between </w:t>
      </w:r>
      <w:r w:rsidR="00265928" w:rsidRPr="00613597">
        <w:t>constan</w:t>
      </w:r>
      <w:r w:rsidR="006A130F" w:rsidRPr="00613597">
        <w:t>t and alternating temperatures,</w:t>
      </w:r>
      <w:r w:rsidR="00012ECC" w:rsidRPr="00613597">
        <w:t xml:space="preserve"> reaching up to 70% germination even in darkness.</w:t>
      </w:r>
      <w:r w:rsidR="00265928" w:rsidRPr="00613597">
        <w:t xml:space="preserve"> </w:t>
      </w:r>
      <w:r w:rsidR="00A91D4F" w:rsidRPr="00613597">
        <w:t>Third,</w:t>
      </w:r>
      <w:r w:rsidR="005409C6" w:rsidRPr="003407A9">
        <w:t xml:space="preserve"> </w:t>
      </w:r>
      <w:r w:rsidR="00012ECC" w:rsidRPr="003407A9">
        <w:t xml:space="preserve">the </w:t>
      </w:r>
      <w:r w:rsidR="005409C6" w:rsidRPr="003407A9">
        <w:t xml:space="preserve">translation </w:t>
      </w:r>
      <w:r w:rsidR="00D91DAE" w:rsidRPr="003407A9">
        <w:t xml:space="preserve">of </w:t>
      </w:r>
      <w:r w:rsidR="00D91DAE" w:rsidRPr="003407A9">
        <w:lastRenderedPageBreak/>
        <w:t>laboratory P</w:t>
      </w:r>
      <w:r w:rsidR="00012ECC" w:rsidRPr="003407A9">
        <w:t>EG</w:t>
      </w:r>
      <w:r w:rsidR="00D91DAE" w:rsidRPr="003407A9">
        <w:t xml:space="preserve"> results</w:t>
      </w:r>
      <w:r w:rsidR="00CA57BE" w:rsidRPr="003407A9">
        <w:t xml:space="preserve"> </w:t>
      </w:r>
      <w:r w:rsidR="005409C6" w:rsidRPr="003407A9">
        <w:t>in</w:t>
      </w:r>
      <w:r w:rsidR="00CA57BE" w:rsidRPr="003407A9">
        <w:t xml:space="preserve">to field behaviour should be done carefully </w:t>
      </w:r>
      <w:r w:rsidR="00CA57BE" w:rsidRPr="003407A9">
        <w:fldChar w:fldCharType="begin" w:fldLock="1"/>
      </w:r>
      <w:r w:rsidR="00FF04A2"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rsidRPr="003407A9">
        <w:fldChar w:fldCharType="separate"/>
      </w:r>
      <w:r w:rsidR="00CA57BE" w:rsidRPr="003407A9">
        <w:rPr>
          <w:noProof/>
        </w:rPr>
        <w:t>(Camacho et al. 2021)</w:t>
      </w:r>
      <w:r w:rsidR="00CA57BE" w:rsidRPr="003407A9">
        <w:fldChar w:fldCharType="end"/>
      </w:r>
      <w:r w:rsidRPr="003407A9">
        <w:t xml:space="preserve">. In the field, soil water availability </w:t>
      </w:r>
      <w:r w:rsidR="00F8434A">
        <w:t xml:space="preserve">is </w:t>
      </w:r>
      <w:r w:rsidR="00197905" w:rsidRPr="003407A9">
        <w:t>affected by dynamic</w:t>
      </w:r>
      <w:r w:rsidRPr="003407A9">
        <w:t xml:space="preserve"> soil hydraulic conductivity, which in turn depends on soil textural properties </w:t>
      </w:r>
      <w:r w:rsidRPr="003407A9">
        <w:fldChar w:fldCharType="begin" w:fldLock="1"/>
      </w:r>
      <w:r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Pr="003407A9">
        <w:fldChar w:fldCharType="separate"/>
      </w:r>
      <w:r w:rsidRPr="003407A9">
        <w:rPr>
          <w:noProof/>
        </w:rPr>
        <w:t>(Camacho et al. 2021)</w:t>
      </w:r>
      <w:r w:rsidRPr="003407A9">
        <w:fldChar w:fldCharType="end"/>
      </w:r>
      <w:r w:rsidRPr="003407A9">
        <w:t>.</w:t>
      </w:r>
      <w:r w:rsidR="00182942" w:rsidRPr="003407A9">
        <w:t xml:space="preserve"> </w:t>
      </w:r>
      <w:r w:rsidR="00197905" w:rsidRPr="003407A9">
        <w:t xml:space="preserve">It would be important to confirm our results with field emergence data, but it must be considered that maintaining such controlled water potential treatments in the field would be extremely difficult if not impossible with current </w:t>
      </w:r>
      <w:r w:rsidR="007A0AB2" w:rsidRPr="003407A9">
        <w:t>technolog</w:t>
      </w:r>
      <w:r w:rsidR="007A0AB2">
        <w:t>y</w:t>
      </w:r>
      <w:r w:rsidR="00197905" w:rsidRPr="003407A9">
        <w:t>.</w:t>
      </w:r>
    </w:p>
    <w:p w14:paraId="691E8897" w14:textId="3F469B69" w:rsidR="009F63D5" w:rsidRDefault="009F63D5" w:rsidP="009F63D5">
      <w:pPr>
        <w:spacing w:line="360" w:lineRule="auto"/>
        <w:ind w:firstLine="709"/>
        <w:jc w:val="both"/>
      </w:pPr>
      <w:r w:rsidRPr="003407A9">
        <w:t xml:space="preserve">Future research should extend our understanding of intraspecific </w:t>
      </w:r>
      <w:r w:rsidR="00291E15">
        <w:t>variation</w:t>
      </w:r>
      <w:r w:rsidRPr="003407A9">
        <w:t xml:space="preserve"> in germination responses to water stress to other species and ecosystems, including different degrees of environmental water-limitation. In addition, complementary studies with reciprocal sows and common garden experiments will help to disentangle the effects of phenological plasticity and local adaptation. Finally, our understanding needs to be expanded to include the whole seed regeneration spectrum, including soil seed persistence and seedling emergence responses to microclimatic conditions under current and future scenarios. </w:t>
      </w:r>
    </w:p>
    <w:p w14:paraId="0289C2A5" w14:textId="18D44A7B" w:rsidR="00703716" w:rsidRPr="003407A9" w:rsidRDefault="00981A0C" w:rsidP="00427425">
      <w:pPr>
        <w:spacing w:line="360" w:lineRule="auto"/>
        <w:ind w:firstLine="709"/>
        <w:jc w:val="both"/>
      </w:pPr>
      <w:r>
        <w:t>B</w:t>
      </w:r>
      <w:r w:rsidR="00F9176E">
        <w:t xml:space="preserve">e that as it may, </w:t>
      </w:r>
      <w:proofErr w:type="spellStart"/>
      <w:r w:rsidR="00521878" w:rsidRPr="003407A9">
        <w:rPr>
          <w:rFonts w:cstheme="minorHAnsi"/>
        </w:rPr>
        <w:t>ψ</w:t>
      </w:r>
      <w:r w:rsidR="00521878" w:rsidRPr="003407A9">
        <w:rPr>
          <w:rFonts w:cstheme="minorHAnsi"/>
          <w:vertAlign w:val="subscript"/>
        </w:rPr>
        <w:t>b</w:t>
      </w:r>
      <w:proofErr w:type="spellEnd"/>
      <w:r w:rsidR="00521878" w:rsidRPr="003407A9">
        <w:t xml:space="preserve"> </w:t>
      </w:r>
      <w:r w:rsidR="008C6BC2" w:rsidRPr="003407A9">
        <w:t xml:space="preserve">is a functional trait with important consequences for </w:t>
      </w:r>
      <w:r w:rsidR="00427425">
        <w:t xml:space="preserve">reproductive timing and success and, ultimately, for </w:t>
      </w:r>
      <w:r w:rsidR="008C6BC2" w:rsidRPr="003407A9">
        <w:t>individual fitness</w:t>
      </w:r>
      <w:r w:rsidR="00427425">
        <w:t>.</w:t>
      </w:r>
      <w:r>
        <w:t xml:space="preserve"> </w:t>
      </w:r>
      <w:r w:rsidR="006D4776">
        <w:t>The fact that it show</w:t>
      </w:r>
      <w:r w:rsidR="00FE13F1">
        <w:t>s</w:t>
      </w:r>
      <w:r w:rsidR="008C6BC2" w:rsidRPr="003407A9">
        <w:t xml:space="preserve"> intraspecific </w:t>
      </w:r>
      <w:r w:rsidR="00291E15">
        <w:t>variation</w:t>
      </w:r>
      <w:r w:rsidR="008C6BC2" w:rsidRPr="003407A9">
        <w:t xml:space="preserve"> along </w:t>
      </w:r>
      <w:r w:rsidR="006D4776">
        <w:t>microscale</w:t>
      </w:r>
      <w:r w:rsidR="006D4776" w:rsidRPr="003407A9">
        <w:t xml:space="preserve"> </w:t>
      </w:r>
      <w:r w:rsidR="008C6BC2">
        <w:t xml:space="preserve">climatic gradients of </w:t>
      </w:r>
      <w:r w:rsidR="008C6BC2" w:rsidRPr="003407A9">
        <w:t>water availability</w:t>
      </w:r>
      <w:r w:rsidR="006D4776">
        <w:t xml:space="preserve"> indicates th</w:t>
      </w:r>
      <w:r w:rsidR="0065070B">
        <w:t>at seed germination has a high potential to adapt to climatic changes</w:t>
      </w:r>
      <w:r w:rsidR="00E20A29">
        <w:t>, highlighting the capacity of seeds to integrate environmental signals to produce a fine scale regulation of germination events in time and in space</w:t>
      </w:r>
      <w:r>
        <w:t xml:space="preserve">. </w:t>
      </w:r>
      <w:r w:rsidR="00E20A29">
        <w:t xml:space="preserve">This </w:t>
      </w:r>
      <w:r w:rsidR="005966C8">
        <w:t>capacity can be a valuable</w:t>
      </w:r>
      <w:r w:rsidR="00756D98">
        <w:t xml:space="preserve"> buffer </w:t>
      </w:r>
      <w:r w:rsidR="005966C8">
        <w:t xml:space="preserve">against </w:t>
      </w:r>
      <w:r w:rsidR="00756D98">
        <w:t xml:space="preserve">global change effects. </w:t>
      </w:r>
      <w:proofErr w:type="gramStart"/>
      <w:r w:rsidR="00756D98">
        <w:t>In particular,</w:t>
      </w:r>
      <w:r w:rsidR="00F03AF2">
        <w:t xml:space="preserve"> </w:t>
      </w:r>
      <w:r w:rsidR="00002255">
        <w:t>it</w:t>
      </w:r>
      <w:proofErr w:type="gramEnd"/>
      <w:r w:rsidR="00002255">
        <w:t xml:space="preserve"> can help plant populations to cope with the </w:t>
      </w:r>
      <w:r w:rsidR="009D4D87">
        <w:t>increasing unpredictability of precipitation in future climatic</w:t>
      </w:r>
      <w:r w:rsidR="002E4C40">
        <w:t xml:space="preserve"> scenarios</w:t>
      </w:r>
      <w:r w:rsidR="00756D98">
        <w:t xml:space="preserve">. </w:t>
      </w:r>
    </w:p>
    <w:p w14:paraId="7DED688A" w14:textId="3403CC08" w:rsidR="00CA0E0D" w:rsidRPr="003407A9" w:rsidRDefault="0049360F" w:rsidP="002D07AE">
      <w:pPr>
        <w:pStyle w:val="Ttulo2"/>
        <w:spacing w:line="360" w:lineRule="auto"/>
        <w:jc w:val="both"/>
      </w:pPr>
      <w:r w:rsidRPr="003407A9">
        <w:t>5. References</w:t>
      </w:r>
    </w:p>
    <w:p w14:paraId="668AB505" w14:textId="6E0A305E" w:rsidR="0040504F" w:rsidRPr="0040504F" w:rsidRDefault="00EF08C7" w:rsidP="0040504F">
      <w:pPr>
        <w:widowControl w:val="0"/>
        <w:autoSpaceDE w:val="0"/>
        <w:autoSpaceDN w:val="0"/>
        <w:adjustRightInd w:val="0"/>
        <w:spacing w:line="360" w:lineRule="auto"/>
        <w:ind w:left="480" w:hanging="480"/>
        <w:rPr>
          <w:rFonts w:ascii="Calibri" w:hAnsi="Calibri" w:cs="Calibri"/>
          <w:noProof/>
          <w:kern w:val="0"/>
        </w:rPr>
      </w:pPr>
      <w:r w:rsidRPr="003407A9">
        <w:fldChar w:fldCharType="begin" w:fldLock="1"/>
      </w:r>
      <w:r w:rsidRPr="003407A9">
        <w:instrText xml:space="preserve">ADDIN Mendeley Bibliography CSL_BIBLIOGRAPHY </w:instrText>
      </w:r>
      <w:r w:rsidRPr="003407A9">
        <w:fldChar w:fldCharType="separate"/>
      </w:r>
      <w:r w:rsidR="0040504F" w:rsidRPr="0040504F">
        <w:rPr>
          <w:rFonts w:ascii="Calibri" w:hAnsi="Calibri" w:cs="Calibri"/>
          <w:noProof/>
          <w:kern w:val="0"/>
        </w:rPr>
        <w:t xml:space="preserve">Albert, C.H., Thuiller, W., Yoccoz, N.G., Soudant, A., Boucher, F., Saccone, P., &amp; Lavorel, S. 2010. Intraspecific functional variability: Extent, structure and sources of variation. </w:t>
      </w:r>
      <w:r w:rsidR="0040504F" w:rsidRPr="0040504F">
        <w:rPr>
          <w:rFonts w:ascii="Calibri" w:hAnsi="Calibri" w:cs="Calibri"/>
          <w:i/>
          <w:iCs/>
          <w:noProof/>
          <w:kern w:val="0"/>
        </w:rPr>
        <w:t>Journal of Ecology</w:t>
      </w:r>
      <w:r w:rsidR="0040504F" w:rsidRPr="0040504F">
        <w:rPr>
          <w:rFonts w:ascii="Calibri" w:hAnsi="Calibri" w:cs="Calibri"/>
          <w:noProof/>
          <w:kern w:val="0"/>
        </w:rPr>
        <w:t xml:space="preserve"> 98: 604–613.</w:t>
      </w:r>
    </w:p>
    <w:p w14:paraId="724F73D4"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Allen, P.S., Meyer, S.E., &amp; Khan, M.A. 2000. Hydrothermal time as a tool in comparative germination studies. </w:t>
      </w:r>
      <w:r w:rsidRPr="0040504F">
        <w:rPr>
          <w:rFonts w:ascii="Calibri" w:hAnsi="Calibri" w:cs="Calibri"/>
          <w:i/>
          <w:iCs/>
          <w:noProof/>
          <w:kern w:val="0"/>
        </w:rPr>
        <w:t>Seed biology: advances and applications. Proceedings of the Sixth International Workshop on Seeds, Merida, Mexico, 1999.</w:t>
      </w:r>
      <w:r w:rsidRPr="0040504F">
        <w:rPr>
          <w:rFonts w:ascii="Calibri" w:hAnsi="Calibri" w:cs="Calibri"/>
          <w:noProof/>
          <w:kern w:val="0"/>
        </w:rPr>
        <w:t xml:space="preserve"> 401–410.</w:t>
      </w:r>
    </w:p>
    <w:p w14:paraId="6D1B853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Anderson, J.T., Inouye, D.W., McKinney, A.M., Colautti, R.I., &amp; Mitchell-Olds, T. 2012. Phenotypic plasticity and adaptive evolution contribute to advancing flowering phenology in response to climate change. </w:t>
      </w:r>
      <w:r w:rsidRPr="0040504F">
        <w:rPr>
          <w:rFonts w:ascii="Calibri" w:hAnsi="Calibri" w:cs="Calibri"/>
          <w:i/>
          <w:iCs/>
          <w:noProof/>
          <w:kern w:val="0"/>
        </w:rPr>
        <w:t>Proceedings of the Royal Society B: Biological Sciences</w:t>
      </w:r>
      <w:r w:rsidRPr="0040504F">
        <w:rPr>
          <w:rFonts w:ascii="Calibri" w:hAnsi="Calibri" w:cs="Calibri"/>
          <w:noProof/>
          <w:kern w:val="0"/>
        </w:rPr>
        <w:t xml:space="preserve"> 279: 3843–3852.</w:t>
      </w:r>
    </w:p>
    <w:p w14:paraId="53D3BE31"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lastRenderedPageBreak/>
        <w:t xml:space="preserve">Baskin, C.C., &amp; Baskin, J.M. (Eds.). 2022. </w:t>
      </w:r>
      <w:r w:rsidRPr="0040504F">
        <w:rPr>
          <w:rFonts w:ascii="Calibri" w:hAnsi="Calibri" w:cs="Calibri"/>
          <w:i/>
          <w:iCs/>
          <w:noProof/>
          <w:kern w:val="0"/>
        </w:rPr>
        <w:t>Plant Regeneration from Seeds</w:t>
      </w:r>
      <w:r w:rsidRPr="0040504F">
        <w:rPr>
          <w:rFonts w:ascii="Calibri" w:hAnsi="Calibri" w:cs="Calibri"/>
          <w:noProof/>
          <w:kern w:val="0"/>
        </w:rPr>
        <w:t>. Elsevier.</w:t>
      </w:r>
    </w:p>
    <w:p w14:paraId="7D3444D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Baskin, C.C., &amp; Baskin, J.M. 2014. </w:t>
      </w:r>
      <w:r w:rsidRPr="0040504F">
        <w:rPr>
          <w:rFonts w:ascii="Calibri" w:hAnsi="Calibri" w:cs="Calibri"/>
          <w:i/>
          <w:iCs/>
          <w:noProof/>
          <w:kern w:val="0"/>
        </w:rPr>
        <w:t>Seeds. Ecology, Biogeography and Evolution of Dormancy and Germination</w:t>
      </w:r>
      <w:r w:rsidRPr="0040504F">
        <w:rPr>
          <w:rFonts w:ascii="Calibri" w:hAnsi="Calibri" w:cs="Calibri"/>
          <w:noProof/>
          <w:kern w:val="0"/>
        </w:rPr>
        <w:t>. Academic Press, San Diego, CA, USA.</w:t>
      </w:r>
    </w:p>
    <w:p w14:paraId="5941497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de Bello, F., Carmona, C., Dias, A., Götzenberger, L., Moretti, M., &amp; Berg, M. 2021. Intraspecific Trait Variability. In </w:t>
      </w:r>
      <w:r w:rsidRPr="0040504F">
        <w:rPr>
          <w:rFonts w:ascii="Calibri" w:hAnsi="Calibri" w:cs="Calibri"/>
          <w:i/>
          <w:iCs/>
          <w:noProof/>
          <w:kern w:val="0"/>
        </w:rPr>
        <w:t>Handbook of Trait-Based Ecology: From Theory to R Tools</w:t>
      </w:r>
      <w:r w:rsidRPr="0040504F">
        <w:rPr>
          <w:rFonts w:ascii="Calibri" w:hAnsi="Calibri" w:cs="Calibri"/>
          <w:noProof/>
          <w:kern w:val="0"/>
        </w:rPr>
        <w:t>, pp. 105–128. Cambridge University Press.</w:t>
      </w:r>
    </w:p>
    <w:p w14:paraId="38AD1D8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40504F">
        <w:rPr>
          <w:rFonts w:ascii="Calibri" w:hAnsi="Calibri" w:cs="Calibri"/>
          <w:i/>
          <w:iCs/>
          <w:noProof/>
          <w:kern w:val="0"/>
        </w:rPr>
        <w:t>PLoS ONE</w:t>
      </w:r>
      <w:r w:rsidRPr="0040504F">
        <w:rPr>
          <w:rFonts w:ascii="Calibri" w:hAnsi="Calibri" w:cs="Calibri"/>
          <w:noProof/>
          <w:kern w:val="0"/>
        </w:rPr>
        <w:t xml:space="preserve"> 15: 1–19.</w:t>
      </w:r>
    </w:p>
    <w:p w14:paraId="6453553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Bewley, J., Bradford, K., Hilhorst, H., &amp; Nonogaki, H. 2013. Environmental regulation of dormancy and germination. In Bewley, J., Bradford, K., &amp; Hilhorst, H. (eds.), </w:t>
      </w:r>
      <w:r w:rsidRPr="0040504F">
        <w:rPr>
          <w:rFonts w:ascii="Calibri" w:hAnsi="Calibri" w:cs="Calibri"/>
          <w:i/>
          <w:iCs/>
          <w:noProof/>
          <w:kern w:val="0"/>
        </w:rPr>
        <w:t>Seeds: physiology of development, germination and dormancy</w:t>
      </w:r>
      <w:r w:rsidRPr="0040504F">
        <w:rPr>
          <w:rFonts w:ascii="Calibri" w:hAnsi="Calibri" w:cs="Calibri"/>
          <w:noProof/>
          <w:kern w:val="0"/>
        </w:rPr>
        <w:t>, Springer, New York.</w:t>
      </w:r>
    </w:p>
    <w:p w14:paraId="6BF99C5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Bond, W.J., Honig, M., &amp; Maze, K.E. 1999. Seed size and seedling emergence: An allometric relationship and some ecological implications. </w:t>
      </w:r>
      <w:r w:rsidRPr="0040504F">
        <w:rPr>
          <w:rFonts w:ascii="Calibri" w:hAnsi="Calibri" w:cs="Calibri"/>
          <w:i/>
          <w:iCs/>
          <w:noProof/>
          <w:kern w:val="0"/>
        </w:rPr>
        <w:t>Oecologia</w:t>
      </w:r>
      <w:r w:rsidRPr="0040504F">
        <w:rPr>
          <w:rFonts w:ascii="Calibri" w:hAnsi="Calibri" w:cs="Calibri"/>
          <w:noProof/>
          <w:kern w:val="0"/>
        </w:rPr>
        <w:t xml:space="preserve"> 120: 132–136.</w:t>
      </w:r>
    </w:p>
    <w:p w14:paraId="61EE87C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Bradford, K.J. 2002. Applications of hydrothermal time to quantifying and modeling seed germination and dormancy. </w:t>
      </w:r>
      <w:r w:rsidRPr="0040504F">
        <w:rPr>
          <w:rFonts w:ascii="Calibri" w:hAnsi="Calibri" w:cs="Calibri"/>
          <w:i/>
          <w:iCs/>
          <w:noProof/>
          <w:kern w:val="0"/>
        </w:rPr>
        <w:t>Weed Science</w:t>
      </w:r>
      <w:r w:rsidRPr="0040504F">
        <w:rPr>
          <w:rFonts w:ascii="Calibri" w:hAnsi="Calibri" w:cs="Calibri"/>
          <w:noProof/>
          <w:kern w:val="0"/>
        </w:rPr>
        <w:t xml:space="preserve"> 50: 248–260.</w:t>
      </w:r>
    </w:p>
    <w:p w14:paraId="16DB813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40504F">
        <w:rPr>
          <w:rFonts w:ascii="Calibri" w:hAnsi="Calibri" w:cs="Calibri"/>
          <w:i/>
          <w:iCs/>
          <w:noProof/>
          <w:kern w:val="0"/>
        </w:rPr>
        <w:t>The R Journal</w:t>
      </w:r>
      <w:r w:rsidRPr="0040504F">
        <w:rPr>
          <w:rFonts w:ascii="Calibri" w:hAnsi="Calibri" w:cs="Calibri"/>
          <w:noProof/>
          <w:kern w:val="0"/>
        </w:rPr>
        <w:t xml:space="preserve"> 9: 378–400.</w:t>
      </w:r>
    </w:p>
    <w:p w14:paraId="7DF7C222"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Byars, S.G., Papst, W., &amp; Hoffmann, A.A. 2007. Local adaptation and cogradient selection in the alpine plant, Poa hiemata, along a narrow altitudinal gradient. </w:t>
      </w:r>
      <w:r w:rsidRPr="0040504F">
        <w:rPr>
          <w:rFonts w:ascii="Calibri" w:hAnsi="Calibri" w:cs="Calibri"/>
          <w:i/>
          <w:iCs/>
          <w:noProof/>
          <w:kern w:val="0"/>
        </w:rPr>
        <w:t>Evolution</w:t>
      </w:r>
      <w:r w:rsidRPr="0040504F">
        <w:rPr>
          <w:rFonts w:ascii="Calibri" w:hAnsi="Calibri" w:cs="Calibri"/>
          <w:noProof/>
          <w:kern w:val="0"/>
        </w:rPr>
        <w:t xml:space="preserve"> 61: 2925–2941.</w:t>
      </w:r>
    </w:p>
    <w:p w14:paraId="24DF9F4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40504F">
        <w:rPr>
          <w:rFonts w:ascii="Calibri" w:hAnsi="Calibri" w:cs="Calibri"/>
          <w:i/>
          <w:iCs/>
          <w:noProof/>
          <w:kern w:val="0"/>
        </w:rPr>
        <w:t>Plant and Soil</w:t>
      </w:r>
      <w:r w:rsidRPr="0040504F">
        <w:rPr>
          <w:rFonts w:ascii="Calibri" w:hAnsi="Calibri" w:cs="Calibri"/>
          <w:noProof/>
          <w:kern w:val="0"/>
        </w:rPr>
        <w:t xml:space="preserve"> 462: 175–188.</w:t>
      </w:r>
    </w:p>
    <w:p w14:paraId="31EECD59"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Chevin, L.M., Lande, R., &amp; Mace, G.M. 2010. Adaptation, plasticity, and extinction in a changing environment: Towards a predictive theory. </w:t>
      </w:r>
      <w:r w:rsidRPr="0040504F">
        <w:rPr>
          <w:rFonts w:ascii="Calibri" w:hAnsi="Calibri" w:cs="Calibri"/>
          <w:i/>
          <w:iCs/>
          <w:noProof/>
          <w:kern w:val="0"/>
        </w:rPr>
        <w:t>PLoS Biology</w:t>
      </w:r>
      <w:r w:rsidRPr="0040504F">
        <w:rPr>
          <w:rFonts w:ascii="Calibri" w:hAnsi="Calibri" w:cs="Calibri"/>
          <w:noProof/>
          <w:kern w:val="0"/>
        </w:rPr>
        <w:t xml:space="preserve"> 8:.</w:t>
      </w:r>
    </w:p>
    <w:p w14:paraId="3148A5A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Christie, K., Pierson, N.R., Lowry, D.B., &amp; Holeski, L.M. 2022. Local adaptation of seed and seedling traits along a natural aridity gradient may both predict and constrain adaptive responses to climate change. </w:t>
      </w:r>
      <w:r w:rsidRPr="0040504F">
        <w:rPr>
          <w:rFonts w:ascii="Calibri" w:hAnsi="Calibri" w:cs="Calibri"/>
          <w:i/>
          <w:iCs/>
          <w:noProof/>
          <w:kern w:val="0"/>
        </w:rPr>
        <w:t>American Journal of Botany</w:t>
      </w:r>
      <w:r w:rsidRPr="0040504F">
        <w:rPr>
          <w:rFonts w:ascii="Calibri" w:hAnsi="Calibri" w:cs="Calibri"/>
          <w:noProof/>
          <w:kern w:val="0"/>
        </w:rPr>
        <w:t xml:space="preserve"> 109: 1529–1544.</w:t>
      </w:r>
    </w:p>
    <w:p w14:paraId="4B07B4B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Cochrane, A., Yates, C.J., Hoyle, G.L., &amp; Nicotra, A.B. 2015. Will among-population variation in </w:t>
      </w:r>
      <w:r w:rsidRPr="0040504F">
        <w:rPr>
          <w:rFonts w:ascii="Calibri" w:hAnsi="Calibri" w:cs="Calibri"/>
          <w:noProof/>
          <w:kern w:val="0"/>
        </w:rPr>
        <w:lastRenderedPageBreak/>
        <w:t xml:space="preserve">seed traits improve the chance of species persistence under climate change? </w:t>
      </w:r>
      <w:r w:rsidRPr="0040504F">
        <w:rPr>
          <w:rFonts w:ascii="Calibri" w:hAnsi="Calibri" w:cs="Calibri"/>
          <w:i/>
          <w:iCs/>
          <w:noProof/>
          <w:kern w:val="0"/>
        </w:rPr>
        <w:t>Global Ecology and Biogeography</w:t>
      </w:r>
      <w:r w:rsidRPr="0040504F">
        <w:rPr>
          <w:rFonts w:ascii="Calibri" w:hAnsi="Calibri" w:cs="Calibri"/>
          <w:noProof/>
          <w:kern w:val="0"/>
        </w:rPr>
        <w:t xml:space="preserve"> 24: 12–24.</w:t>
      </w:r>
    </w:p>
    <w:p w14:paraId="01AD6B9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Dickman, E.E., Pennington, L.K., Franks, S.J., &amp; Sexton, J.P. 2019. Evidence for adaptive responses to historic drought across a native plant species range. </w:t>
      </w:r>
      <w:r w:rsidRPr="0040504F">
        <w:rPr>
          <w:rFonts w:ascii="Calibri" w:hAnsi="Calibri" w:cs="Calibri"/>
          <w:i/>
          <w:iCs/>
          <w:noProof/>
          <w:kern w:val="0"/>
        </w:rPr>
        <w:t>Evolutionary Applications</w:t>
      </w:r>
      <w:r w:rsidRPr="0040504F">
        <w:rPr>
          <w:rFonts w:ascii="Calibri" w:hAnsi="Calibri" w:cs="Calibri"/>
          <w:noProof/>
          <w:kern w:val="0"/>
        </w:rPr>
        <w:t xml:space="preserve"> 12: 1569–1582.</w:t>
      </w:r>
    </w:p>
    <w:p w14:paraId="75042FE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Donohue, K., Burghardt, L.T., Runcie, D., Bradford, K.J., &amp; Schmitt, J. 2015. Applying developmental threshold models to evolutionary ecology. </w:t>
      </w:r>
      <w:r w:rsidRPr="0040504F">
        <w:rPr>
          <w:rFonts w:ascii="Calibri" w:hAnsi="Calibri" w:cs="Calibri"/>
          <w:i/>
          <w:iCs/>
          <w:noProof/>
          <w:kern w:val="0"/>
        </w:rPr>
        <w:t>Trends in Ecology and Evolution</w:t>
      </w:r>
      <w:r w:rsidRPr="0040504F">
        <w:rPr>
          <w:rFonts w:ascii="Calibri" w:hAnsi="Calibri" w:cs="Calibri"/>
          <w:noProof/>
          <w:kern w:val="0"/>
        </w:rPr>
        <w:t xml:space="preserve"> 30: 66–77.</w:t>
      </w:r>
    </w:p>
    <w:p w14:paraId="3CAF954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Escobar, D.F.E., Silveira, F.A.O., &amp; Morellato, L.P.C. 2018. </w:t>
      </w:r>
      <w:r w:rsidRPr="0040504F">
        <w:rPr>
          <w:rFonts w:ascii="Calibri" w:hAnsi="Calibri" w:cs="Calibri"/>
          <w:noProof/>
          <w:kern w:val="0"/>
        </w:rPr>
        <w:t xml:space="preserve">Timing of seed dispersal and seed dormancy in Brazilian savanna: Two solutions to face seasonality. </w:t>
      </w:r>
      <w:r w:rsidRPr="0040504F">
        <w:rPr>
          <w:rFonts w:ascii="Calibri" w:hAnsi="Calibri" w:cs="Calibri"/>
          <w:i/>
          <w:iCs/>
          <w:noProof/>
          <w:kern w:val="0"/>
        </w:rPr>
        <w:t>Annals of Botany</w:t>
      </w:r>
      <w:r w:rsidRPr="0040504F">
        <w:rPr>
          <w:rFonts w:ascii="Calibri" w:hAnsi="Calibri" w:cs="Calibri"/>
          <w:noProof/>
          <w:kern w:val="0"/>
        </w:rPr>
        <w:t xml:space="preserve"> 121: 1197–1209.</w:t>
      </w:r>
    </w:p>
    <w:p w14:paraId="36FEB13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Evans, M.E.K., &amp; Dennehy, J.J. 2014. Germ Banking : Bet ‐ Hedging and Variable Release from Egg and Seed Dormancy. </w:t>
      </w:r>
      <w:r w:rsidRPr="0040504F">
        <w:rPr>
          <w:rFonts w:ascii="Calibri" w:hAnsi="Calibri" w:cs="Calibri"/>
          <w:i/>
          <w:iCs/>
          <w:noProof/>
          <w:kern w:val="0"/>
        </w:rPr>
        <w:t>The Quarterly Review of Biology</w:t>
      </w:r>
      <w:r w:rsidRPr="0040504F">
        <w:rPr>
          <w:rFonts w:ascii="Calibri" w:hAnsi="Calibri" w:cs="Calibri"/>
          <w:noProof/>
          <w:kern w:val="0"/>
        </w:rPr>
        <w:t xml:space="preserve"> 80: 431–451.</w:t>
      </w:r>
    </w:p>
    <w:p w14:paraId="63E15E7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Evans, C.E., &amp; Etherington, J.R. 1991. The effect of soil water potential on seedling growth of some British plants. </w:t>
      </w:r>
      <w:r w:rsidRPr="0040504F">
        <w:rPr>
          <w:rFonts w:ascii="Calibri" w:hAnsi="Calibri" w:cs="Calibri"/>
          <w:i/>
          <w:iCs/>
          <w:noProof/>
          <w:kern w:val="0"/>
        </w:rPr>
        <w:t>New Phytologist</w:t>
      </w:r>
      <w:r w:rsidRPr="0040504F">
        <w:rPr>
          <w:rFonts w:ascii="Calibri" w:hAnsi="Calibri" w:cs="Calibri"/>
          <w:noProof/>
          <w:kern w:val="0"/>
        </w:rPr>
        <w:t xml:space="preserve"> 118: 571–579.</w:t>
      </w:r>
    </w:p>
    <w:p w14:paraId="57F148F4"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40504F">
        <w:rPr>
          <w:rFonts w:ascii="Calibri" w:hAnsi="Calibri" w:cs="Calibri"/>
          <w:i/>
          <w:iCs/>
          <w:noProof/>
          <w:kern w:val="0"/>
        </w:rPr>
        <w:t>New Phytologist</w:t>
      </w:r>
      <w:r w:rsidRPr="0040504F">
        <w:rPr>
          <w:rFonts w:ascii="Calibri" w:hAnsi="Calibri" w:cs="Calibri"/>
          <w:noProof/>
          <w:kern w:val="0"/>
        </w:rPr>
        <w:t xml:space="preserve"> 229: 3573–3586.</w:t>
      </w:r>
    </w:p>
    <w:p w14:paraId="5E88970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Fernández-Pascual, E., &amp; González-Rodríguez, G. 2020. seedr: Hydro and Thermal Time Germination Models in R. </w:t>
      </w:r>
    </w:p>
    <w:p w14:paraId="3917A278" w14:textId="77777777" w:rsidR="0040504F" w:rsidRPr="002A48B2" w:rsidRDefault="0040504F" w:rsidP="0040504F">
      <w:pPr>
        <w:widowControl w:val="0"/>
        <w:autoSpaceDE w:val="0"/>
        <w:autoSpaceDN w:val="0"/>
        <w:adjustRightInd w:val="0"/>
        <w:spacing w:line="360" w:lineRule="auto"/>
        <w:ind w:left="480" w:hanging="480"/>
        <w:rPr>
          <w:rFonts w:ascii="Calibri" w:hAnsi="Calibri" w:cs="Calibri"/>
          <w:noProof/>
          <w:kern w:val="0"/>
          <w:lang w:val="es-ES"/>
        </w:rPr>
      </w:pPr>
      <w:r w:rsidRPr="002A48B2">
        <w:rPr>
          <w:rFonts w:ascii="Calibri" w:hAnsi="Calibri" w:cs="Calibri"/>
          <w:noProof/>
          <w:kern w:val="0"/>
          <w:lang w:val="es-ES"/>
        </w:rPr>
        <w:t xml:space="preserve">Fernández-Pascual, E., &amp; Jiménez-Alfaro, B. 2014. </w:t>
      </w:r>
      <w:r w:rsidRPr="0040504F">
        <w:rPr>
          <w:rFonts w:ascii="Calibri" w:hAnsi="Calibri" w:cs="Calibri"/>
          <w:noProof/>
          <w:kern w:val="0"/>
        </w:rPr>
        <w:t xml:space="preserve">Phenotypic plasticity in seed germination relates differentially to overwintering and flowering temperatures. </w:t>
      </w:r>
      <w:r w:rsidRPr="002A48B2">
        <w:rPr>
          <w:rFonts w:ascii="Calibri" w:hAnsi="Calibri" w:cs="Calibri"/>
          <w:i/>
          <w:iCs/>
          <w:noProof/>
          <w:kern w:val="0"/>
          <w:lang w:val="es-ES"/>
        </w:rPr>
        <w:t>Seed Science Research</w:t>
      </w:r>
      <w:r w:rsidRPr="002A48B2">
        <w:rPr>
          <w:rFonts w:ascii="Calibri" w:hAnsi="Calibri" w:cs="Calibri"/>
          <w:noProof/>
          <w:kern w:val="0"/>
          <w:lang w:val="es-ES"/>
        </w:rPr>
        <w:t xml:space="preserve"> 24: 273–280.</w:t>
      </w:r>
    </w:p>
    <w:p w14:paraId="5AC099C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Fernández-Pascual, E., Jiménez-Alfaro, B., Caujapé-Castells, J., Jaén-Molina, R., &amp; Díaz, T.E. 2013. </w:t>
      </w:r>
      <w:r w:rsidRPr="0040504F">
        <w:rPr>
          <w:rFonts w:ascii="Calibri" w:hAnsi="Calibri" w:cs="Calibri"/>
          <w:noProof/>
          <w:kern w:val="0"/>
        </w:rPr>
        <w:t xml:space="preserve">A local dormancy cline is related to the seed maturation environment, population genetic composition and climate. </w:t>
      </w:r>
      <w:r w:rsidRPr="0040504F">
        <w:rPr>
          <w:rFonts w:ascii="Calibri" w:hAnsi="Calibri" w:cs="Calibri"/>
          <w:i/>
          <w:iCs/>
          <w:noProof/>
          <w:kern w:val="0"/>
        </w:rPr>
        <w:t>Annals of Botany</w:t>
      </w:r>
      <w:r w:rsidRPr="0040504F">
        <w:rPr>
          <w:rFonts w:ascii="Calibri" w:hAnsi="Calibri" w:cs="Calibri"/>
          <w:noProof/>
          <w:kern w:val="0"/>
        </w:rPr>
        <w:t xml:space="preserve"> 112: 937–945.</w:t>
      </w:r>
    </w:p>
    <w:p w14:paraId="29D84C5F" w14:textId="77777777" w:rsidR="0040504F" w:rsidRPr="002A48B2" w:rsidRDefault="0040504F" w:rsidP="0040504F">
      <w:pPr>
        <w:widowControl w:val="0"/>
        <w:autoSpaceDE w:val="0"/>
        <w:autoSpaceDN w:val="0"/>
        <w:adjustRightInd w:val="0"/>
        <w:spacing w:line="360" w:lineRule="auto"/>
        <w:ind w:left="480" w:hanging="480"/>
        <w:rPr>
          <w:rFonts w:ascii="Calibri" w:hAnsi="Calibri" w:cs="Calibri"/>
          <w:noProof/>
          <w:kern w:val="0"/>
          <w:lang w:val="es-ES"/>
        </w:rPr>
      </w:pPr>
      <w:r w:rsidRPr="0040504F">
        <w:rPr>
          <w:rFonts w:ascii="Calibri" w:hAnsi="Calibri" w:cs="Calibri"/>
          <w:noProof/>
          <w:kern w:val="0"/>
        </w:rPr>
        <w:t xml:space="preserve">Fernández-Pascual, E., Mattana, E., &amp; Pritchard, H.W. 2019. Seeds of future past: climate change and the thermal memory of plant reproductive traits. </w:t>
      </w:r>
      <w:r w:rsidRPr="002A48B2">
        <w:rPr>
          <w:rFonts w:ascii="Calibri" w:hAnsi="Calibri" w:cs="Calibri"/>
          <w:i/>
          <w:iCs/>
          <w:noProof/>
          <w:kern w:val="0"/>
          <w:lang w:val="es-ES"/>
        </w:rPr>
        <w:t>Biological Reviews</w:t>
      </w:r>
      <w:r w:rsidRPr="002A48B2">
        <w:rPr>
          <w:rFonts w:ascii="Calibri" w:hAnsi="Calibri" w:cs="Calibri"/>
          <w:noProof/>
          <w:kern w:val="0"/>
          <w:lang w:val="es-ES"/>
        </w:rPr>
        <w:t xml:space="preserve"> 94: 439–456.</w:t>
      </w:r>
    </w:p>
    <w:p w14:paraId="69F6B39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lastRenderedPageBreak/>
        <w:t xml:space="preserve">Frischie, S., Fernández-Pascual, E., Ramirez, C.G., Toorop, P., González, M.H., &amp; Jiménez-Alfaro, B. 2018. </w:t>
      </w:r>
      <w:r w:rsidRPr="0040504F">
        <w:rPr>
          <w:rFonts w:ascii="Calibri" w:hAnsi="Calibri" w:cs="Calibri"/>
          <w:noProof/>
          <w:kern w:val="0"/>
        </w:rPr>
        <w:t xml:space="preserve">Hydrothermal thresholds for seed germination in winter annual forbs from old-field Mediterranean landscapes. </w:t>
      </w:r>
      <w:r w:rsidRPr="0040504F">
        <w:rPr>
          <w:rFonts w:ascii="Calibri" w:hAnsi="Calibri" w:cs="Calibri"/>
          <w:i/>
          <w:iCs/>
          <w:noProof/>
          <w:kern w:val="0"/>
        </w:rPr>
        <w:t>Plant Biology</w:t>
      </w:r>
      <w:r w:rsidRPr="0040504F">
        <w:rPr>
          <w:rFonts w:ascii="Calibri" w:hAnsi="Calibri" w:cs="Calibri"/>
          <w:noProof/>
          <w:kern w:val="0"/>
        </w:rPr>
        <w:t xml:space="preserve"> 21: 449–457.</w:t>
      </w:r>
    </w:p>
    <w:p w14:paraId="3855D62B" w14:textId="77777777" w:rsidR="0040504F" w:rsidRPr="002A48B2" w:rsidRDefault="0040504F" w:rsidP="0040504F">
      <w:pPr>
        <w:widowControl w:val="0"/>
        <w:autoSpaceDE w:val="0"/>
        <w:autoSpaceDN w:val="0"/>
        <w:adjustRightInd w:val="0"/>
        <w:spacing w:line="360" w:lineRule="auto"/>
        <w:ind w:left="480" w:hanging="480"/>
        <w:rPr>
          <w:rFonts w:ascii="Calibri" w:hAnsi="Calibri" w:cs="Calibri"/>
          <w:noProof/>
          <w:kern w:val="0"/>
          <w:lang w:val="es-ES"/>
        </w:rPr>
      </w:pPr>
      <w:r w:rsidRPr="0040504F">
        <w:rPr>
          <w:rFonts w:ascii="Calibri" w:hAnsi="Calibri" w:cs="Calibri"/>
          <w:noProof/>
          <w:kern w:val="0"/>
        </w:rPr>
        <w:t xml:space="preserve">Gelviz-Gelvez, S.M., Pavón, N.P., Flores, J., Barragán, F., &amp; Paz, H. 2020. Germination of seven species of shrubs in semiarid central Mexico: Effect of drought and seed size. </w:t>
      </w:r>
      <w:r w:rsidRPr="002A48B2">
        <w:rPr>
          <w:rFonts w:ascii="Calibri" w:hAnsi="Calibri" w:cs="Calibri"/>
          <w:i/>
          <w:iCs/>
          <w:noProof/>
          <w:kern w:val="0"/>
          <w:lang w:val="es-ES"/>
        </w:rPr>
        <w:t>Botanical Sciences</w:t>
      </w:r>
      <w:r w:rsidRPr="002A48B2">
        <w:rPr>
          <w:rFonts w:ascii="Calibri" w:hAnsi="Calibri" w:cs="Calibri"/>
          <w:noProof/>
          <w:kern w:val="0"/>
          <w:lang w:val="es-ES"/>
        </w:rPr>
        <w:t xml:space="preserve"> 98: 464–472.</w:t>
      </w:r>
    </w:p>
    <w:p w14:paraId="50060FAE"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Giménez-Benavides, L., Escudero, A., &amp; Iriondo, J.M. 2007. </w:t>
      </w:r>
      <w:r w:rsidRPr="0040504F">
        <w:rPr>
          <w:rFonts w:ascii="Calibri" w:hAnsi="Calibri" w:cs="Calibri"/>
          <w:noProof/>
          <w:kern w:val="0"/>
        </w:rPr>
        <w:t xml:space="preserve">Local adaptation enhances seedling recruitment along an altitudinal gradient in a high mountain mediterranean plant. </w:t>
      </w:r>
      <w:r w:rsidRPr="0040504F">
        <w:rPr>
          <w:rFonts w:ascii="Calibri" w:hAnsi="Calibri" w:cs="Calibri"/>
          <w:i/>
          <w:iCs/>
          <w:noProof/>
          <w:kern w:val="0"/>
        </w:rPr>
        <w:t>Annals of Botany</w:t>
      </w:r>
      <w:r w:rsidRPr="0040504F">
        <w:rPr>
          <w:rFonts w:ascii="Calibri" w:hAnsi="Calibri" w:cs="Calibri"/>
          <w:noProof/>
          <w:kern w:val="0"/>
        </w:rPr>
        <w:t xml:space="preserve"> 99: 723–734.</w:t>
      </w:r>
    </w:p>
    <w:p w14:paraId="13945AC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40504F">
        <w:rPr>
          <w:rFonts w:ascii="Calibri" w:hAnsi="Calibri" w:cs="Calibri"/>
          <w:i/>
          <w:iCs/>
          <w:noProof/>
          <w:kern w:val="0"/>
        </w:rPr>
        <w:t>Arctic, Antarctic, and Alpine Research</w:t>
      </w:r>
      <w:r w:rsidRPr="0040504F">
        <w:rPr>
          <w:rFonts w:ascii="Calibri" w:hAnsi="Calibri" w:cs="Calibri"/>
          <w:noProof/>
          <w:kern w:val="0"/>
        </w:rPr>
        <w:t xml:space="preserve"> 44: 288–295.</w:t>
      </w:r>
    </w:p>
    <w:p w14:paraId="3D6C6D7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Gremer, J.R., &amp; Venable, D.L. 2014. Bet hedging in desert winter annual plants: Optimal germination strategies in a variable environment. </w:t>
      </w:r>
      <w:r w:rsidRPr="0040504F">
        <w:rPr>
          <w:rFonts w:ascii="Calibri" w:hAnsi="Calibri" w:cs="Calibri"/>
          <w:i/>
          <w:iCs/>
          <w:noProof/>
          <w:kern w:val="0"/>
        </w:rPr>
        <w:t>Ecology Letters</w:t>
      </w:r>
      <w:r w:rsidRPr="0040504F">
        <w:rPr>
          <w:rFonts w:ascii="Calibri" w:hAnsi="Calibri" w:cs="Calibri"/>
          <w:noProof/>
          <w:kern w:val="0"/>
        </w:rPr>
        <w:t xml:space="preserve"> 17: 380–387.</w:t>
      </w:r>
    </w:p>
    <w:p w14:paraId="03AF9BB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40504F">
        <w:rPr>
          <w:rFonts w:ascii="Calibri" w:hAnsi="Calibri" w:cs="Calibri"/>
          <w:i/>
          <w:iCs/>
          <w:noProof/>
          <w:kern w:val="0"/>
        </w:rPr>
        <w:t>Ecology and Evolution</w:t>
      </w:r>
      <w:r w:rsidRPr="0040504F">
        <w:rPr>
          <w:rFonts w:ascii="Calibri" w:hAnsi="Calibri" w:cs="Calibri"/>
          <w:noProof/>
          <w:kern w:val="0"/>
        </w:rPr>
        <w:t xml:space="preserve"> 13: 1–19.</w:t>
      </w:r>
    </w:p>
    <w:p w14:paraId="02F655A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Hartig, F. 2020. DHARMa: Residual Diagnostics for Hierarchical (Multi-Level / Mixed) Regression Models. </w:t>
      </w:r>
    </w:p>
    <w:p w14:paraId="3F41107B" w14:textId="77777777" w:rsidR="0040504F" w:rsidRPr="002A48B2" w:rsidRDefault="0040504F" w:rsidP="0040504F">
      <w:pPr>
        <w:widowControl w:val="0"/>
        <w:autoSpaceDE w:val="0"/>
        <w:autoSpaceDN w:val="0"/>
        <w:adjustRightInd w:val="0"/>
        <w:spacing w:line="360" w:lineRule="auto"/>
        <w:ind w:left="480" w:hanging="480"/>
        <w:rPr>
          <w:rFonts w:ascii="Calibri" w:hAnsi="Calibri" w:cs="Calibri"/>
          <w:noProof/>
          <w:kern w:val="0"/>
          <w:lang w:val="es-ES"/>
        </w:rPr>
      </w:pPr>
      <w:r w:rsidRPr="002A48B2">
        <w:rPr>
          <w:rFonts w:ascii="Calibri" w:hAnsi="Calibri" w:cs="Calibri"/>
          <w:noProof/>
          <w:kern w:val="0"/>
          <w:lang w:val="es-ES"/>
        </w:rPr>
        <w:t xml:space="preserve">Jiménez- Alfaro, B., Fernandez-Pascual, E., &amp; Espinosa Del Alba, ClaraMarcenó, C. 2024. </w:t>
      </w:r>
      <w:r w:rsidRPr="0040504F">
        <w:rPr>
          <w:rFonts w:ascii="Calibri" w:hAnsi="Calibri" w:cs="Calibri"/>
          <w:noProof/>
          <w:kern w:val="0"/>
        </w:rPr>
        <w:t xml:space="preserve">Journal of Vegetation Science Spatiotemporal patterns of microclimatic buffering in relict alpine communities. </w:t>
      </w:r>
      <w:r w:rsidRPr="002A48B2">
        <w:rPr>
          <w:rFonts w:ascii="Calibri" w:hAnsi="Calibri" w:cs="Calibri"/>
          <w:i/>
          <w:iCs/>
          <w:noProof/>
          <w:kern w:val="0"/>
          <w:lang w:val="es-ES"/>
        </w:rPr>
        <w:t>Journal of Vegeta</w:t>
      </w:r>
      <w:r w:rsidRPr="002A48B2">
        <w:rPr>
          <w:rFonts w:ascii="Calibri" w:hAnsi="Calibri" w:cs="Calibri"/>
          <w:noProof/>
          <w:kern w:val="0"/>
          <w:lang w:val="es-ES"/>
        </w:rPr>
        <w:t>.</w:t>
      </w:r>
    </w:p>
    <w:p w14:paraId="3E22219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Jiménez-Alfaro, B., Carlón, L., Fernández-Pascual, E., Acedo, C., Alfaro-Saiz, E., Redondo, R.A., Cires, E., del Egido Mazuelas, F., del Río, S., Díaz-González, T.E., García-González, M.E., Lence, C., Llamas, F., Nava, H., Penas, Á., Rodríguez Guitián, M.A., &amp; Vázquez, V.M. 2021. </w:t>
      </w:r>
      <w:r w:rsidRPr="0040504F">
        <w:rPr>
          <w:rFonts w:ascii="Calibri" w:hAnsi="Calibri" w:cs="Calibri"/>
          <w:noProof/>
          <w:kern w:val="0"/>
        </w:rPr>
        <w:t xml:space="preserve">Checklist of the vascular plants of the Cantabrian Mountains. </w:t>
      </w:r>
      <w:r w:rsidRPr="0040504F">
        <w:rPr>
          <w:rFonts w:ascii="Calibri" w:hAnsi="Calibri" w:cs="Calibri"/>
          <w:i/>
          <w:iCs/>
          <w:noProof/>
          <w:kern w:val="0"/>
        </w:rPr>
        <w:t>Mediterranean Botany</w:t>
      </w:r>
      <w:r w:rsidRPr="0040504F">
        <w:rPr>
          <w:rFonts w:ascii="Calibri" w:hAnsi="Calibri" w:cs="Calibri"/>
          <w:noProof/>
          <w:kern w:val="0"/>
        </w:rPr>
        <w:t xml:space="preserve"> 42: 1–60.</w:t>
      </w:r>
    </w:p>
    <w:p w14:paraId="3E6F85B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Jiménez-Alfaro, B., Hernández-González, M., Fernández-Pascual, E., Toorop, P., Frischie, S., &amp; Gálvez-Ramírez, C. 2018. </w:t>
      </w:r>
      <w:r w:rsidRPr="0040504F">
        <w:rPr>
          <w:rFonts w:ascii="Calibri" w:hAnsi="Calibri" w:cs="Calibri"/>
          <w:noProof/>
          <w:kern w:val="0"/>
        </w:rPr>
        <w:t xml:space="preserve">Germination ecology of winter annual grasses in Mediterranean climates: Applications for soil cover in olive groves. </w:t>
      </w:r>
      <w:r w:rsidRPr="0040504F">
        <w:rPr>
          <w:rFonts w:ascii="Calibri" w:hAnsi="Calibri" w:cs="Calibri"/>
          <w:i/>
          <w:iCs/>
          <w:noProof/>
          <w:kern w:val="0"/>
        </w:rPr>
        <w:t xml:space="preserve">Agriculture, Ecosystems and </w:t>
      </w:r>
      <w:r w:rsidRPr="0040504F">
        <w:rPr>
          <w:rFonts w:ascii="Calibri" w:hAnsi="Calibri" w:cs="Calibri"/>
          <w:i/>
          <w:iCs/>
          <w:noProof/>
          <w:kern w:val="0"/>
        </w:rPr>
        <w:lastRenderedPageBreak/>
        <w:t>Environment</w:t>
      </w:r>
      <w:r w:rsidRPr="0040504F">
        <w:rPr>
          <w:rFonts w:ascii="Calibri" w:hAnsi="Calibri" w:cs="Calibri"/>
          <w:noProof/>
          <w:kern w:val="0"/>
        </w:rPr>
        <w:t xml:space="preserve"> 262: 29–35.</w:t>
      </w:r>
    </w:p>
    <w:p w14:paraId="5769412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Jump, A.S., Marchant, R., &amp; Peñuelas, J. 2009. Environmental change and the option value of genetic diversity. </w:t>
      </w:r>
      <w:r w:rsidRPr="0040504F">
        <w:rPr>
          <w:rFonts w:ascii="Calibri" w:hAnsi="Calibri" w:cs="Calibri"/>
          <w:i/>
          <w:iCs/>
          <w:noProof/>
          <w:kern w:val="0"/>
        </w:rPr>
        <w:t>Trends in Plant Science</w:t>
      </w:r>
      <w:r w:rsidRPr="0040504F">
        <w:rPr>
          <w:rFonts w:ascii="Calibri" w:hAnsi="Calibri" w:cs="Calibri"/>
          <w:noProof/>
          <w:kern w:val="0"/>
        </w:rPr>
        <w:t xml:space="preserve"> 14: 51–58.</w:t>
      </w:r>
    </w:p>
    <w:p w14:paraId="7BF54B2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Kidson, R., &amp; Westoby, M. 2000. International Association for Ecology Seed Mass and Seedling Dimensions in Relation to Seedling Establishment Published by : Springer in cooperation with International Association for Ecology Stable URL : http://www.jstor.org/stable/4222740 Seed mass and. </w:t>
      </w:r>
      <w:r w:rsidRPr="0040504F">
        <w:rPr>
          <w:rFonts w:ascii="Calibri" w:hAnsi="Calibri" w:cs="Calibri"/>
          <w:i/>
          <w:iCs/>
          <w:noProof/>
          <w:kern w:val="0"/>
        </w:rPr>
        <w:t>Oecologia</w:t>
      </w:r>
      <w:r w:rsidRPr="0040504F">
        <w:rPr>
          <w:rFonts w:ascii="Calibri" w:hAnsi="Calibri" w:cs="Calibri"/>
          <w:noProof/>
          <w:kern w:val="0"/>
        </w:rPr>
        <w:t xml:space="preserve"> 125: 11–17.</w:t>
      </w:r>
    </w:p>
    <w:p w14:paraId="0C5237F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Kikuzawa, K., &amp; Koyama, H. 1999. Scaling of soil water absorption by seeds: an experiment using seed analogues. </w:t>
      </w:r>
      <w:r w:rsidRPr="0040504F">
        <w:rPr>
          <w:rFonts w:ascii="Calibri" w:hAnsi="Calibri" w:cs="Calibri"/>
          <w:i/>
          <w:iCs/>
          <w:noProof/>
          <w:kern w:val="0"/>
        </w:rPr>
        <w:t>Seed Science Research</w:t>
      </w:r>
      <w:r w:rsidRPr="0040504F">
        <w:rPr>
          <w:rFonts w:ascii="Calibri" w:hAnsi="Calibri" w:cs="Calibri"/>
          <w:noProof/>
          <w:kern w:val="0"/>
        </w:rPr>
        <w:t xml:space="preserve"> 9: 171–178.</w:t>
      </w:r>
    </w:p>
    <w:p w14:paraId="493AF71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Kinnison, M.T., &amp; Hairston, N.G. 2007. Eco-evolutionary conservation biology: Contemporary evolution and the dynamics of persistence. </w:t>
      </w:r>
      <w:r w:rsidRPr="0040504F">
        <w:rPr>
          <w:rFonts w:ascii="Calibri" w:hAnsi="Calibri" w:cs="Calibri"/>
          <w:i/>
          <w:iCs/>
          <w:noProof/>
          <w:kern w:val="0"/>
        </w:rPr>
        <w:t>Functional Ecology</w:t>
      </w:r>
      <w:r w:rsidRPr="0040504F">
        <w:rPr>
          <w:rFonts w:ascii="Calibri" w:hAnsi="Calibri" w:cs="Calibri"/>
          <w:noProof/>
          <w:kern w:val="0"/>
        </w:rPr>
        <w:t xml:space="preserve"> 21: 444–454.</w:t>
      </w:r>
    </w:p>
    <w:p w14:paraId="76263C2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Van Kleunen, M., &amp; Fischer, M. 2005. Constraints on the evolution of adaptive phenotypic plasticity in plants. </w:t>
      </w:r>
      <w:r w:rsidRPr="0040504F">
        <w:rPr>
          <w:rFonts w:ascii="Calibri" w:hAnsi="Calibri" w:cs="Calibri"/>
          <w:i/>
          <w:iCs/>
          <w:noProof/>
          <w:kern w:val="0"/>
        </w:rPr>
        <w:t>New Phytologist</w:t>
      </w:r>
      <w:r w:rsidRPr="0040504F">
        <w:rPr>
          <w:rFonts w:ascii="Calibri" w:hAnsi="Calibri" w:cs="Calibri"/>
          <w:noProof/>
          <w:kern w:val="0"/>
        </w:rPr>
        <w:t xml:space="preserve"> 166: 49–60.</w:t>
      </w:r>
    </w:p>
    <w:p w14:paraId="33DF1F6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Körner, C., &amp; Hiltbrunner, E. 2021. Why is the alpine flora comparatively robust against climatic warming? </w:t>
      </w:r>
      <w:r w:rsidRPr="0040504F">
        <w:rPr>
          <w:rFonts w:ascii="Calibri" w:hAnsi="Calibri" w:cs="Calibri"/>
          <w:i/>
          <w:iCs/>
          <w:noProof/>
          <w:kern w:val="0"/>
        </w:rPr>
        <w:t>Diversity</w:t>
      </w:r>
      <w:r w:rsidRPr="0040504F">
        <w:rPr>
          <w:rFonts w:ascii="Calibri" w:hAnsi="Calibri" w:cs="Calibri"/>
          <w:noProof/>
          <w:kern w:val="0"/>
        </w:rPr>
        <w:t xml:space="preserve"> 13:.</w:t>
      </w:r>
    </w:p>
    <w:p w14:paraId="11C48DE9"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Kos, M., &amp; Poschlod, P. 2008. Correlates of inter-specific variation in germination response to water stress in a semi-arid savannah. </w:t>
      </w:r>
      <w:r w:rsidRPr="0040504F">
        <w:rPr>
          <w:rFonts w:ascii="Calibri" w:hAnsi="Calibri" w:cs="Calibri"/>
          <w:i/>
          <w:iCs/>
          <w:noProof/>
          <w:kern w:val="0"/>
        </w:rPr>
        <w:t>Basic and Applied Ecology</w:t>
      </w:r>
      <w:r w:rsidRPr="0040504F">
        <w:rPr>
          <w:rFonts w:ascii="Calibri" w:hAnsi="Calibri" w:cs="Calibri"/>
          <w:noProof/>
          <w:kern w:val="0"/>
        </w:rPr>
        <w:t xml:space="preserve"> 9: 645–652.</w:t>
      </w:r>
    </w:p>
    <w:p w14:paraId="3C84CECE"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Kotlarski, S., Gobiet, A., Morin, S., Olefs, M., Rajczak, J., &amp; Samacoïts, R. 2023. 21st Century alpine climate change. </w:t>
      </w:r>
      <w:r w:rsidRPr="0040504F">
        <w:rPr>
          <w:rFonts w:ascii="Calibri" w:hAnsi="Calibri" w:cs="Calibri"/>
          <w:i/>
          <w:iCs/>
          <w:noProof/>
          <w:kern w:val="0"/>
        </w:rPr>
        <w:t>Climate Dynamics</w:t>
      </w:r>
      <w:r w:rsidRPr="0040504F">
        <w:rPr>
          <w:rFonts w:ascii="Calibri" w:hAnsi="Calibri" w:cs="Calibri"/>
          <w:noProof/>
          <w:kern w:val="0"/>
        </w:rPr>
        <w:t xml:space="preserve"> 60: 65–86.</w:t>
      </w:r>
    </w:p>
    <w:p w14:paraId="4DFE804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Kurze, S., Bareither, N., &amp; Metz, J. 2017. Phenology, roots and reproductive allocation, but not the LHS scheme, shape ecotypes along an aridity gradient. </w:t>
      </w:r>
      <w:r w:rsidRPr="0040504F">
        <w:rPr>
          <w:rFonts w:ascii="Calibri" w:hAnsi="Calibri" w:cs="Calibri"/>
          <w:i/>
          <w:iCs/>
          <w:noProof/>
          <w:kern w:val="0"/>
        </w:rPr>
        <w:t>Perspectives in Plant Ecology, Evolution and Systematics</w:t>
      </w:r>
      <w:r w:rsidRPr="0040504F">
        <w:rPr>
          <w:rFonts w:ascii="Calibri" w:hAnsi="Calibri" w:cs="Calibri"/>
          <w:noProof/>
          <w:kern w:val="0"/>
        </w:rPr>
        <w:t xml:space="preserve"> 29: 20–29.</w:t>
      </w:r>
    </w:p>
    <w:p w14:paraId="378C6D5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Lampei, C., Metz, J., &amp; Tielbörger, K. 2017. Clinal population divergence in an adaptive parental environmental effect that adjusts seed banking. </w:t>
      </w:r>
      <w:r w:rsidRPr="0040504F">
        <w:rPr>
          <w:rFonts w:ascii="Calibri" w:hAnsi="Calibri" w:cs="Calibri"/>
          <w:i/>
          <w:iCs/>
          <w:noProof/>
          <w:kern w:val="0"/>
        </w:rPr>
        <w:t>New Phytologist</w:t>
      </w:r>
      <w:r w:rsidRPr="0040504F">
        <w:rPr>
          <w:rFonts w:ascii="Calibri" w:hAnsi="Calibri" w:cs="Calibri"/>
          <w:noProof/>
          <w:kern w:val="0"/>
        </w:rPr>
        <w:t xml:space="preserve"> 214: 1230–1244.</w:t>
      </w:r>
    </w:p>
    <w:p w14:paraId="214BE0B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Lande, R. 2009. Adaptation to an extraordinary environment by evolution of phenotypic plasticity and genetic assimilation. </w:t>
      </w:r>
      <w:r w:rsidRPr="0040504F">
        <w:rPr>
          <w:rFonts w:ascii="Calibri" w:hAnsi="Calibri" w:cs="Calibri"/>
          <w:i/>
          <w:iCs/>
          <w:noProof/>
          <w:kern w:val="0"/>
        </w:rPr>
        <w:t>Journal of Evolutionary Biology</w:t>
      </w:r>
      <w:r w:rsidRPr="0040504F">
        <w:rPr>
          <w:rFonts w:ascii="Calibri" w:hAnsi="Calibri" w:cs="Calibri"/>
          <w:noProof/>
          <w:kern w:val="0"/>
        </w:rPr>
        <w:t xml:space="preserve"> 22: 1435–1446.</w:t>
      </w:r>
    </w:p>
    <w:p w14:paraId="76F8060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Levine, J.M., Mceachern, A.K., &amp; Cowan, C. 2011. Seasonal timing of first rain storms affects rare plant population dynamics. </w:t>
      </w:r>
      <w:r w:rsidRPr="0040504F">
        <w:rPr>
          <w:rFonts w:ascii="Calibri" w:hAnsi="Calibri" w:cs="Calibri"/>
          <w:i/>
          <w:iCs/>
          <w:noProof/>
          <w:kern w:val="0"/>
        </w:rPr>
        <w:t>Ecology</w:t>
      </w:r>
      <w:r w:rsidRPr="0040504F">
        <w:rPr>
          <w:rFonts w:ascii="Calibri" w:hAnsi="Calibri" w:cs="Calibri"/>
          <w:noProof/>
          <w:kern w:val="0"/>
        </w:rPr>
        <w:t xml:space="preserve"> 92: 2236–2247.</w:t>
      </w:r>
    </w:p>
    <w:p w14:paraId="240CDE1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Matesanz, S., Gianoli, E., &amp; Valladares, F. 2010. Global change and the evolution of phenotypic </w:t>
      </w:r>
      <w:r w:rsidRPr="0040504F">
        <w:rPr>
          <w:rFonts w:ascii="Calibri" w:hAnsi="Calibri" w:cs="Calibri"/>
          <w:noProof/>
          <w:kern w:val="0"/>
        </w:rPr>
        <w:lastRenderedPageBreak/>
        <w:t xml:space="preserve">plasticity in plants. </w:t>
      </w:r>
      <w:r w:rsidRPr="0040504F">
        <w:rPr>
          <w:rFonts w:ascii="Calibri" w:hAnsi="Calibri" w:cs="Calibri"/>
          <w:i/>
          <w:iCs/>
          <w:noProof/>
          <w:kern w:val="0"/>
        </w:rPr>
        <w:t>Annals of the New York Academy of Sciences</w:t>
      </w:r>
      <w:r w:rsidRPr="0040504F">
        <w:rPr>
          <w:rFonts w:ascii="Calibri" w:hAnsi="Calibri" w:cs="Calibri"/>
          <w:noProof/>
          <w:kern w:val="0"/>
        </w:rPr>
        <w:t xml:space="preserve"> 1206: 35–55.</w:t>
      </w:r>
    </w:p>
    <w:p w14:paraId="1CB0E93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Mattana, E., Gómez-Barreiro, P., Hani, N.Y., Abulaila, K., &amp; Ulian, T. 2022. Physiological and environmental control of seed germination timing in Mediterranean mountain populations of Gundelia tournefortii. </w:t>
      </w:r>
      <w:r w:rsidRPr="0040504F">
        <w:rPr>
          <w:rFonts w:ascii="Calibri" w:hAnsi="Calibri" w:cs="Calibri"/>
          <w:i/>
          <w:iCs/>
          <w:noProof/>
          <w:kern w:val="0"/>
        </w:rPr>
        <w:t>Plant Growth Regulation</w:t>
      </w:r>
      <w:r w:rsidRPr="0040504F">
        <w:rPr>
          <w:rFonts w:ascii="Calibri" w:hAnsi="Calibri" w:cs="Calibri"/>
          <w:noProof/>
          <w:kern w:val="0"/>
        </w:rPr>
        <w:t xml:space="preserve"> 97: 175–184.</w:t>
      </w:r>
    </w:p>
    <w:p w14:paraId="49EF495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Merino-Martín, L., Courtauld, C., Commander, L., Turner, S., &amp; Lewandrowski, Wolfgang Stevens, J. 2017. Interactions between seed functional traits and burial depth regulate germination and seedling emergence under water stress in species from semi-arid environments. </w:t>
      </w:r>
      <w:r w:rsidRPr="0040504F">
        <w:rPr>
          <w:rFonts w:ascii="Calibri" w:hAnsi="Calibri" w:cs="Calibri"/>
          <w:i/>
          <w:iCs/>
          <w:noProof/>
          <w:kern w:val="0"/>
        </w:rPr>
        <w:t>Journal of Arid Environments</w:t>
      </w:r>
      <w:r w:rsidRPr="0040504F">
        <w:rPr>
          <w:rFonts w:ascii="Calibri" w:hAnsi="Calibri" w:cs="Calibri"/>
          <w:noProof/>
          <w:kern w:val="0"/>
        </w:rPr>
        <w:t xml:space="preserve"> 147: 25–33.</w:t>
      </w:r>
    </w:p>
    <w:p w14:paraId="7BDDFD4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Michel, B.E., &amp; Kaufmann, M.R. 1973. The Osmotic Potential of Polyethylene Glycol 60001. </w:t>
      </w:r>
    </w:p>
    <w:p w14:paraId="0E496E4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Mira, S., Veiga-Barbosa, L., Martínez-Laborde, J.B., Pérez-García, F., &amp; González-Benito, M.E. 2023. </w:t>
      </w:r>
      <w:r w:rsidRPr="0040504F">
        <w:rPr>
          <w:rFonts w:ascii="Calibri" w:hAnsi="Calibri" w:cs="Calibri"/>
          <w:noProof/>
          <w:kern w:val="0"/>
        </w:rPr>
        <w:t xml:space="preserve">Effect of osmotic stress and salinity on germination and mucilage expansion of seeds of Plantago albicans L. (Plantaginaceae): Inter-population variation. </w:t>
      </w:r>
      <w:r w:rsidRPr="0040504F">
        <w:rPr>
          <w:rFonts w:ascii="Calibri" w:hAnsi="Calibri" w:cs="Calibri"/>
          <w:i/>
          <w:iCs/>
          <w:noProof/>
          <w:kern w:val="0"/>
        </w:rPr>
        <w:t>Plant Species Biology</w:t>
      </w:r>
      <w:r w:rsidRPr="0040504F">
        <w:rPr>
          <w:rFonts w:ascii="Calibri" w:hAnsi="Calibri" w:cs="Calibri"/>
          <w:noProof/>
          <w:kern w:val="0"/>
        </w:rPr>
        <w:t xml:space="preserve"> 38: 286–297.</w:t>
      </w:r>
    </w:p>
    <w:p w14:paraId="3217333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Mondoni, A., Daws, M.I., Belotti, J., &amp; Rossi, G. 2009. Germination requirements of the alpine endemic Silene elisabethae Jan: Effects of cold stratification, light and GA3. </w:t>
      </w:r>
      <w:r w:rsidRPr="0040504F">
        <w:rPr>
          <w:rFonts w:ascii="Calibri" w:hAnsi="Calibri" w:cs="Calibri"/>
          <w:i/>
          <w:iCs/>
          <w:noProof/>
          <w:kern w:val="0"/>
        </w:rPr>
        <w:t>Seed Science and Technology</w:t>
      </w:r>
      <w:r w:rsidRPr="0040504F">
        <w:rPr>
          <w:rFonts w:ascii="Calibri" w:hAnsi="Calibri" w:cs="Calibri"/>
          <w:noProof/>
          <w:kern w:val="0"/>
        </w:rPr>
        <w:t xml:space="preserve"> 37: 79–87.</w:t>
      </w:r>
    </w:p>
    <w:p w14:paraId="3F15888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40504F">
        <w:rPr>
          <w:rFonts w:ascii="Calibri" w:hAnsi="Calibri" w:cs="Calibri"/>
          <w:i/>
          <w:iCs/>
          <w:noProof/>
          <w:kern w:val="0"/>
        </w:rPr>
        <w:t>Trends in Plant Science</w:t>
      </w:r>
      <w:r w:rsidRPr="0040504F">
        <w:rPr>
          <w:rFonts w:ascii="Calibri" w:hAnsi="Calibri" w:cs="Calibri"/>
          <w:noProof/>
          <w:kern w:val="0"/>
        </w:rPr>
        <w:t xml:space="preserve"> 15: 684–692.</w:t>
      </w:r>
    </w:p>
    <w:p w14:paraId="38233C9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Orrù, M., Mattana, E., Pritchard, H.W., &amp; Bacchetta, G. 2012. Thermal thresholds as predictors of seed dormancy release and germination timing: Altitude-related risks from climate warming for the wild grapevine Vitis vinifera subsp. sylvestris. </w:t>
      </w:r>
      <w:r w:rsidRPr="0040504F">
        <w:rPr>
          <w:rFonts w:ascii="Calibri" w:hAnsi="Calibri" w:cs="Calibri"/>
          <w:i/>
          <w:iCs/>
          <w:noProof/>
          <w:kern w:val="0"/>
        </w:rPr>
        <w:t>Annals of Botany</w:t>
      </w:r>
      <w:r w:rsidRPr="0040504F">
        <w:rPr>
          <w:rFonts w:ascii="Calibri" w:hAnsi="Calibri" w:cs="Calibri"/>
          <w:noProof/>
          <w:kern w:val="0"/>
        </w:rPr>
        <w:t xml:space="preserve"> 110: 1651–1660.</w:t>
      </w:r>
    </w:p>
    <w:p w14:paraId="3AD86AB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Pausas, J.G., Lamont, B.B., Keeley, J.E., &amp; Bond, W.J. 2022. Bet-hedging and best-bet strategies shape seed dormancy. </w:t>
      </w:r>
      <w:r w:rsidRPr="0040504F">
        <w:rPr>
          <w:rFonts w:ascii="Calibri" w:hAnsi="Calibri" w:cs="Calibri"/>
          <w:i/>
          <w:iCs/>
          <w:noProof/>
          <w:kern w:val="0"/>
        </w:rPr>
        <w:t>New Phytologist</w:t>
      </w:r>
      <w:r w:rsidRPr="0040504F">
        <w:rPr>
          <w:rFonts w:ascii="Calibri" w:hAnsi="Calibri" w:cs="Calibri"/>
          <w:noProof/>
          <w:kern w:val="0"/>
        </w:rPr>
        <w:t xml:space="preserve"> 236: 1232–1236.</w:t>
      </w:r>
    </w:p>
    <w:p w14:paraId="1B838E22"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Pedersen, T.L. 2023. patchwork: The Composer of Plots. </w:t>
      </w:r>
    </w:p>
    <w:p w14:paraId="20F06E0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Pons, T.L., &amp; Fenner, M. 2000. Seed responses to light. In </w:t>
      </w:r>
      <w:r w:rsidRPr="0040504F">
        <w:rPr>
          <w:rFonts w:ascii="Calibri" w:hAnsi="Calibri" w:cs="Calibri"/>
          <w:i/>
          <w:iCs/>
          <w:noProof/>
          <w:kern w:val="0"/>
        </w:rPr>
        <w:t>Seeds: the ecology of regeneration in plant communities 2</w:t>
      </w:r>
      <w:r w:rsidRPr="0040504F">
        <w:rPr>
          <w:rFonts w:ascii="Calibri" w:hAnsi="Calibri" w:cs="Calibri"/>
          <w:noProof/>
          <w:kern w:val="0"/>
        </w:rPr>
        <w:t>, pp. 237–260.</w:t>
      </w:r>
    </w:p>
    <w:p w14:paraId="42BA5E9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Potvin, C., &amp; Tousignant, D. 1996. Evolutionary consequences of simulated global change: Genetic adaptation or adaptive phenotypic plasticity. </w:t>
      </w:r>
      <w:r w:rsidRPr="0040504F">
        <w:rPr>
          <w:rFonts w:ascii="Calibri" w:hAnsi="Calibri" w:cs="Calibri"/>
          <w:i/>
          <w:iCs/>
          <w:noProof/>
          <w:kern w:val="0"/>
        </w:rPr>
        <w:t>Oecologia</w:t>
      </w:r>
      <w:r w:rsidRPr="0040504F">
        <w:rPr>
          <w:rFonts w:ascii="Calibri" w:hAnsi="Calibri" w:cs="Calibri"/>
          <w:noProof/>
          <w:kern w:val="0"/>
        </w:rPr>
        <w:t xml:space="preserve"> 108: 683–693.</w:t>
      </w:r>
    </w:p>
    <w:p w14:paraId="02CC4C82"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lastRenderedPageBreak/>
        <w:t xml:space="preserve">R Core Team. 2022. R: A Language and Environment for Statistical Computing. </w:t>
      </w:r>
    </w:p>
    <w:p w14:paraId="729FD5C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Ram, K., &amp; Wickham, H. 2023. wesanderson: A Wes Anderson Palette Generator. </w:t>
      </w:r>
    </w:p>
    <w:p w14:paraId="78D999E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Reed, T.E., Schindler, D.E., &amp; Waples, R.S. 2011. Interacting Effects of Phenotypic Plasticity and Evolution on Population Persistence in a Changing Climate. </w:t>
      </w:r>
      <w:r w:rsidRPr="0040504F">
        <w:rPr>
          <w:rFonts w:ascii="Calibri" w:hAnsi="Calibri" w:cs="Calibri"/>
          <w:i/>
          <w:iCs/>
          <w:noProof/>
          <w:kern w:val="0"/>
        </w:rPr>
        <w:t>Conservation Biology</w:t>
      </w:r>
      <w:r w:rsidRPr="0040504F">
        <w:rPr>
          <w:rFonts w:ascii="Calibri" w:hAnsi="Calibri" w:cs="Calibri"/>
          <w:noProof/>
          <w:kern w:val="0"/>
        </w:rPr>
        <w:t xml:space="preserve"> 25: 56–63.</w:t>
      </w:r>
    </w:p>
    <w:p w14:paraId="4EF2E719"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40504F">
        <w:rPr>
          <w:rFonts w:ascii="Calibri" w:hAnsi="Calibri" w:cs="Calibri"/>
          <w:i/>
          <w:iCs/>
          <w:noProof/>
          <w:kern w:val="0"/>
        </w:rPr>
        <w:t>Alpine Botany</w:t>
      </w:r>
      <w:r w:rsidRPr="0040504F">
        <w:rPr>
          <w:rFonts w:ascii="Calibri" w:hAnsi="Calibri" w:cs="Calibri"/>
          <w:noProof/>
          <w:kern w:val="0"/>
        </w:rPr>
        <w:t xml:space="preserve"> 132: 223–232.</w:t>
      </w:r>
    </w:p>
    <w:p w14:paraId="5798875E"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Scherrer, D., &amp; Körner, C. 2011. Topographically controlled thermal-habitat differentiation buffers alpine plant diversity against climate warming. </w:t>
      </w:r>
      <w:r w:rsidRPr="0040504F">
        <w:rPr>
          <w:rFonts w:ascii="Calibri" w:hAnsi="Calibri" w:cs="Calibri"/>
          <w:i/>
          <w:iCs/>
          <w:noProof/>
          <w:kern w:val="0"/>
        </w:rPr>
        <w:t>Journal of Biogeography</w:t>
      </w:r>
      <w:r w:rsidRPr="0040504F">
        <w:rPr>
          <w:rFonts w:ascii="Calibri" w:hAnsi="Calibri" w:cs="Calibri"/>
          <w:noProof/>
          <w:kern w:val="0"/>
        </w:rPr>
        <w:t xml:space="preserve"> 38: 406–416.</w:t>
      </w:r>
    </w:p>
    <w:p w14:paraId="118E0076"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Seneviratne, S.I., Corti, T., Davin, E.L., Hirschi, M., Jaeger, E.B., Lehner, I., Orlowsky, B., &amp; Teuling, A.J. 2010. Investigating soil moisture-climate interactions in a changing climate: A review. </w:t>
      </w:r>
      <w:r w:rsidRPr="0040504F">
        <w:rPr>
          <w:rFonts w:ascii="Calibri" w:hAnsi="Calibri" w:cs="Calibri"/>
          <w:i/>
          <w:iCs/>
          <w:noProof/>
          <w:kern w:val="0"/>
        </w:rPr>
        <w:t>Earth-Science Reviews</w:t>
      </w:r>
      <w:r w:rsidRPr="0040504F">
        <w:rPr>
          <w:rFonts w:ascii="Calibri" w:hAnsi="Calibri" w:cs="Calibri"/>
          <w:noProof/>
          <w:kern w:val="0"/>
        </w:rPr>
        <w:t xml:space="preserve"> 99: 125–161.</w:t>
      </w:r>
    </w:p>
    <w:p w14:paraId="0FB4642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Sumner, E., &amp; Venn, S. 2021. Plant responses to changing water supply and availability in high elevation ecosystems: A quantitative systematic review and meta‐analysis. </w:t>
      </w:r>
      <w:r w:rsidRPr="0040504F">
        <w:rPr>
          <w:rFonts w:ascii="Calibri" w:hAnsi="Calibri" w:cs="Calibri"/>
          <w:i/>
          <w:iCs/>
          <w:noProof/>
          <w:kern w:val="0"/>
        </w:rPr>
        <w:t>Land</w:t>
      </w:r>
      <w:r w:rsidRPr="0040504F">
        <w:rPr>
          <w:rFonts w:ascii="Calibri" w:hAnsi="Calibri" w:cs="Calibri"/>
          <w:noProof/>
          <w:kern w:val="0"/>
        </w:rPr>
        <w:t xml:space="preserve"> 10:.</w:t>
      </w:r>
    </w:p>
    <w:p w14:paraId="1672988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Tuljapurkar, S. 1990. Delayed reproduction and fitness in variable environments. </w:t>
      </w:r>
      <w:r w:rsidRPr="0040504F">
        <w:rPr>
          <w:rFonts w:ascii="Calibri" w:hAnsi="Calibri" w:cs="Calibri"/>
          <w:i/>
          <w:iCs/>
          <w:noProof/>
          <w:kern w:val="0"/>
        </w:rPr>
        <w:t>Proceedings of the National Academy of Sciences of the United States of America</w:t>
      </w:r>
      <w:r w:rsidRPr="0040504F">
        <w:rPr>
          <w:rFonts w:ascii="Calibri" w:hAnsi="Calibri" w:cs="Calibri"/>
          <w:noProof/>
          <w:kern w:val="0"/>
        </w:rPr>
        <w:t xml:space="preserve"> 87: 1139–1143.</w:t>
      </w:r>
    </w:p>
    <w:p w14:paraId="4552A95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Tuljapurkar, S., &amp; Wiener, P. 2000. Escape in time: stay young or age gracefully? </w:t>
      </w:r>
      <w:r w:rsidRPr="0040504F">
        <w:rPr>
          <w:rFonts w:ascii="Calibri" w:hAnsi="Calibri" w:cs="Calibri"/>
          <w:i/>
          <w:iCs/>
          <w:noProof/>
          <w:kern w:val="0"/>
        </w:rPr>
        <w:t>Ecological Modelling</w:t>
      </w:r>
      <w:r w:rsidRPr="0040504F">
        <w:rPr>
          <w:rFonts w:ascii="Calibri" w:hAnsi="Calibri" w:cs="Calibri"/>
          <w:noProof/>
          <w:kern w:val="0"/>
        </w:rPr>
        <w:t xml:space="preserve"> 133: 143–159.</w:t>
      </w:r>
    </w:p>
    <w:p w14:paraId="0F376C30" w14:textId="77777777" w:rsidR="0040504F" w:rsidRPr="002A48B2" w:rsidRDefault="0040504F" w:rsidP="0040504F">
      <w:pPr>
        <w:widowControl w:val="0"/>
        <w:autoSpaceDE w:val="0"/>
        <w:autoSpaceDN w:val="0"/>
        <w:adjustRightInd w:val="0"/>
        <w:spacing w:line="360" w:lineRule="auto"/>
        <w:ind w:left="480" w:hanging="480"/>
        <w:rPr>
          <w:rFonts w:ascii="Calibri" w:hAnsi="Calibri" w:cs="Calibri"/>
          <w:noProof/>
          <w:kern w:val="0"/>
          <w:lang w:val="es-ES"/>
        </w:rPr>
      </w:pPr>
      <w:r w:rsidRPr="0040504F">
        <w:rPr>
          <w:rFonts w:ascii="Calibri" w:hAnsi="Calibri" w:cs="Calibri"/>
          <w:noProof/>
          <w:kern w:val="0"/>
        </w:rPr>
        <w:t xml:space="preserve">Venable, D.L., &amp; Brown, J.S. 1988. The selective interactions of dispersal, dormancy, and seed size as adaptations for reducing risk in variable environments. </w:t>
      </w:r>
      <w:r w:rsidRPr="002A48B2">
        <w:rPr>
          <w:rFonts w:ascii="Calibri" w:hAnsi="Calibri" w:cs="Calibri"/>
          <w:i/>
          <w:iCs/>
          <w:noProof/>
          <w:kern w:val="0"/>
          <w:lang w:val="es-ES"/>
        </w:rPr>
        <w:t>American Naturalist</w:t>
      </w:r>
      <w:r w:rsidRPr="002A48B2">
        <w:rPr>
          <w:rFonts w:ascii="Calibri" w:hAnsi="Calibri" w:cs="Calibri"/>
          <w:noProof/>
          <w:kern w:val="0"/>
          <w:lang w:val="es-ES"/>
        </w:rPr>
        <w:t xml:space="preserve"> 131: 360–384.</w:t>
      </w:r>
    </w:p>
    <w:p w14:paraId="5C3E316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2A48B2">
        <w:rPr>
          <w:rFonts w:ascii="Calibri" w:hAnsi="Calibri" w:cs="Calibri"/>
          <w:noProof/>
          <w:kern w:val="0"/>
          <w:lang w:val="es-ES"/>
        </w:rPr>
        <w:t xml:space="preserve">Villela, F.A., Doni Filho, L., &amp; Sequeira, E.L. 1991. Tabela de potencial osmótico em função da concentração de polietileno glicol 6.000 e da temperatura. </w:t>
      </w:r>
      <w:r w:rsidRPr="0040504F">
        <w:rPr>
          <w:rFonts w:ascii="Calibri" w:hAnsi="Calibri" w:cs="Calibri"/>
          <w:i/>
          <w:iCs/>
          <w:noProof/>
          <w:kern w:val="0"/>
        </w:rPr>
        <w:t>Pesquisa Agropecuária Brasileira</w:t>
      </w:r>
      <w:r w:rsidRPr="0040504F">
        <w:rPr>
          <w:rFonts w:ascii="Calibri" w:hAnsi="Calibri" w:cs="Calibri"/>
          <w:noProof/>
          <w:kern w:val="0"/>
        </w:rPr>
        <w:t xml:space="preserve"> 26: 1957–1968.</w:t>
      </w:r>
    </w:p>
    <w:p w14:paraId="58F9E63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Villellas, J., &amp; García, M.B. 2017. Intrinsic and extrinsic drivers of recruitment across the distribution range of a seed-dimorphic herb. </w:t>
      </w:r>
      <w:r w:rsidRPr="0040504F">
        <w:rPr>
          <w:rFonts w:ascii="Calibri" w:hAnsi="Calibri" w:cs="Calibri"/>
          <w:i/>
          <w:iCs/>
          <w:noProof/>
          <w:kern w:val="0"/>
        </w:rPr>
        <w:t>Plant Ecology</w:t>
      </w:r>
      <w:r w:rsidRPr="0040504F">
        <w:rPr>
          <w:rFonts w:ascii="Calibri" w:hAnsi="Calibri" w:cs="Calibri"/>
          <w:noProof/>
          <w:kern w:val="0"/>
        </w:rPr>
        <w:t xml:space="preserve"> 218: 529–539.</w:t>
      </w:r>
    </w:p>
    <w:p w14:paraId="0602268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Vorkauf, M., Marty, C., Kahmen, A., &amp; Hiltbrunner, E. 2021. Past and future snowmelt trends in the Swiss Alps: the role of temperature and snowpack. </w:t>
      </w:r>
      <w:r w:rsidRPr="0040504F">
        <w:rPr>
          <w:rFonts w:ascii="Calibri" w:hAnsi="Calibri" w:cs="Calibri"/>
          <w:i/>
          <w:iCs/>
          <w:noProof/>
          <w:kern w:val="0"/>
        </w:rPr>
        <w:t>Climatic Change</w:t>
      </w:r>
      <w:r w:rsidRPr="0040504F">
        <w:rPr>
          <w:rFonts w:ascii="Calibri" w:hAnsi="Calibri" w:cs="Calibri"/>
          <w:noProof/>
          <w:kern w:val="0"/>
        </w:rPr>
        <w:t xml:space="preserve"> 165: 1–19.</w:t>
      </w:r>
    </w:p>
    <w:p w14:paraId="1B8D9CC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lastRenderedPageBreak/>
        <w:t xml:space="preserve">Walck, J.L., Hidayati, S.N., Dixon, K.W., Thompson, K., &amp; Poschlod, P. 2011. Climate change and plant regeneration from seed. </w:t>
      </w:r>
      <w:r w:rsidRPr="0040504F">
        <w:rPr>
          <w:rFonts w:ascii="Calibri" w:hAnsi="Calibri" w:cs="Calibri"/>
          <w:i/>
          <w:iCs/>
          <w:noProof/>
          <w:kern w:val="0"/>
        </w:rPr>
        <w:t>Global Change Biology</w:t>
      </w:r>
      <w:r w:rsidRPr="0040504F">
        <w:rPr>
          <w:rFonts w:ascii="Calibri" w:hAnsi="Calibri" w:cs="Calibri"/>
          <w:noProof/>
          <w:kern w:val="0"/>
        </w:rPr>
        <w:t xml:space="preserve"> 17: 2145–2161.</w:t>
      </w:r>
    </w:p>
    <w:p w14:paraId="22C468E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Westerband, A.C., Funk, J.L., &amp; Barton, K.E. 2021. Intraspecific trait variation in plants: A renewed focus on its role in ecological processes. </w:t>
      </w:r>
      <w:r w:rsidRPr="0040504F">
        <w:rPr>
          <w:rFonts w:ascii="Calibri" w:hAnsi="Calibri" w:cs="Calibri"/>
          <w:i/>
          <w:iCs/>
          <w:noProof/>
          <w:kern w:val="0"/>
        </w:rPr>
        <w:t>Annals of Botany</w:t>
      </w:r>
      <w:r w:rsidRPr="0040504F">
        <w:rPr>
          <w:rFonts w:ascii="Calibri" w:hAnsi="Calibri" w:cs="Calibri"/>
          <w:noProof/>
          <w:kern w:val="0"/>
        </w:rPr>
        <w:t xml:space="preserve"> 127: 397–410.</w:t>
      </w:r>
    </w:p>
    <w:p w14:paraId="63F9C50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Wickham, H. 2016. ggplot2: Elegant Graphics for Data Analysis. </w:t>
      </w:r>
    </w:p>
    <w:p w14:paraId="0009811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rPr>
      </w:pPr>
      <w:r w:rsidRPr="0040504F">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40504F">
        <w:rPr>
          <w:rFonts w:ascii="Calibri" w:hAnsi="Calibri" w:cs="Calibri"/>
          <w:i/>
          <w:iCs/>
          <w:noProof/>
          <w:kern w:val="0"/>
        </w:rPr>
        <w:t>Ecology and Evolution</w:t>
      </w:r>
      <w:r w:rsidRPr="0040504F">
        <w:rPr>
          <w:rFonts w:ascii="Calibri" w:hAnsi="Calibri" w:cs="Calibri"/>
          <w:noProof/>
          <w:kern w:val="0"/>
        </w:rPr>
        <w:t xml:space="preserve"> 9: 2149–2159.</w:t>
      </w:r>
    </w:p>
    <w:p w14:paraId="242CA430" w14:textId="5ECD1972" w:rsidR="006D223E" w:rsidRPr="003407A9" w:rsidRDefault="00EF08C7" w:rsidP="002D07AE">
      <w:pPr>
        <w:spacing w:line="360" w:lineRule="auto"/>
        <w:jc w:val="both"/>
      </w:pPr>
      <w:r w:rsidRPr="003407A9">
        <w:fldChar w:fldCharType="end"/>
      </w:r>
      <w:r w:rsidR="006D223E" w:rsidRPr="003407A9">
        <w:br w:type="page"/>
      </w:r>
    </w:p>
    <w:p w14:paraId="4E0801F4" w14:textId="7DA1312B" w:rsidR="006D223E" w:rsidRPr="003407A9" w:rsidRDefault="006D223E" w:rsidP="002D07AE">
      <w:pPr>
        <w:spacing w:line="360" w:lineRule="auto"/>
        <w:jc w:val="both"/>
      </w:pPr>
      <w:r w:rsidRPr="003407A9">
        <w:rPr>
          <w:b/>
          <w:bCs/>
        </w:rPr>
        <w:lastRenderedPageBreak/>
        <w:t>Table 1</w:t>
      </w:r>
      <w:r w:rsidRPr="003407A9">
        <w:t>. Bradford hydro</w:t>
      </w:r>
      <w:r w:rsidR="005960EC">
        <w:t>-</w:t>
      </w:r>
      <w:r w:rsidRPr="003407A9">
        <w:t xml:space="preserve">time model results </w:t>
      </w:r>
      <w:r w:rsidR="008136FC" w:rsidRPr="003407A9">
        <w:t>for the studied subpopulations in fresh and after-ripened conditions</w:t>
      </w:r>
      <w:r w:rsidRPr="003407A9">
        <w:t>.</w:t>
      </w:r>
      <w:r w:rsidR="008136FC" w:rsidRPr="003407A9">
        <w:t xml:space="preserve"> The detailed location of subpopulation codes is shown in Figure 2. N treatments = number of water potential treatments that could be included in the model</w:t>
      </w:r>
      <w:r w:rsidR="008136FC" w:rsidRPr="003D6F3E">
        <w:t xml:space="preserve">; theta = </w:t>
      </w:r>
      <w:r w:rsidR="00E30668" w:rsidRPr="003D6F3E">
        <w:t>hydro</w:t>
      </w:r>
      <w:r w:rsidR="00ED3A85">
        <w:t>-</w:t>
      </w:r>
      <w:r w:rsidR="00E30668" w:rsidRPr="003D6F3E">
        <w:t>time consta</w:t>
      </w:r>
      <w:r w:rsidR="001730AA" w:rsidRPr="003D6F3E">
        <w:t>n</w:t>
      </w:r>
      <w:r w:rsidR="00ED3A85">
        <w:t>t</w:t>
      </w:r>
      <w:r w:rsidR="008136FC" w:rsidRPr="003D6F3E">
        <w:t xml:space="preserve">; </w:t>
      </w:r>
      <w:proofErr w:type="spellStart"/>
      <w:r w:rsidR="001730AA" w:rsidRPr="003D6F3E">
        <w:rPr>
          <w:rFonts w:cstheme="minorHAnsi"/>
        </w:rPr>
        <w:t>ψ</w:t>
      </w:r>
      <w:r w:rsidR="001730AA" w:rsidRPr="003D6F3E">
        <w:rPr>
          <w:rFonts w:cstheme="minorHAnsi"/>
          <w:vertAlign w:val="subscript"/>
        </w:rPr>
        <w:t>b</w:t>
      </w:r>
      <w:proofErr w:type="spellEnd"/>
      <w:r w:rsidR="008136FC" w:rsidRPr="003D6F3E">
        <w:t xml:space="preserve"> =</w:t>
      </w:r>
      <w:r w:rsidR="001730AA" w:rsidRPr="003D6F3E">
        <w:t xml:space="preserve"> Base water potential (median</w:t>
      </w:r>
      <w:r w:rsidR="003D6F3E">
        <w:t>)</w:t>
      </w:r>
      <w:r w:rsidR="008136FC" w:rsidRPr="003D6F3E">
        <w:t xml:space="preserve">; sigma = </w:t>
      </w:r>
      <w:r w:rsidR="001730AA" w:rsidRPr="003D6F3E">
        <w:t xml:space="preserve">sigma of the base </w:t>
      </w:r>
      <w:r w:rsidR="003D6F3E" w:rsidRPr="003D6F3E">
        <w:t>water potentia</w:t>
      </w:r>
      <w:r w:rsidR="003D6F3E">
        <w:t>l</w:t>
      </w:r>
      <w:r w:rsidR="008136FC" w:rsidRPr="003D6F3E">
        <w:t>; R</w:t>
      </w:r>
      <w:r w:rsidR="008136FC" w:rsidRPr="00446E6B">
        <w:rPr>
          <w:vertAlign w:val="superscript"/>
        </w:rPr>
        <w:t>2</w:t>
      </w:r>
      <w:r w:rsidR="008136FC" w:rsidRPr="003D6F3E">
        <w:t xml:space="preserve"> = </w:t>
      </w:r>
      <w:r w:rsidR="00446E6B">
        <w:t>adjustment of the model.</w:t>
      </w:r>
    </w:p>
    <w:tbl>
      <w:tblPr>
        <w:tblW w:w="8790" w:type="dxa"/>
        <w:tblCellMar>
          <w:left w:w="70" w:type="dxa"/>
          <w:right w:w="70" w:type="dxa"/>
        </w:tblCellMar>
        <w:tblLook w:val="04A0" w:firstRow="1" w:lastRow="0" w:firstColumn="1" w:lastColumn="0" w:noHBand="0" w:noVBand="1"/>
      </w:tblPr>
      <w:tblGrid>
        <w:gridCol w:w="1325"/>
        <w:gridCol w:w="1222"/>
        <w:gridCol w:w="709"/>
        <w:gridCol w:w="567"/>
        <w:gridCol w:w="708"/>
        <w:gridCol w:w="567"/>
        <w:gridCol w:w="1276"/>
        <w:gridCol w:w="571"/>
        <w:gridCol w:w="567"/>
        <w:gridCol w:w="709"/>
        <w:gridCol w:w="569"/>
      </w:tblGrid>
      <w:tr w:rsidR="00842897" w:rsidRPr="00E6395E" w14:paraId="058A75E5" w14:textId="77777777" w:rsidTr="00842897">
        <w:trPr>
          <w:trHeight w:val="228"/>
        </w:trPr>
        <w:tc>
          <w:tcPr>
            <w:tcW w:w="1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842897" w:rsidRPr="00E6395E" w:rsidRDefault="00842897" w:rsidP="005B0CB6">
            <w:pPr>
              <w:pStyle w:val="Sinespaciado"/>
              <w:rPr>
                <w:sz w:val="20"/>
                <w:szCs w:val="20"/>
                <w:lang w:eastAsia="es-ES"/>
              </w:rPr>
            </w:pPr>
            <w:r w:rsidRPr="00E6395E">
              <w:rPr>
                <w:sz w:val="20"/>
                <w:szCs w:val="20"/>
                <w:lang w:eastAsia="es-ES"/>
              </w:rPr>
              <w:t> </w:t>
            </w:r>
          </w:p>
        </w:tc>
        <w:tc>
          <w:tcPr>
            <w:tcW w:w="3773" w:type="dxa"/>
            <w:gridSpan w:val="5"/>
            <w:tcBorders>
              <w:top w:val="single" w:sz="4" w:space="0" w:color="auto"/>
              <w:left w:val="nil"/>
              <w:bottom w:val="single" w:sz="4" w:space="0" w:color="auto"/>
              <w:right w:val="single" w:sz="4" w:space="0" w:color="auto"/>
            </w:tcBorders>
            <w:shd w:val="clear" w:color="auto" w:fill="auto"/>
            <w:noWrap/>
            <w:vAlign w:val="bottom"/>
            <w:hideMark/>
          </w:tcPr>
          <w:p w14:paraId="6CD23B76" w14:textId="034B41A8" w:rsidR="00842897" w:rsidRPr="00E6395E" w:rsidRDefault="00842897" w:rsidP="00B23A64">
            <w:pPr>
              <w:pStyle w:val="Sinespaciado"/>
              <w:jc w:val="center"/>
              <w:rPr>
                <w:sz w:val="20"/>
                <w:szCs w:val="20"/>
                <w:lang w:eastAsia="es-ES"/>
              </w:rPr>
            </w:pPr>
            <w:r w:rsidRPr="00E6395E">
              <w:rPr>
                <w:sz w:val="20"/>
                <w:szCs w:val="20"/>
                <w:lang w:eastAsia="es-ES"/>
              </w:rPr>
              <w:t>Fresh</w:t>
            </w:r>
          </w:p>
        </w:tc>
        <w:tc>
          <w:tcPr>
            <w:tcW w:w="3692" w:type="dxa"/>
            <w:gridSpan w:val="5"/>
            <w:tcBorders>
              <w:top w:val="single" w:sz="4" w:space="0" w:color="auto"/>
              <w:left w:val="nil"/>
              <w:bottom w:val="single" w:sz="4" w:space="0" w:color="auto"/>
              <w:right w:val="single" w:sz="4" w:space="0" w:color="auto"/>
            </w:tcBorders>
            <w:shd w:val="clear" w:color="auto" w:fill="auto"/>
            <w:noWrap/>
            <w:vAlign w:val="bottom"/>
            <w:hideMark/>
          </w:tcPr>
          <w:p w14:paraId="29FA61E6" w14:textId="7728FF24" w:rsidR="00842897" w:rsidRPr="00E6395E" w:rsidRDefault="00842897" w:rsidP="00B23A64">
            <w:pPr>
              <w:pStyle w:val="Sinespaciado"/>
              <w:jc w:val="center"/>
              <w:rPr>
                <w:sz w:val="20"/>
                <w:szCs w:val="20"/>
                <w:lang w:eastAsia="es-ES"/>
              </w:rPr>
            </w:pPr>
            <w:r w:rsidRPr="00E6395E">
              <w:rPr>
                <w:sz w:val="20"/>
                <w:szCs w:val="20"/>
                <w:lang w:eastAsia="es-ES"/>
              </w:rPr>
              <w:t>After ripened</w:t>
            </w:r>
          </w:p>
        </w:tc>
      </w:tr>
      <w:tr w:rsidR="00E6395E" w:rsidRPr="00E6395E" w14:paraId="70C2176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center"/>
            <w:hideMark/>
          </w:tcPr>
          <w:p w14:paraId="2BD994A8" w14:textId="64C97D0F" w:rsidR="006D223E" w:rsidRPr="00E6395E" w:rsidRDefault="00086133" w:rsidP="005B0CB6">
            <w:pPr>
              <w:pStyle w:val="Sinespaciado"/>
              <w:rPr>
                <w:sz w:val="20"/>
                <w:szCs w:val="20"/>
                <w:lang w:eastAsia="es-ES"/>
              </w:rPr>
            </w:pPr>
            <w:r w:rsidRPr="00E6395E">
              <w:rPr>
                <w:sz w:val="20"/>
                <w:szCs w:val="20"/>
                <w:lang w:eastAsia="es-ES"/>
              </w:rPr>
              <w:t>Subpopulation</w:t>
            </w:r>
          </w:p>
        </w:tc>
        <w:tc>
          <w:tcPr>
            <w:tcW w:w="1222" w:type="dxa"/>
            <w:tcBorders>
              <w:top w:val="nil"/>
              <w:left w:val="nil"/>
              <w:bottom w:val="single" w:sz="4" w:space="0" w:color="auto"/>
              <w:right w:val="single" w:sz="4" w:space="0" w:color="auto"/>
            </w:tcBorders>
            <w:shd w:val="clear" w:color="auto" w:fill="auto"/>
            <w:noWrap/>
            <w:vAlign w:val="center"/>
            <w:hideMark/>
          </w:tcPr>
          <w:p w14:paraId="5528A8ED" w14:textId="72767650" w:rsidR="006D223E" w:rsidRPr="00E6395E" w:rsidRDefault="006D223E" w:rsidP="005B0CB6">
            <w:pPr>
              <w:pStyle w:val="Sinespaciado"/>
              <w:rPr>
                <w:sz w:val="20"/>
                <w:szCs w:val="20"/>
                <w:lang w:eastAsia="es-ES"/>
              </w:rPr>
            </w:pPr>
            <w:r w:rsidRPr="00E6395E">
              <w:rPr>
                <w:sz w:val="20"/>
                <w:szCs w:val="20"/>
                <w:lang w:eastAsia="es-ES"/>
              </w:rPr>
              <w:t>N</w:t>
            </w:r>
            <w:r w:rsidR="00E6395E">
              <w:rPr>
                <w:sz w:val="20"/>
                <w:szCs w:val="20"/>
                <w:lang w:eastAsia="es-ES"/>
              </w:rPr>
              <w:t xml:space="preserve"> </w:t>
            </w:r>
            <w:r w:rsidRPr="00E6395E">
              <w:rPr>
                <w:sz w:val="20"/>
                <w:szCs w:val="20"/>
                <w:lang w:eastAsia="es-ES"/>
              </w:rPr>
              <w:t>treatments</w:t>
            </w:r>
          </w:p>
        </w:tc>
        <w:tc>
          <w:tcPr>
            <w:tcW w:w="709"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E6395E" w:rsidRDefault="00086133" w:rsidP="005B0CB6">
            <w:pPr>
              <w:pStyle w:val="Sinespaciado"/>
              <w:rPr>
                <w:sz w:val="20"/>
                <w:szCs w:val="20"/>
                <w:lang w:eastAsia="es-ES"/>
              </w:rPr>
            </w:pPr>
            <w:proofErr w:type="spellStart"/>
            <w:r w:rsidRPr="00E6395E">
              <w:rPr>
                <w:rFonts w:cstheme="minorHAnsi"/>
                <w:sz w:val="20"/>
                <w:szCs w:val="20"/>
              </w:rPr>
              <w:t>ψ</w:t>
            </w:r>
            <w:r w:rsidRPr="00E6395E">
              <w:rPr>
                <w:rFonts w:cstheme="minorHAnsi"/>
                <w:sz w:val="20"/>
                <w:szCs w:val="20"/>
                <w:vertAlign w:val="subscript"/>
              </w:rPr>
              <w:t>b</w:t>
            </w:r>
            <w:proofErr w:type="spellEnd"/>
          </w:p>
        </w:tc>
        <w:tc>
          <w:tcPr>
            <w:tcW w:w="70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7"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E6395E" w:rsidRDefault="006D223E"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c>
          <w:tcPr>
            <w:tcW w:w="127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E6395E" w:rsidRDefault="006D223E" w:rsidP="005B0CB6">
            <w:pPr>
              <w:pStyle w:val="Sinespaciado"/>
              <w:rPr>
                <w:sz w:val="20"/>
                <w:szCs w:val="20"/>
                <w:lang w:eastAsia="es-ES"/>
              </w:rPr>
            </w:pPr>
            <w:r w:rsidRPr="00E6395E">
              <w:rPr>
                <w:sz w:val="20"/>
                <w:szCs w:val="20"/>
                <w:lang w:eastAsia="es-ES"/>
              </w:rPr>
              <w:t>N treatments</w:t>
            </w:r>
          </w:p>
        </w:tc>
        <w:tc>
          <w:tcPr>
            <w:tcW w:w="571"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E6395E" w:rsidRDefault="00086133" w:rsidP="005B0CB6">
            <w:pPr>
              <w:pStyle w:val="Sinespaciado"/>
              <w:rPr>
                <w:sz w:val="20"/>
                <w:szCs w:val="20"/>
                <w:lang w:eastAsia="es-ES"/>
              </w:rPr>
            </w:pPr>
            <w:proofErr w:type="spellStart"/>
            <w:r w:rsidRPr="00E6395E">
              <w:rPr>
                <w:rFonts w:cstheme="minorHAnsi"/>
                <w:sz w:val="20"/>
                <w:szCs w:val="20"/>
              </w:rPr>
              <w:t>ψ</w:t>
            </w:r>
            <w:r w:rsidRPr="00E6395E">
              <w:rPr>
                <w:rFonts w:cstheme="minorHAnsi"/>
                <w:sz w:val="20"/>
                <w:szCs w:val="20"/>
                <w:vertAlign w:val="subscript"/>
              </w:rPr>
              <w:t>b</w:t>
            </w:r>
            <w:proofErr w:type="spellEnd"/>
          </w:p>
        </w:tc>
        <w:tc>
          <w:tcPr>
            <w:tcW w:w="709"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9"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E6395E" w:rsidRDefault="00086133"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r>
      <w:tr w:rsidR="00E6395E" w:rsidRPr="00E6395E" w14:paraId="54DA108A"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E6395E" w:rsidRDefault="006D223E" w:rsidP="005B0CB6">
            <w:pPr>
              <w:pStyle w:val="Sinespaciado"/>
              <w:rPr>
                <w:sz w:val="20"/>
                <w:szCs w:val="20"/>
                <w:lang w:eastAsia="es-ES"/>
              </w:rPr>
            </w:pPr>
            <w:r w:rsidRPr="00E6395E">
              <w:rPr>
                <w:sz w:val="20"/>
                <w:szCs w:val="20"/>
                <w:lang w:eastAsia="es-ES"/>
              </w:rPr>
              <w:t>A00</w:t>
            </w:r>
          </w:p>
        </w:tc>
        <w:tc>
          <w:tcPr>
            <w:tcW w:w="1222"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E6395E" w:rsidRDefault="006D223E" w:rsidP="005B0CB6">
            <w:pPr>
              <w:pStyle w:val="Sinespaciado"/>
              <w:rPr>
                <w:sz w:val="20"/>
                <w:szCs w:val="20"/>
                <w:lang w:eastAsia="es-ES"/>
              </w:rPr>
            </w:pPr>
            <w:r w:rsidRPr="00E6395E">
              <w:rPr>
                <w:sz w:val="20"/>
                <w:szCs w:val="20"/>
                <w:lang w:eastAsia="es-ES"/>
              </w:rPr>
              <w:t>7</w:t>
            </w:r>
          </w:p>
        </w:tc>
        <w:tc>
          <w:tcPr>
            <w:tcW w:w="709"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E6395E" w:rsidRDefault="006D223E" w:rsidP="005B0CB6">
            <w:pPr>
              <w:pStyle w:val="Sinespaciado"/>
              <w:rPr>
                <w:sz w:val="20"/>
                <w:szCs w:val="20"/>
                <w:lang w:eastAsia="es-ES"/>
              </w:rPr>
            </w:pPr>
            <w:r w:rsidRPr="00E6395E">
              <w:rPr>
                <w:sz w:val="20"/>
                <w:szCs w:val="20"/>
                <w:lang w:eastAsia="es-ES"/>
              </w:rPr>
              <w:t>0.73</w:t>
            </w:r>
          </w:p>
        </w:tc>
        <w:tc>
          <w:tcPr>
            <w:tcW w:w="567"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E6395E" w:rsidRDefault="006D223E" w:rsidP="005B0CB6">
            <w:pPr>
              <w:pStyle w:val="Sinespaciado"/>
              <w:rPr>
                <w:sz w:val="20"/>
                <w:szCs w:val="20"/>
                <w:lang w:eastAsia="es-ES"/>
              </w:rPr>
            </w:pPr>
            <w:r w:rsidRPr="00E6395E">
              <w:rPr>
                <w:sz w:val="20"/>
                <w:szCs w:val="20"/>
                <w:lang w:eastAsia="es-ES"/>
              </w:rPr>
              <w:t>0.04</w:t>
            </w:r>
          </w:p>
        </w:tc>
        <w:tc>
          <w:tcPr>
            <w:tcW w:w="70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567"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E6395E" w:rsidRDefault="006D223E" w:rsidP="005B0CB6">
            <w:pPr>
              <w:pStyle w:val="Sinespaciado"/>
              <w:rPr>
                <w:sz w:val="20"/>
                <w:szCs w:val="20"/>
                <w:lang w:eastAsia="es-ES"/>
              </w:rPr>
            </w:pPr>
            <w:r w:rsidRPr="00E6395E">
              <w:rPr>
                <w:sz w:val="20"/>
                <w:szCs w:val="20"/>
                <w:lang w:eastAsia="es-ES"/>
              </w:rPr>
              <w:t>0.81</w:t>
            </w:r>
          </w:p>
        </w:tc>
        <w:tc>
          <w:tcPr>
            <w:tcW w:w="127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E6395E" w:rsidRDefault="006D223E" w:rsidP="005B0CB6">
            <w:pPr>
              <w:pStyle w:val="Sinespaciado"/>
              <w:rPr>
                <w:sz w:val="20"/>
                <w:szCs w:val="20"/>
                <w:lang w:eastAsia="es-ES"/>
              </w:rPr>
            </w:pPr>
            <w:r w:rsidRPr="00E6395E">
              <w:rPr>
                <w:sz w:val="20"/>
                <w:szCs w:val="20"/>
                <w:lang w:eastAsia="es-ES"/>
              </w:rPr>
              <w:t>1.03</w:t>
            </w:r>
          </w:p>
        </w:tc>
        <w:tc>
          <w:tcPr>
            <w:tcW w:w="567"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E6395E" w:rsidRDefault="006D223E" w:rsidP="005B0CB6">
            <w:pPr>
              <w:pStyle w:val="Sinespaciado"/>
              <w:rPr>
                <w:sz w:val="20"/>
                <w:szCs w:val="20"/>
                <w:lang w:eastAsia="es-ES"/>
              </w:rPr>
            </w:pPr>
            <w:r w:rsidRPr="00E6395E">
              <w:rPr>
                <w:sz w:val="20"/>
                <w:szCs w:val="20"/>
                <w:lang w:eastAsia="es-ES"/>
              </w:rPr>
              <w:t>-0.40</w:t>
            </w:r>
          </w:p>
        </w:tc>
        <w:tc>
          <w:tcPr>
            <w:tcW w:w="709"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569"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E6395E" w:rsidRDefault="006D223E" w:rsidP="005B0CB6">
            <w:pPr>
              <w:pStyle w:val="Sinespaciado"/>
              <w:rPr>
                <w:sz w:val="20"/>
                <w:szCs w:val="20"/>
                <w:lang w:eastAsia="es-ES"/>
              </w:rPr>
            </w:pPr>
            <w:r w:rsidRPr="00E6395E">
              <w:rPr>
                <w:sz w:val="20"/>
                <w:szCs w:val="20"/>
                <w:lang w:eastAsia="es-ES"/>
              </w:rPr>
              <w:t>0.97</w:t>
            </w:r>
          </w:p>
        </w:tc>
      </w:tr>
      <w:tr w:rsidR="00E6395E" w:rsidRPr="00E6395E" w14:paraId="40DBDD4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E6395E" w:rsidRDefault="006D223E" w:rsidP="005B0CB6">
            <w:pPr>
              <w:pStyle w:val="Sinespaciado"/>
              <w:rPr>
                <w:sz w:val="20"/>
                <w:szCs w:val="20"/>
                <w:lang w:eastAsia="es-ES"/>
              </w:rPr>
            </w:pPr>
            <w:r w:rsidRPr="00E6395E">
              <w:rPr>
                <w:sz w:val="20"/>
                <w:szCs w:val="20"/>
                <w:lang w:eastAsia="es-ES"/>
              </w:rPr>
              <w:t>A02</w:t>
            </w:r>
          </w:p>
        </w:tc>
        <w:tc>
          <w:tcPr>
            <w:tcW w:w="1222"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E6395E" w:rsidRDefault="006D223E" w:rsidP="005B0CB6">
            <w:pPr>
              <w:pStyle w:val="Sinespaciado"/>
              <w:rPr>
                <w:sz w:val="20"/>
                <w:szCs w:val="20"/>
                <w:lang w:eastAsia="es-ES"/>
              </w:rPr>
            </w:pPr>
            <w:r w:rsidRPr="00E6395E">
              <w:rPr>
                <w:sz w:val="20"/>
                <w:szCs w:val="20"/>
                <w:lang w:eastAsia="es-ES"/>
              </w:rPr>
              <w:t>1.50</w:t>
            </w:r>
          </w:p>
        </w:tc>
        <w:tc>
          <w:tcPr>
            <w:tcW w:w="567"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E6395E" w:rsidRDefault="006D223E" w:rsidP="005B0CB6">
            <w:pPr>
              <w:pStyle w:val="Sinespaciado"/>
              <w:rPr>
                <w:sz w:val="20"/>
                <w:szCs w:val="20"/>
                <w:lang w:eastAsia="es-ES"/>
              </w:rPr>
            </w:pPr>
            <w:r w:rsidRPr="00E6395E">
              <w:rPr>
                <w:sz w:val="20"/>
                <w:szCs w:val="20"/>
                <w:lang w:eastAsia="es-ES"/>
              </w:rPr>
              <w:t>-0.55</w:t>
            </w:r>
          </w:p>
        </w:tc>
        <w:tc>
          <w:tcPr>
            <w:tcW w:w="709"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0905327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E6395E" w:rsidRDefault="006D223E" w:rsidP="005B0CB6">
            <w:pPr>
              <w:pStyle w:val="Sinespaciado"/>
              <w:rPr>
                <w:sz w:val="20"/>
                <w:szCs w:val="20"/>
                <w:lang w:eastAsia="es-ES"/>
              </w:rPr>
            </w:pPr>
            <w:r w:rsidRPr="00E6395E">
              <w:rPr>
                <w:sz w:val="20"/>
                <w:szCs w:val="20"/>
                <w:lang w:eastAsia="es-ES"/>
              </w:rPr>
              <w:t>A11</w:t>
            </w:r>
          </w:p>
        </w:tc>
        <w:tc>
          <w:tcPr>
            <w:tcW w:w="1222"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E6395E" w:rsidRDefault="006D223E" w:rsidP="005B0CB6">
            <w:pPr>
              <w:pStyle w:val="Sinespaciado"/>
              <w:rPr>
                <w:sz w:val="20"/>
                <w:szCs w:val="20"/>
                <w:lang w:eastAsia="es-ES"/>
              </w:rPr>
            </w:pPr>
            <w:r w:rsidRPr="00E6395E">
              <w:rPr>
                <w:sz w:val="20"/>
                <w:szCs w:val="2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E6395E" w:rsidRDefault="006D223E" w:rsidP="005B0CB6">
            <w:pPr>
              <w:pStyle w:val="Sinespaciado"/>
              <w:rPr>
                <w:sz w:val="20"/>
                <w:szCs w:val="20"/>
                <w:lang w:eastAsia="es-ES"/>
              </w:rPr>
            </w:pPr>
            <w:r w:rsidRPr="00E6395E">
              <w:rPr>
                <w:sz w:val="20"/>
                <w:szCs w:val="20"/>
                <w:lang w:eastAsia="es-ES"/>
              </w:rPr>
              <w:t>0.27</w:t>
            </w:r>
          </w:p>
        </w:tc>
        <w:tc>
          <w:tcPr>
            <w:tcW w:w="569"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E6395E" w:rsidRDefault="006D223E" w:rsidP="005B0CB6">
            <w:pPr>
              <w:pStyle w:val="Sinespaciado"/>
              <w:rPr>
                <w:sz w:val="20"/>
                <w:szCs w:val="20"/>
                <w:lang w:eastAsia="es-ES"/>
              </w:rPr>
            </w:pPr>
            <w:r w:rsidRPr="00E6395E">
              <w:rPr>
                <w:sz w:val="20"/>
                <w:szCs w:val="20"/>
                <w:lang w:eastAsia="es-ES"/>
              </w:rPr>
              <w:t>0.98</w:t>
            </w:r>
          </w:p>
        </w:tc>
      </w:tr>
      <w:tr w:rsidR="00E6395E" w:rsidRPr="00E6395E" w14:paraId="49EFCF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E6395E" w:rsidRDefault="006D223E" w:rsidP="005B0CB6">
            <w:pPr>
              <w:pStyle w:val="Sinespaciado"/>
              <w:rPr>
                <w:sz w:val="20"/>
                <w:szCs w:val="20"/>
                <w:lang w:eastAsia="es-ES"/>
              </w:rPr>
            </w:pPr>
            <w:r w:rsidRPr="00E6395E">
              <w:rPr>
                <w:sz w:val="20"/>
                <w:szCs w:val="20"/>
                <w:lang w:eastAsia="es-ES"/>
              </w:rPr>
              <w:t>B00</w:t>
            </w:r>
          </w:p>
        </w:tc>
        <w:tc>
          <w:tcPr>
            <w:tcW w:w="1222"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E6395E" w:rsidRDefault="006D223E" w:rsidP="005B0CB6">
            <w:pPr>
              <w:pStyle w:val="Sinespaciado"/>
              <w:rPr>
                <w:sz w:val="20"/>
                <w:szCs w:val="20"/>
                <w:lang w:eastAsia="es-ES"/>
              </w:rPr>
            </w:pPr>
            <w:r w:rsidRPr="00E6395E">
              <w:rPr>
                <w:sz w:val="20"/>
                <w:szCs w:val="20"/>
                <w:lang w:eastAsia="es-ES"/>
              </w:rPr>
              <w:t>0.95</w:t>
            </w:r>
          </w:p>
        </w:tc>
        <w:tc>
          <w:tcPr>
            <w:tcW w:w="567"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E6395E" w:rsidRDefault="006D223E" w:rsidP="005B0CB6">
            <w:pPr>
              <w:pStyle w:val="Sinespaciado"/>
              <w:rPr>
                <w:sz w:val="20"/>
                <w:szCs w:val="20"/>
                <w:lang w:eastAsia="es-ES"/>
              </w:rPr>
            </w:pPr>
            <w:r w:rsidRPr="00E6395E">
              <w:rPr>
                <w:sz w:val="20"/>
                <w:szCs w:val="20"/>
                <w:lang w:eastAsia="es-ES"/>
              </w:rPr>
              <w:t>-0.06</w:t>
            </w:r>
          </w:p>
        </w:tc>
        <w:tc>
          <w:tcPr>
            <w:tcW w:w="70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7B09C51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E6395E" w:rsidRDefault="006D223E" w:rsidP="005B0CB6">
            <w:pPr>
              <w:pStyle w:val="Sinespaciado"/>
              <w:rPr>
                <w:sz w:val="20"/>
                <w:szCs w:val="20"/>
                <w:lang w:eastAsia="es-ES"/>
              </w:rPr>
            </w:pPr>
            <w:r w:rsidRPr="00E6395E">
              <w:rPr>
                <w:sz w:val="20"/>
                <w:szCs w:val="20"/>
                <w:lang w:eastAsia="es-ES"/>
              </w:rPr>
              <w:t>B03</w:t>
            </w:r>
          </w:p>
        </w:tc>
        <w:tc>
          <w:tcPr>
            <w:tcW w:w="1222"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E6395E" w:rsidRDefault="006D223E" w:rsidP="005B0CB6">
            <w:pPr>
              <w:pStyle w:val="Sinespaciado"/>
              <w:rPr>
                <w:sz w:val="20"/>
                <w:szCs w:val="20"/>
                <w:lang w:eastAsia="es-ES"/>
              </w:rPr>
            </w:pPr>
            <w:r w:rsidRPr="00E6395E">
              <w:rPr>
                <w:sz w:val="20"/>
                <w:szCs w:val="20"/>
                <w:lang w:eastAsia="es-ES"/>
              </w:rPr>
              <w:t>0.08</w:t>
            </w:r>
          </w:p>
        </w:tc>
        <w:tc>
          <w:tcPr>
            <w:tcW w:w="70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E6395E" w:rsidRDefault="006D223E" w:rsidP="005B0CB6">
            <w:pPr>
              <w:pStyle w:val="Sinespaciado"/>
              <w:rPr>
                <w:sz w:val="20"/>
                <w:szCs w:val="20"/>
                <w:lang w:eastAsia="es-ES"/>
              </w:rPr>
            </w:pPr>
            <w:r w:rsidRPr="00E6395E">
              <w:rPr>
                <w:sz w:val="20"/>
                <w:szCs w:val="20"/>
                <w:lang w:eastAsia="es-ES"/>
              </w:rPr>
              <w:t>0.57</w:t>
            </w:r>
          </w:p>
        </w:tc>
        <w:tc>
          <w:tcPr>
            <w:tcW w:w="567"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E6395E" w:rsidRDefault="006D223E" w:rsidP="005B0CB6">
            <w:pPr>
              <w:pStyle w:val="Sinespaciado"/>
              <w:rPr>
                <w:sz w:val="20"/>
                <w:szCs w:val="20"/>
                <w:lang w:eastAsia="es-ES"/>
              </w:rPr>
            </w:pPr>
            <w:r w:rsidRPr="00E6395E">
              <w:rPr>
                <w:sz w:val="20"/>
                <w:szCs w:val="20"/>
                <w:lang w:eastAsia="es-ES"/>
              </w:rPr>
              <w:t>0.89</w:t>
            </w:r>
          </w:p>
        </w:tc>
        <w:tc>
          <w:tcPr>
            <w:tcW w:w="127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E6395E" w:rsidRDefault="006D223E" w:rsidP="005B0CB6">
            <w:pPr>
              <w:pStyle w:val="Sinespaciado"/>
              <w:rPr>
                <w:sz w:val="20"/>
                <w:szCs w:val="20"/>
                <w:lang w:eastAsia="es-ES"/>
              </w:rPr>
            </w:pPr>
            <w:r w:rsidRPr="00E6395E">
              <w:rPr>
                <w:sz w:val="20"/>
                <w:szCs w:val="20"/>
                <w:lang w:eastAsia="es-ES"/>
              </w:rPr>
              <w:t>1.46</w:t>
            </w:r>
          </w:p>
        </w:tc>
        <w:tc>
          <w:tcPr>
            <w:tcW w:w="567"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709"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6B0F519E"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E6395E" w:rsidRDefault="006D223E" w:rsidP="005B0CB6">
            <w:pPr>
              <w:pStyle w:val="Sinespaciado"/>
              <w:rPr>
                <w:sz w:val="20"/>
                <w:szCs w:val="20"/>
                <w:lang w:eastAsia="es-ES"/>
              </w:rPr>
            </w:pPr>
            <w:r w:rsidRPr="00E6395E">
              <w:rPr>
                <w:sz w:val="20"/>
                <w:szCs w:val="20"/>
                <w:lang w:eastAsia="es-ES"/>
              </w:rPr>
              <w:t>B07</w:t>
            </w:r>
          </w:p>
        </w:tc>
        <w:tc>
          <w:tcPr>
            <w:tcW w:w="1222"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E6395E" w:rsidRDefault="006D223E" w:rsidP="005B0CB6">
            <w:pPr>
              <w:pStyle w:val="Sinespaciado"/>
              <w:rPr>
                <w:sz w:val="20"/>
                <w:szCs w:val="20"/>
                <w:lang w:eastAsia="es-ES"/>
              </w:rPr>
            </w:pPr>
            <w:r w:rsidRPr="00E6395E">
              <w:rPr>
                <w:sz w:val="20"/>
                <w:szCs w:val="20"/>
                <w:lang w:eastAsia="es-ES"/>
              </w:rPr>
              <w:t>0.78</w:t>
            </w:r>
          </w:p>
        </w:tc>
        <w:tc>
          <w:tcPr>
            <w:tcW w:w="567"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E6395E" w:rsidRDefault="006D223E" w:rsidP="005B0CB6">
            <w:pPr>
              <w:pStyle w:val="Sinespaciado"/>
              <w:rPr>
                <w:sz w:val="20"/>
                <w:szCs w:val="20"/>
                <w:lang w:eastAsia="es-ES"/>
              </w:rPr>
            </w:pPr>
            <w:r w:rsidRPr="00E6395E">
              <w:rPr>
                <w:sz w:val="20"/>
                <w:szCs w:val="20"/>
                <w:lang w:eastAsia="es-ES"/>
              </w:rPr>
              <w:t>0.07</w:t>
            </w:r>
          </w:p>
        </w:tc>
        <w:tc>
          <w:tcPr>
            <w:tcW w:w="70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EA5ECFC"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E6395E" w:rsidRDefault="006D223E" w:rsidP="005B0CB6">
            <w:pPr>
              <w:pStyle w:val="Sinespaciado"/>
              <w:rPr>
                <w:sz w:val="20"/>
                <w:szCs w:val="20"/>
                <w:lang w:eastAsia="es-ES"/>
              </w:rPr>
            </w:pPr>
            <w:r w:rsidRPr="00E6395E">
              <w:rPr>
                <w:sz w:val="20"/>
                <w:szCs w:val="20"/>
                <w:lang w:eastAsia="es-ES"/>
              </w:rPr>
              <w:t>B17</w:t>
            </w:r>
          </w:p>
        </w:tc>
        <w:tc>
          <w:tcPr>
            <w:tcW w:w="1222"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E6395E" w:rsidRDefault="006D223E" w:rsidP="005B0CB6">
            <w:pPr>
              <w:pStyle w:val="Sinespaciado"/>
              <w:rPr>
                <w:sz w:val="20"/>
                <w:szCs w:val="20"/>
                <w:lang w:eastAsia="es-ES"/>
              </w:rPr>
            </w:pPr>
            <w:r w:rsidRPr="00E6395E">
              <w:rPr>
                <w:sz w:val="20"/>
                <w:szCs w:val="20"/>
                <w:lang w:eastAsia="es-ES"/>
              </w:rPr>
              <w:t>-0.10</w:t>
            </w:r>
          </w:p>
        </w:tc>
        <w:tc>
          <w:tcPr>
            <w:tcW w:w="70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567"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82A60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E6395E" w:rsidRDefault="006D223E" w:rsidP="005B0CB6">
            <w:pPr>
              <w:pStyle w:val="Sinespaciado"/>
              <w:rPr>
                <w:sz w:val="20"/>
                <w:szCs w:val="20"/>
                <w:lang w:eastAsia="es-ES"/>
              </w:rPr>
            </w:pPr>
            <w:r w:rsidRPr="00E6395E">
              <w:rPr>
                <w:sz w:val="20"/>
                <w:szCs w:val="20"/>
                <w:lang w:eastAsia="es-ES"/>
              </w:rPr>
              <w:t>B19</w:t>
            </w:r>
          </w:p>
        </w:tc>
        <w:tc>
          <w:tcPr>
            <w:tcW w:w="1222"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709"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21454D1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E6395E" w:rsidRDefault="006D223E" w:rsidP="005B0CB6">
            <w:pPr>
              <w:pStyle w:val="Sinespaciado"/>
              <w:rPr>
                <w:sz w:val="20"/>
                <w:szCs w:val="20"/>
                <w:lang w:eastAsia="es-ES"/>
              </w:rPr>
            </w:pPr>
            <w:r w:rsidRPr="00E6395E">
              <w:rPr>
                <w:sz w:val="20"/>
                <w:szCs w:val="20"/>
                <w:lang w:eastAsia="es-ES"/>
              </w:rPr>
              <w:t>B20</w:t>
            </w:r>
          </w:p>
        </w:tc>
        <w:tc>
          <w:tcPr>
            <w:tcW w:w="1222"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709"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E6395E" w:rsidRDefault="006D223E" w:rsidP="005B0CB6">
            <w:pPr>
              <w:pStyle w:val="Sinespaciado"/>
              <w:rPr>
                <w:sz w:val="20"/>
                <w:szCs w:val="20"/>
                <w:lang w:eastAsia="es-ES"/>
              </w:rPr>
            </w:pPr>
            <w:r w:rsidRPr="00E6395E">
              <w:rPr>
                <w:sz w:val="20"/>
                <w:szCs w:val="20"/>
                <w:lang w:eastAsia="es-ES"/>
              </w:rPr>
              <w:t>0.67</w:t>
            </w:r>
          </w:p>
        </w:tc>
        <w:tc>
          <w:tcPr>
            <w:tcW w:w="567"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7"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B5E156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E6395E" w:rsidRDefault="006D223E" w:rsidP="005B0CB6">
            <w:pPr>
              <w:pStyle w:val="Sinespaciado"/>
              <w:rPr>
                <w:sz w:val="20"/>
                <w:szCs w:val="20"/>
                <w:lang w:eastAsia="es-ES"/>
              </w:rPr>
            </w:pPr>
            <w:r w:rsidRPr="00E6395E">
              <w:rPr>
                <w:sz w:val="20"/>
                <w:szCs w:val="20"/>
                <w:lang w:eastAsia="es-ES"/>
              </w:rPr>
              <w:t>C00</w:t>
            </w:r>
          </w:p>
        </w:tc>
        <w:tc>
          <w:tcPr>
            <w:tcW w:w="1222"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E6395E" w:rsidRDefault="006D223E" w:rsidP="005B0CB6">
            <w:pPr>
              <w:pStyle w:val="Sinespaciado"/>
              <w:rPr>
                <w:sz w:val="20"/>
                <w:szCs w:val="20"/>
                <w:lang w:eastAsia="es-ES"/>
              </w:rPr>
            </w:pPr>
            <w:r w:rsidRPr="00E6395E">
              <w:rPr>
                <w:sz w:val="20"/>
                <w:szCs w:val="20"/>
                <w:lang w:eastAsia="es-ES"/>
              </w:rPr>
              <w:t>0.87</w:t>
            </w:r>
          </w:p>
        </w:tc>
        <w:tc>
          <w:tcPr>
            <w:tcW w:w="567"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E6395E" w:rsidRDefault="006D223E" w:rsidP="005B0CB6">
            <w:pPr>
              <w:pStyle w:val="Sinespaciado"/>
              <w:rPr>
                <w:sz w:val="20"/>
                <w:szCs w:val="20"/>
                <w:lang w:eastAsia="es-ES"/>
              </w:rPr>
            </w:pPr>
            <w:r w:rsidRPr="00E6395E">
              <w:rPr>
                <w:sz w:val="20"/>
                <w:szCs w:val="2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E6395E" w:rsidRDefault="006D223E" w:rsidP="005B0CB6">
            <w:pPr>
              <w:pStyle w:val="Sinespaciado"/>
              <w:rPr>
                <w:sz w:val="20"/>
                <w:szCs w:val="20"/>
                <w:lang w:eastAsia="es-ES"/>
              </w:rPr>
            </w:pPr>
            <w:r w:rsidRPr="00E6395E">
              <w:rPr>
                <w:sz w:val="20"/>
                <w:szCs w:val="20"/>
                <w:lang w:eastAsia="es-ES"/>
              </w:rPr>
              <w:t>-0.43</w:t>
            </w:r>
          </w:p>
        </w:tc>
        <w:tc>
          <w:tcPr>
            <w:tcW w:w="709"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E6395E" w:rsidRDefault="006D223E" w:rsidP="005B0CB6">
            <w:pPr>
              <w:pStyle w:val="Sinespaciado"/>
              <w:rPr>
                <w:sz w:val="20"/>
                <w:szCs w:val="20"/>
                <w:lang w:eastAsia="es-ES"/>
              </w:rPr>
            </w:pPr>
            <w:r w:rsidRPr="00E6395E">
              <w:rPr>
                <w:sz w:val="20"/>
                <w:szCs w:val="20"/>
                <w:lang w:eastAsia="es-ES"/>
              </w:rPr>
              <w:t>0.22</w:t>
            </w:r>
          </w:p>
        </w:tc>
        <w:tc>
          <w:tcPr>
            <w:tcW w:w="569"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277A5C94"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E6395E" w:rsidRDefault="006D223E" w:rsidP="005B0CB6">
            <w:pPr>
              <w:pStyle w:val="Sinespaciado"/>
              <w:rPr>
                <w:sz w:val="20"/>
                <w:szCs w:val="20"/>
                <w:lang w:eastAsia="es-ES"/>
              </w:rPr>
            </w:pPr>
            <w:r w:rsidRPr="00E6395E">
              <w:rPr>
                <w:sz w:val="20"/>
                <w:szCs w:val="20"/>
                <w:lang w:eastAsia="es-ES"/>
              </w:rPr>
              <w:t>C06</w:t>
            </w:r>
          </w:p>
        </w:tc>
        <w:tc>
          <w:tcPr>
            <w:tcW w:w="1222"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70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E6395E" w:rsidRDefault="006D223E" w:rsidP="005B0CB6">
            <w:pPr>
              <w:pStyle w:val="Sinespaciado"/>
              <w:rPr>
                <w:sz w:val="20"/>
                <w:szCs w:val="20"/>
                <w:lang w:eastAsia="es-ES"/>
              </w:rPr>
            </w:pPr>
            <w:r w:rsidRPr="00E6395E">
              <w:rPr>
                <w:sz w:val="20"/>
                <w:szCs w:val="20"/>
                <w:lang w:eastAsia="es-ES"/>
              </w:rPr>
              <w:t>0.34</w:t>
            </w:r>
          </w:p>
        </w:tc>
        <w:tc>
          <w:tcPr>
            <w:tcW w:w="567"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127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502B1C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E6395E" w:rsidRDefault="006D223E" w:rsidP="005B0CB6">
            <w:pPr>
              <w:pStyle w:val="Sinespaciado"/>
              <w:rPr>
                <w:sz w:val="20"/>
                <w:szCs w:val="20"/>
                <w:lang w:eastAsia="es-ES"/>
              </w:rPr>
            </w:pPr>
            <w:r w:rsidRPr="00E6395E">
              <w:rPr>
                <w:sz w:val="20"/>
                <w:szCs w:val="20"/>
                <w:lang w:eastAsia="es-ES"/>
              </w:rPr>
              <w:t>C18</w:t>
            </w:r>
          </w:p>
        </w:tc>
        <w:tc>
          <w:tcPr>
            <w:tcW w:w="1222"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E6395E" w:rsidRDefault="006D223E" w:rsidP="005B0CB6">
            <w:pPr>
              <w:pStyle w:val="Sinespaciado"/>
              <w:rPr>
                <w:sz w:val="20"/>
                <w:szCs w:val="20"/>
                <w:lang w:eastAsia="es-ES"/>
              </w:rPr>
            </w:pPr>
            <w:r w:rsidRPr="00E6395E">
              <w:rPr>
                <w:sz w:val="20"/>
                <w:szCs w:val="20"/>
                <w:lang w:eastAsia="es-ES"/>
              </w:rPr>
              <w:t>-0.37</w:t>
            </w:r>
          </w:p>
        </w:tc>
        <w:tc>
          <w:tcPr>
            <w:tcW w:w="709"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500FE0E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E6395E" w:rsidRDefault="006D223E" w:rsidP="005B0CB6">
            <w:pPr>
              <w:pStyle w:val="Sinespaciado"/>
              <w:rPr>
                <w:sz w:val="20"/>
                <w:szCs w:val="20"/>
                <w:lang w:eastAsia="es-ES"/>
              </w:rPr>
            </w:pPr>
            <w:r w:rsidRPr="00E6395E">
              <w:rPr>
                <w:sz w:val="20"/>
                <w:szCs w:val="20"/>
                <w:lang w:eastAsia="es-ES"/>
              </w:rPr>
              <w:t>C19</w:t>
            </w:r>
          </w:p>
        </w:tc>
        <w:tc>
          <w:tcPr>
            <w:tcW w:w="1222"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E6395E" w:rsidRDefault="006D223E" w:rsidP="005B0CB6">
            <w:pPr>
              <w:pStyle w:val="Sinespaciado"/>
              <w:rPr>
                <w:sz w:val="20"/>
                <w:szCs w:val="20"/>
                <w:lang w:eastAsia="es-ES"/>
              </w:rPr>
            </w:pPr>
            <w:r w:rsidRPr="00E6395E">
              <w:rPr>
                <w:sz w:val="20"/>
                <w:szCs w:val="20"/>
                <w:lang w:eastAsia="es-ES"/>
              </w:rPr>
              <w:t>0.70</w:t>
            </w:r>
          </w:p>
        </w:tc>
        <w:tc>
          <w:tcPr>
            <w:tcW w:w="567"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E6395E" w:rsidRDefault="006D223E" w:rsidP="005B0CB6">
            <w:pPr>
              <w:pStyle w:val="Sinespaciado"/>
              <w:rPr>
                <w:sz w:val="20"/>
                <w:szCs w:val="20"/>
                <w:lang w:eastAsia="es-ES"/>
              </w:rPr>
            </w:pPr>
            <w:r w:rsidRPr="00E6395E">
              <w:rPr>
                <w:sz w:val="20"/>
                <w:szCs w:val="20"/>
                <w:lang w:eastAsia="es-ES"/>
              </w:rPr>
              <w:t>0.38</w:t>
            </w:r>
          </w:p>
        </w:tc>
        <w:tc>
          <w:tcPr>
            <w:tcW w:w="567"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571"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709"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4500420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E6395E" w:rsidRDefault="006D223E" w:rsidP="005B0CB6">
            <w:pPr>
              <w:pStyle w:val="Sinespaciado"/>
              <w:rPr>
                <w:sz w:val="20"/>
                <w:szCs w:val="20"/>
                <w:lang w:eastAsia="es-ES"/>
              </w:rPr>
            </w:pPr>
            <w:r w:rsidRPr="00E6395E">
              <w:rPr>
                <w:sz w:val="20"/>
                <w:szCs w:val="20"/>
                <w:lang w:eastAsia="es-ES"/>
              </w:rPr>
              <w:t>C20</w:t>
            </w:r>
          </w:p>
        </w:tc>
        <w:tc>
          <w:tcPr>
            <w:tcW w:w="1222"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E6395E" w:rsidRDefault="006D223E" w:rsidP="005B0CB6">
            <w:pPr>
              <w:pStyle w:val="Sinespaciado"/>
              <w:rPr>
                <w:sz w:val="20"/>
                <w:szCs w:val="20"/>
                <w:lang w:eastAsia="es-ES"/>
              </w:rPr>
            </w:pPr>
            <w:r w:rsidRPr="00E6395E">
              <w:rPr>
                <w:sz w:val="20"/>
                <w:szCs w:val="20"/>
                <w:lang w:eastAsia="es-ES"/>
              </w:rPr>
              <w:t>1.20</w:t>
            </w:r>
          </w:p>
        </w:tc>
        <w:tc>
          <w:tcPr>
            <w:tcW w:w="567"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569"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6C10239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E6395E" w:rsidRDefault="006D223E" w:rsidP="005B0CB6">
            <w:pPr>
              <w:pStyle w:val="Sinespaciado"/>
              <w:rPr>
                <w:sz w:val="20"/>
                <w:szCs w:val="20"/>
                <w:lang w:eastAsia="es-ES"/>
              </w:rPr>
            </w:pPr>
            <w:r w:rsidRPr="00E6395E">
              <w:rPr>
                <w:sz w:val="20"/>
                <w:szCs w:val="20"/>
                <w:lang w:eastAsia="es-ES"/>
              </w:rPr>
              <w:t>D00</w:t>
            </w:r>
          </w:p>
        </w:tc>
        <w:tc>
          <w:tcPr>
            <w:tcW w:w="1222"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70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E6395E" w:rsidRDefault="006D223E" w:rsidP="005B0CB6">
            <w:pPr>
              <w:pStyle w:val="Sinespaciado"/>
              <w:rPr>
                <w:sz w:val="20"/>
                <w:szCs w:val="20"/>
                <w:lang w:eastAsia="es-ES"/>
              </w:rPr>
            </w:pPr>
            <w:r w:rsidRPr="00E6395E">
              <w:rPr>
                <w:sz w:val="20"/>
                <w:szCs w:val="2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709"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E6395E" w:rsidRDefault="006D223E" w:rsidP="005B0CB6">
            <w:pPr>
              <w:pStyle w:val="Sinespaciado"/>
              <w:rPr>
                <w:sz w:val="20"/>
                <w:szCs w:val="20"/>
                <w:lang w:eastAsia="es-ES"/>
              </w:rPr>
            </w:pPr>
            <w:r w:rsidRPr="00E6395E">
              <w:rPr>
                <w:sz w:val="20"/>
                <w:szCs w:val="20"/>
                <w:lang w:eastAsia="es-ES"/>
              </w:rPr>
              <w:t>0.21</w:t>
            </w:r>
          </w:p>
        </w:tc>
        <w:tc>
          <w:tcPr>
            <w:tcW w:w="569"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E6395E" w:rsidRDefault="006D223E" w:rsidP="005B0CB6">
            <w:pPr>
              <w:pStyle w:val="Sinespaciado"/>
              <w:rPr>
                <w:sz w:val="20"/>
                <w:szCs w:val="20"/>
                <w:lang w:eastAsia="es-ES"/>
              </w:rPr>
            </w:pPr>
            <w:r w:rsidRPr="00E6395E">
              <w:rPr>
                <w:sz w:val="20"/>
                <w:szCs w:val="20"/>
                <w:lang w:eastAsia="es-ES"/>
              </w:rPr>
              <w:t>0.93</w:t>
            </w:r>
          </w:p>
        </w:tc>
      </w:tr>
      <w:tr w:rsidR="00E6395E" w:rsidRPr="00E6395E" w14:paraId="22B1745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E6395E" w:rsidRDefault="006D223E" w:rsidP="005B0CB6">
            <w:pPr>
              <w:pStyle w:val="Sinespaciado"/>
              <w:rPr>
                <w:sz w:val="20"/>
                <w:szCs w:val="20"/>
                <w:lang w:eastAsia="es-ES"/>
              </w:rPr>
            </w:pPr>
            <w:r w:rsidRPr="00E6395E">
              <w:rPr>
                <w:sz w:val="20"/>
                <w:szCs w:val="20"/>
                <w:lang w:eastAsia="es-ES"/>
              </w:rPr>
              <w:t>D11</w:t>
            </w:r>
          </w:p>
        </w:tc>
        <w:tc>
          <w:tcPr>
            <w:tcW w:w="1222"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E6395E" w:rsidRDefault="006D223E" w:rsidP="005B0CB6">
            <w:pPr>
              <w:pStyle w:val="Sinespaciado"/>
              <w:rPr>
                <w:sz w:val="20"/>
                <w:szCs w:val="20"/>
                <w:lang w:eastAsia="es-ES"/>
              </w:rPr>
            </w:pPr>
            <w:r w:rsidRPr="00E6395E">
              <w:rPr>
                <w:sz w:val="20"/>
                <w:szCs w:val="20"/>
                <w:lang w:eastAsia="es-ES"/>
              </w:rPr>
              <w:t>1.54</w:t>
            </w:r>
          </w:p>
        </w:tc>
        <w:tc>
          <w:tcPr>
            <w:tcW w:w="567"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E6395E" w:rsidRDefault="006D223E" w:rsidP="005B0CB6">
            <w:pPr>
              <w:pStyle w:val="Sinespaciado"/>
              <w:rPr>
                <w:sz w:val="20"/>
                <w:szCs w:val="20"/>
                <w:lang w:eastAsia="es-ES"/>
              </w:rPr>
            </w:pPr>
            <w:r w:rsidRPr="00E6395E">
              <w:rPr>
                <w:sz w:val="20"/>
                <w:szCs w:val="20"/>
                <w:lang w:eastAsia="es-ES"/>
              </w:rPr>
              <w:t>-0.48</w:t>
            </w:r>
          </w:p>
        </w:tc>
        <w:tc>
          <w:tcPr>
            <w:tcW w:w="709"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E6395E" w:rsidRDefault="006D223E" w:rsidP="005B0CB6">
            <w:pPr>
              <w:pStyle w:val="Sinespaciado"/>
              <w:rPr>
                <w:sz w:val="20"/>
                <w:szCs w:val="20"/>
                <w:lang w:eastAsia="es-ES"/>
              </w:rPr>
            </w:pPr>
            <w:r w:rsidRPr="00E6395E">
              <w:rPr>
                <w:sz w:val="20"/>
                <w:szCs w:val="20"/>
                <w:lang w:eastAsia="es-ES"/>
              </w:rPr>
              <w:t>0.30</w:t>
            </w:r>
          </w:p>
        </w:tc>
        <w:tc>
          <w:tcPr>
            <w:tcW w:w="569"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E6395E" w:rsidRDefault="006D223E" w:rsidP="005B0CB6">
            <w:pPr>
              <w:pStyle w:val="Sinespaciado"/>
              <w:rPr>
                <w:sz w:val="20"/>
                <w:szCs w:val="20"/>
                <w:lang w:eastAsia="es-ES"/>
              </w:rPr>
            </w:pPr>
            <w:r w:rsidRPr="00E6395E">
              <w:rPr>
                <w:sz w:val="20"/>
                <w:szCs w:val="20"/>
                <w:lang w:eastAsia="es-ES"/>
              </w:rPr>
              <w:t>0.90</w:t>
            </w:r>
          </w:p>
        </w:tc>
      </w:tr>
      <w:tr w:rsidR="00E6395E" w:rsidRPr="00E6395E" w14:paraId="3630BD49"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E6395E" w:rsidRDefault="006D223E" w:rsidP="005B0CB6">
            <w:pPr>
              <w:pStyle w:val="Sinespaciado"/>
              <w:rPr>
                <w:sz w:val="20"/>
                <w:szCs w:val="20"/>
                <w:lang w:eastAsia="es-ES"/>
              </w:rPr>
            </w:pPr>
            <w:r w:rsidRPr="00E6395E">
              <w:rPr>
                <w:sz w:val="20"/>
                <w:szCs w:val="20"/>
                <w:lang w:eastAsia="es-ES"/>
              </w:rPr>
              <w:t>D12</w:t>
            </w:r>
          </w:p>
        </w:tc>
        <w:tc>
          <w:tcPr>
            <w:tcW w:w="1222"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E6395E" w:rsidRDefault="006D223E" w:rsidP="005B0CB6">
            <w:pPr>
              <w:pStyle w:val="Sinespaciado"/>
              <w:rPr>
                <w:sz w:val="20"/>
                <w:szCs w:val="20"/>
                <w:lang w:eastAsia="es-ES"/>
              </w:rPr>
            </w:pPr>
            <w:r w:rsidRPr="00E6395E">
              <w:rPr>
                <w:sz w:val="20"/>
                <w:szCs w:val="20"/>
                <w:lang w:eastAsia="es-ES"/>
              </w:rPr>
              <w:t>0.77</w:t>
            </w:r>
          </w:p>
        </w:tc>
        <w:tc>
          <w:tcPr>
            <w:tcW w:w="567"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E6395E" w:rsidRDefault="006D223E" w:rsidP="005B0CB6">
            <w:pPr>
              <w:pStyle w:val="Sinespaciado"/>
              <w:rPr>
                <w:sz w:val="20"/>
                <w:szCs w:val="20"/>
                <w:lang w:eastAsia="es-ES"/>
              </w:rPr>
            </w:pPr>
            <w:r w:rsidRPr="00E6395E">
              <w:rPr>
                <w:sz w:val="20"/>
                <w:szCs w:val="20"/>
                <w:lang w:eastAsia="es-ES"/>
              </w:rPr>
              <w:t>-0.13</w:t>
            </w:r>
          </w:p>
        </w:tc>
        <w:tc>
          <w:tcPr>
            <w:tcW w:w="70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E6395E" w:rsidRDefault="006D223E" w:rsidP="005B0CB6">
            <w:pPr>
              <w:pStyle w:val="Sinespaciado"/>
              <w:rPr>
                <w:sz w:val="20"/>
                <w:szCs w:val="20"/>
                <w:lang w:eastAsia="es-ES"/>
              </w:rPr>
            </w:pPr>
            <w:r w:rsidRPr="00E6395E">
              <w:rPr>
                <w:sz w:val="20"/>
                <w:szCs w:val="20"/>
                <w:lang w:eastAsia="es-ES"/>
              </w:rPr>
              <w:t>0.31</w:t>
            </w:r>
          </w:p>
        </w:tc>
        <w:tc>
          <w:tcPr>
            <w:tcW w:w="567"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6C6E7B9D"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E6395E" w:rsidRDefault="006D223E" w:rsidP="005B0CB6">
            <w:pPr>
              <w:pStyle w:val="Sinespaciado"/>
              <w:rPr>
                <w:sz w:val="20"/>
                <w:szCs w:val="20"/>
                <w:lang w:eastAsia="es-ES"/>
              </w:rPr>
            </w:pPr>
            <w:r w:rsidRPr="00E6395E">
              <w:rPr>
                <w:sz w:val="20"/>
                <w:szCs w:val="20"/>
                <w:lang w:eastAsia="es-ES"/>
              </w:rPr>
              <w:t>D19</w:t>
            </w:r>
          </w:p>
        </w:tc>
        <w:tc>
          <w:tcPr>
            <w:tcW w:w="1222"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567"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567"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E6395E" w:rsidRDefault="006D223E" w:rsidP="005B0CB6">
            <w:pPr>
              <w:pStyle w:val="Sinespaciado"/>
              <w:rPr>
                <w:sz w:val="20"/>
                <w:szCs w:val="20"/>
                <w:lang w:eastAsia="es-ES"/>
              </w:rPr>
            </w:pPr>
            <w:r w:rsidRPr="00E6395E">
              <w:rPr>
                <w:sz w:val="20"/>
                <w:szCs w:val="20"/>
                <w:lang w:eastAsia="es-ES"/>
              </w:rPr>
              <w:t>0.93</w:t>
            </w:r>
          </w:p>
        </w:tc>
        <w:tc>
          <w:tcPr>
            <w:tcW w:w="127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E6395E" w:rsidRDefault="006D223E" w:rsidP="005B0CB6">
            <w:pPr>
              <w:pStyle w:val="Sinespaciado"/>
              <w:rPr>
                <w:sz w:val="20"/>
                <w:szCs w:val="20"/>
                <w:lang w:eastAsia="es-ES"/>
              </w:rPr>
            </w:pPr>
            <w:r w:rsidRPr="00E6395E">
              <w:rPr>
                <w:sz w:val="20"/>
                <w:szCs w:val="20"/>
                <w:lang w:eastAsia="es-ES"/>
              </w:rPr>
              <w:t>1.29</w:t>
            </w:r>
          </w:p>
        </w:tc>
        <w:tc>
          <w:tcPr>
            <w:tcW w:w="567"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E6395E" w:rsidRDefault="006D223E" w:rsidP="005B0CB6">
            <w:pPr>
              <w:pStyle w:val="Sinespaciado"/>
              <w:rPr>
                <w:sz w:val="20"/>
                <w:szCs w:val="20"/>
                <w:lang w:eastAsia="es-ES"/>
              </w:rPr>
            </w:pPr>
            <w:r w:rsidRPr="00E6395E">
              <w:rPr>
                <w:sz w:val="20"/>
                <w:szCs w:val="20"/>
                <w:lang w:eastAsia="es-ES"/>
              </w:rPr>
              <w:t>-0.42</w:t>
            </w:r>
          </w:p>
        </w:tc>
        <w:tc>
          <w:tcPr>
            <w:tcW w:w="709"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9"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E6395E" w:rsidRDefault="006D223E" w:rsidP="005B0CB6">
            <w:pPr>
              <w:pStyle w:val="Sinespaciado"/>
              <w:rPr>
                <w:sz w:val="20"/>
                <w:szCs w:val="20"/>
                <w:lang w:eastAsia="es-ES"/>
              </w:rPr>
            </w:pPr>
            <w:r w:rsidRPr="00E6395E">
              <w:rPr>
                <w:sz w:val="20"/>
                <w:szCs w:val="20"/>
                <w:lang w:eastAsia="es-ES"/>
              </w:rPr>
              <w:t>0.91</w:t>
            </w:r>
          </w:p>
        </w:tc>
      </w:tr>
    </w:tbl>
    <w:p w14:paraId="010A509F" w14:textId="77777777" w:rsidR="006D223E" w:rsidRPr="003407A9" w:rsidRDefault="006D223E" w:rsidP="002D07AE">
      <w:pPr>
        <w:spacing w:line="360" w:lineRule="auto"/>
        <w:jc w:val="both"/>
      </w:pPr>
    </w:p>
    <w:p w14:paraId="3B6B3A20" w14:textId="77777777" w:rsidR="006D223E" w:rsidRPr="003407A9" w:rsidRDefault="006D223E" w:rsidP="002D07AE">
      <w:pPr>
        <w:spacing w:line="360" w:lineRule="auto"/>
        <w:jc w:val="both"/>
        <w:rPr>
          <w:sz w:val="20"/>
          <w:szCs w:val="20"/>
        </w:rPr>
      </w:pPr>
      <w:r w:rsidRPr="003407A9">
        <w:rPr>
          <w:sz w:val="20"/>
          <w:szCs w:val="20"/>
        </w:rPr>
        <w:br w:type="page"/>
      </w:r>
    </w:p>
    <w:p w14:paraId="48E0F452" w14:textId="6FD87BCF" w:rsidR="006D223E" w:rsidRPr="003407A9" w:rsidRDefault="007F1369" w:rsidP="002D07AE">
      <w:pPr>
        <w:spacing w:line="360" w:lineRule="auto"/>
        <w:jc w:val="both"/>
      </w:pPr>
      <w:r>
        <w:rPr>
          <w:noProof/>
        </w:rPr>
        <w:lastRenderedPageBreak/>
        <w:drawing>
          <wp:inline distT="0" distB="0" distL="0" distR="0" wp14:anchorId="5F12AFD4" wp14:editId="3A0F7A85">
            <wp:extent cx="5400040" cy="3659505"/>
            <wp:effectExtent l="0" t="0" r="0" b="0"/>
            <wp:docPr id="6370905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90517" name="Imagen 1" descr="Interfaz de usuario gráfic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659505"/>
                    </a:xfrm>
                    <a:prstGeom prst="rect">
                      <a:avLst/>
                    </a:prstGeom>
                  </pic:spPr>
                </pic:pic>
              </a:graphicData>
            </a:graphic>
          </wp:inline>
        </w:drawing>
      </w:r>
    </w:p>
    <w:p w14:paraId="5B0BB756" w14:textId="7ED9BE5D" w:rsidR="002B1957" w:rsidRPr="00023C42" w:rsidRDefault="002B1957" w:rsidP="002B1957">
      <w:pPr>
        <w:spacing w:line="360" w:lineRule="auto"/>
        <w:jc w:val="both"/>
      </w:pPr>
      <w:commentRangeStart w:id="179"/>
      <w:r w:rsidRPr="00023C42">
        <w:rPr>
          <w:b/>
          <w:bCs/>
        </w:rPr>
        <w:t>Figure 1</w:t>
      </w:r>
      <w:commentRangeEnd w:id="179"/>
      <w:r w:rsidR="00F65201">
        <w:rPr>
          <w:rStyle w:val="Refdecomentario"/>
        </w:rPr>
        <w:commentReference w:id="179"/>
      </w:r>
      <w:r w:rsidRPr="00023C42">
        <w:rPr>
          <w:b/>
          <w:bCs/>
        </w:rPr>
        <w:t>.</w:t>
      </w:r>
      <w:r w:rsidRPr="00023C42">
        <w:t xml:space="preserve"> Study system. (A) </w:t>
      </w:r>
      <w:r w:rsidR="001532D0">
        <w:t>Distribution of</w:t>
      </w:r>
      <w:r w:rsidRPr="00023C42">
        <w:t xml:space="preserve"> </w:t>
      </w:r>
      <w:r w:rsidRPr="00023C42">
        <w:rPr>
          <w:i/>
          <w:iCs/>
        </w:rPr>
        <w:t>D</w:t>
      </w:r>
      <w:ins w:id="180" w:author="EDUARDO FERNANDEZ PASCUAL" w:date="2024-03-21T16:44:00Z">
        <w:r w:rsidR="00F65201">
          <w:rPr>
            <w:i/>
            <w:iCs/>
          </w:rPr>
          <w:t>ianthus</w:t>
        </w:r>
      </w:ins>
      <w:del w:id="181" w:author="EDUARDO FERNANDEZ PASCUAL" w:date="2024-03-21T16:44:00Z">
        <w:r w:rsidRPr="00023C42" w:rsidDel="00F65201">
          <w:rPr>
            <w:i/>
            <w:iCs/>
          </w:rPr>
          <w:delText>.</w:delText>
        </w:r>
      </w:del>
      <w:r w:rsidRPr="00023C42">
        <w:rPr>
          <w:i/>
          <w:iCs/>
        </w:rPr>
        <w:t xml:space="preserve"> langeanus</w:t>
      </w:r>
      <w:r w:rsidRPr="00023C42">
        <w:t xml:space="preserve"> </w:t>
      </w:r>
      <w:r w:rsidR="001532D0">
        <w:t xml:space="preserve">in the Iberian Peninsula (dark areas, </w:t>
      </w:r>
      <w:r w:rsidRPr="00023C42">
        <w:t>adapted from Rocha et al., 2017)</w:t>
      </w:r>
      <w:r w:rsidR="001532D0">
        <w:t>;</w:t>
      </w:r>
      <w:r w:rsidRPr="00023C42">
        <w:t xml:space="preserve"> the red square highlights our study system. (B) </w:t>
      </w:r>
      <w:r w:rsidR="009F5469">
        <w:t>One studied community with</w:t>
      </w:r>
      <w:r w:rsidRPr="00023C42">
        <w:t xml:space="preserve"> </w:t>
      </w:r>
      <w:r w:rsidRPr="00023C42">
        <w:rPr>
          <w:i/>
          <w:iCs/>
        </w:rPr>
        <w:t>D. langeanus</w:t>
      </w:r>
      <w:r w:rsidRPr="00023C42">
        <w:t xml:space="preserve"> in </w:t>
      </w:r>
      <w:r w:rsidR="009F5469">
        <w:rPr>
          <w:rFonts w:cstheme="minorHAnsi"/>
        </w:rPr>
        <w:t>Mediterranean alpine</w:t>
      </w:r>
      <w:r w:rsidRPr="00023C42">
        <w:t xml:space="preserve"> acidic grasslands</w:t>
      </w:r>
      <w:r w:rsidR="009F5469">
        <w:t xml:space="preserve"> of Sierra de Villabandín, Cantabrian </w:t>
      </w:r>
      <w:r w:rsidR="00CA5590">
        <w:t>Mountains</w:t>
      </w:r>
      <w:r w:rsidR="009E4603">
        <w:t>, Spain</w:t>
      </w:r>
      <w:r w:rsidRPr="00023C42">
        <w:t xml:space="preserve">. (C) </w:t>
      </w:r>
      <w:r w:rsidR="009E4603">
        <w:t>Detail of</w:t>
      </w:r>
      <w:r w:rsidR="00CA5590">
        <w:t xml:space="preserve"> </w:t>
      </w:r>
      <w:r w:rsidRPr="00023C42">
        <w:rPr>
          <w:i/>
          <w:iCs/>
        </w:rPr>
        <w:t>D. langeanus</w:t>
      </w:r>
      <w:r w:rsidRPr="00023C42">
        <w:t xml:space="preserve"> flower</w:t>
      </w:r>
      <w:r w:rsidR="005960EC">
        <w:t>s</w:t>
      </w:r>
      <w:r w:rsidRPr="00023C42">
        <w:t xml:space="preserve"> and seeds. </w:t>
      </w:r>
    </w:p>
    <w:p w14:paraId="6F7DB01A" w14:textId="7F03D623" w:rsidR="002B1957" w:rsidRPr="008F2253" w:rsidRDefault="008E1631" w:rsidP="002D07AE">
      <w:pPr>
        <w:spacing w:line="360" w:lineRule="auto"/>
        <w:jc w:val="both"/>
        <w:rPr>
          <w:sz w:val="20"/>
          <w:szCs w:val="20"/>
        </w:rPr>
      </w:pPr>
      <w:r w:rsidRPr="003407A9">
        <w:rPr>
          <w:sz w:val="20"/>
          <w:szCs w:val="20"/>
        </w:rPr>
        <w:br w:type="page"/>
      </w:r>
      <w:r w:rsidR="00193010">
        <w:rPr>
          <w:noProof/>
          <w:sz w:val="20"/>
          <w:szCs w:val="20"/>
        </w:rPr>
        <w:lastRenderedPageBreak/>
        <w:drawing>
          <wp:inline distT="0" distB="0" distL="0" distR="0" wp14:anchorId="513AF3ED" wp14:editId="4B5F972C">
            <wp:extent cx="5342365" cy="6348214"/>
            <wp:effectExtent l="0" t="0" r="0" b="0"/>
            <wp:docPr id="1975731730" name="Imagen 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1730" name="Imagen 2" descr="Imagen de la pantalla de un video juego&#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2365" cy="6348214"/>
                    </a:xfrm>
                    <a:prstGeom prst="rect">
                      <a:avLst/>
                    </a:prstGeom>
                  </pic:spPr>
                </pic:pic>
              </a:graphicData>
            </a:graphic>
          </wp:inline>
        </w:drawing>
      </w:r>
    </w:p>
    <w:p w14:paraId="1378E589" w14:textId="7CBA5718" w:rsidR="002B1957" w:rsidRPr="00023C42" w:rsidRDefault="002B1957" w:rsidP="002B1957">
      <w:pPr>
        <w:spacing w:line="360" w:lineRule="auto"/>
        <w:jc w:val="both"/>
      </w:pPr>
      <w:r w:rsidRPr="00023C42">
        <w:rPr>
          <w:b/>
          <w:bCs/>
        </w:rPr>
        <w:t>Figure 2</w:t>
      </w:r>
      <w:r w:rsidRPr="00023C42">
        <w:t xml:space="preserve">. Field sites. Upper panel: Location of the four summits included in our study. Lower panels: </w:t>
      </w:r>
      <w:r w:rsidR="004947F5" w:rsidRPr="00023C42">
        <w:t>Aerial</w:t>
      </w:r>
      <w:r w:rsidRPr="00023C42">
        <w:t xml:space="preserve"> image of our sampling cross design in each of the four summits</w:t>
      </w:r>
      <w:r w:rsidR="00806788">
        <w:t>.</w:t>
      </w:r>
      <w:r w:rsidRPr="00023C42">
        <w:t xml:space="preserve"> </w:t>
      </w:r>
      <w:r w:rsidR="00806788">
        <w:t>In</w:t>
      </w:r>
      <w:r w:rsidRPr="00023C42">
        <w:t xml:space="preserve"> each </w:t>
      </w:r>
      <w:r w:rsidR="00E86E12" w:rsidRPr="00023C42">
        <w:t>diamond</w:t>
      </w:r>
      <w:r w:rsidR="00806788">
        <w:t xml:space="preserve">, </w:t>
      </w:r>
      <w:r w:rsidRPr="00023C42">
        <w:t xml:space="preserve">we registered </w:t>
      </w:r>
      <w:r w:rsidR="004947F5" w:rsidRPr="00023C42">
        <w:t>floristic</w:t>
      </w:r>
      <w:r w:rsidRPr="00023C42">
        <w:t xml:space="preserve"> </w:t>
      </w:r>
      <w:r w:rsidR="004947F5" w:rsidRPr="00023C42">
        <w:t>relevés</w:t>
      </w:r>
      <w:r w:rsidR="00806788">
        <w:t xml:space="preserve">, </w:t>
      </w:r>
      <w:r w:rsidRPr="00023C42">
        <w:t xml:space="preserve">buried </w:t>
      </w:r>
      <w:r w:rsidR="004947F5" w:rsidRPr="00023C42">
        <w:t>environmental data loggers</w:t>
      </w:r>
      <w:r w:rsidR="00806788">
        <w:t xml:space="preserve"> and collected </w:t>
      </w:r>
      <w:del w:id="182" w:author="EDUARDO FERNANDEZ PASCUAL" w:date="2024-03-21T16:46:00Z">
        <w:r w:rsidR="00806788" w:rsidRPr="00B02A09" w:rsidDel="00C818A8">
          <w:rPr>
            <w:i/>
            <w:iCs/>
          </w:rPr>
          <w:delText>D</w:delText>
        </w:r>
      </w:del>
      <w:ins w:id="183" w:author="EDUARDO FERNANDEZ PASCUAL" w:date="2024-03-21T16:46:00Z">
        <w:r w:rsidR="00C818A8">
          <w:rPr>
            <w:i/>
            <w:iCs/>
          </w:rPr>
          <w:t>Dianthis</w:t>
        </w:r>
      </w:ins>
      <w:del w:id="184" w:author="EDUARDO FERNANDEZ PASCUAL" w:date="2024-03-21T16:46:00Z">
        <w:r w:rsidR="00806788" w:rsidRPr="00B02A09" w:rsidDel="00C818A8">
          <w:rPr>
            <w:i/>
            <w:iCs/>
          </w:rPr>
          <w:delText>.</w:delText>
        </w:r>
      </w:del>
      <w:r w:rsidR="00806788" w:rsidRPr="00B02A09">
        <w:rPr>
          <w:i/>
          <w:iCs/>
        </w:rPr>
        <w:t xml:space="preserve"> langeanus</w:t>
      </w:r>
      <w:r w:rsidR="00806788">
        <w:t xml:space="preserve"> seeds when available</w:t>
      </w:r>
      <w:r w:rsidRPr="00023C42">
        <w:t xml:space="preserve">. Coloured squares represent </w:t>
      </w:r>
      <w:r w:rsidR="004A640D" w:rsidRPr="00023C42">
        <w:t xml:space="preserve">subpopulations </w:t>
      </w:r>
      <w:r w:rsidRPr="00023C42">
        <w:t xml:space="preserve">where </w:t>
      </w:r>
      <w:r w:rsidRPr="00023C42">
        <w:rPr>
          <w:i/>
          <w:iCs/>
        </w:rPr>
        <w:t>D. langeanus</w:t>
      </w:r>
      <w:r w:rsidRPr="00023C42">
        <w:t xml:space="preserve"> was present</w:t>
      </w:r>
      <w:r w:rsidR="004A640D" w:rsidRPr="00023C42">
        <w:t xml:space="preserve">; black squares sites where </w:t>
      </w:r>
      <w:r w:rsidR="004A640D" w:rsidRPr="00023C42">
        <w:rPr>
          <w:i/>
          <w:iCs/>
        </w:rPr>
        <w:t>D. langeanus</w:t>
      </w:r>
      <w:r w:rsidR="004A640D" w:rsidRPr="00023C42">
        <w:t xml:space="preserve"> was absent</w:t>
      </w:r>
      <w:r w:rsidRPr="00023C42">
        <w:t xml:space="preserve">. </w:t>
      </w:r>
    </w:p>
    <w:p w14:paraId="67D0AB88" w14:textId="01C14B98" w:rsidR="006D223E" w:rsidRPr="003407A9" w:rsidRDefault="006D223E" w:rsidP="002D07AE">
      <w:pPr>
        <w:spacing w:line="360" w:lineRule="auto"/>
        <w:jc w:val="both"/>
      </w:pPr>
      <w:r w:rsidRPr="003407A9">
        <w:br w:type="page"/>
      </w:r>
    </w:p>
    <w:p w14:paraId="798A3B19" w14:textId="6324BC70" w:rsidR="004A640D" w:rsidRPr="003407A9" w:rsidRDefault="00BD3046" w:rsidP="002D07AE">
      <w:pPr>
        <w:spacing w:line="360" w:lineRule="auto"/>
        <w:jc w:val="both"/>
      </w:pPr>
      <w:r>
        <w:rPr>
          <w:noProof/>
        </w:rPr>
        <w:lastRenderedPageBreak/>
        <w:drawing>
          <wp:inline distT="0" distB="0" distL="0" distR="0" wp14:anchorId="135E03A9" wp14:editId="4E2D5903">
            <wp:extent cx="5400040" cy="3900170"/>
            <wp:effectExtent l="0" t="0" r="0" b="5080"/>
            <wp:docPr id="59529330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93302" name="Imagen 3" descr="Gráfico, Histo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3900170"/>
                    </a:xfrm>
                    <a:prstGeom prst="rect">
                      <a:avLst/>
                    </a:prstGeom>
                  </pic:spPr>
                </pic:pic>
              </a:graphicData>
            </a:graphic>
          </wp:inline>
        </w:drawing>
      </w:r>
    </w:p>
    <w:p w14:paraId="3C623B58" w14:textId="24038C32" w:rsidR="004A640D" w:rsidRDefault="004A640D" w:rsidP="004A640D">
      <w:pPr>
        <w:spacing w:line="360" w:lineRule="auto"/>
        <w:jc w:val="both"/>
      </w:pPr>
      <w:r w:rsidRPr="003407A9">
        <w:rPr>
          <w:b/>
          <w:bCs/>
        </w:rPr>
        <w:t>Figure 3</w:t>
      </w:r>
      <w:r w:rsidRPr="003407A9">
        <w:t xml:space="preserve">. Climate of the study sites. (A) Climatic diagram of our study area, based on </w:t>
      </w:r>
      <w:proofErr w:type="spellStart"/>
      <w:r w:rsidRPr="003407A9">
        <w:t>Microlog</w:t>
      </w:r>
      <w:proofErr w:type="spellEnd"/>
      <w:r w:rsidRPr="003407A9">
        <w:t xml:space="preserve"> SP3 data from July 2021 to June 2022 from three of the four investigated summits. Lines in red represent monthly </w:t>
      </w:r>
      <w:r w:rsidR="008E179A" w:rsidRPr="003407A9">
        <w:t>averages of the daily</w:t>
      </w:r>
      <w:r w:rsidRPr="003407A9">
        <w:t xml:space="preserve"> maximum and minimum temperatures</w:t>
      </w:r>
      <w:r w:rsidR="00973FCC">
        <w:t xml:space="preserve"> (left y-axis)</w:t>
      </w:r>
      <w:r w:rsidRPr="003407A9">
        <w:t xml:space="preserve">; bars in grey represent the monthly </w:t>
      </w:r>
      <w:r w:rsidR="008E179A" w:rsidRPr="003407A9">
        <w:t>averages</w:t>
      </w:r>
      <w:r w:rsidRPr="003407A9">
        <w:t xml:space="preserve"> of</w:t>
      </w:r>
      <w:r w:rsidR="008E179A" w:rsidRPr="003407A9">
        <w:t xml:space="preserve"> the</w:t>
      </w:r>
      <w:r w:rsidRPr="003407A9">
        <w:t xml:space="preserve"> maximum </w:t>
      </w:r>
      <w:r w:rsidR="00F7339C" w:rsidRPr="003407A9">
        <w:rPr>
          <w:rFonts w:cstheme="minorHAnsi"/>
        </w:rPr>
        <w:t xml:space="preserve">water stress </w:t>
      </w:r>
      <w:r w:rsidRPr="003407A9">
        <w:t>in M</w:t>
      </w:r>
      <w:r w:rsidR="00F7339C" w:rsidRPr="003407A9">
        <w:t>P</w:t>
      </w:r>
      <w:r w:rsidRPr="003407A9">
        <w:t>a</w:t>
      </w:r>
      <w:r w:rsidR="00973FCC">
        <w:t xml:space="preserve"> (right y-axis)</w:t>
      </w:r>
      <w:r w:rsidRPr="003407A9">
        <w:t xml:space="preserve">. (B) </w:t>
      </w:r>
      <w:r w:rsidR="00D26998" w:rsidRPr="003407A9">
        <w:t>Positive c</w:t>
      </w:r>
      <w:r w:rsidRPr="003407A9">
        <w:t xml:space="preserve">orrelation between GDD and </w:t>
      </w:r>
      <w:r w:rsidR="008E179A" w:rsidRPr="003407A9">
        <w:t>cumulative</w:t>
      </w:r>
      <w:r w:rsidRPr="003407A9">
        <w:t xml:space="preserve"> </w:t>
      </w:r>
      <w:r w:rsidR="008E179A" w:rsidRPr="003407A9">
        <w:rPr>
          <w:rFonts w:cstheme="minorHAnsi"/>
        </w:rPr>
        <w:t>water stress</w:t>
      </w:r>
      <w:r w:rsidR="001D5F8E">
        <w:rPr>
          <w:rFonts w:cstheme="minorHAnsi"/>
        </w:rPr>
        <w:t xml:space="preserve"> </w:t>
      </w:r>
      <w:ins w:id="185" w:author="EDUARDO FERNANDEZ PASCUAL" w:date="2024-03-21T15:42:00Z">
        <w:r w:rsidR="006D44F3" w:rsidRPr="003407A9">
          <w:t xml:space="preserve">(ΣΨ) </w:t>
        </w:r>
      </w:ins>
      <w:r w:rsidR="001D5F8E">
        <w:rPr>
          <w:rFonts w:cstheme="minorHAnsi"/>
        </w:rPr>
        <w:t>in different years</w:t>
      </w:r>
      <w:r w:rsidRPr="003407A9">
        <w:t xml:space="preserve"> </w:t>
      </w:r>
      <w:r w:rsidR="00597E85">
        <w:t>at each site</w:t>
      </w:r>
      <w:r w:rsidRPr="003407A9">
        <w:t>. We used data from the growing season (April-November) of 2022 and 2023 in three of our summits, Cañada data is not complete and thus was removed from</w:t>
      </w:r>
      <w:r w:rsidR="008E179A" w:rsidRPr="003407A9">
        <w:t xml:space="preserve"> the</w:t>
      </w:r>
      <w:r w:rsidRPr="003407A9">
        <w:t xml:space="preserve"> visualization. (C) Principal Component Analysis </w:t>
      </w:r>
      <w:r w:rsidR="00D26998" w:rsidRPr="003407A9">
        <w:t>ordination of the microclimatic indices for the</w:t>
      </w:r>
      <w:r w:rsidRPr="003407A9">
        <w:t xml:space="preserve"> 78 plots with environmental data</w:t>
      </w:r>
      <w:r w:rsidR="00D26998" w:rsidRPr="003407A9">
        <w:t>.</w:t>
      </w:r>
      <w:r w:rsidRPr="003407A9">
        <w:t xml:space="preserve"> </w:t>
      </w:r>
      <w:r w:rsidR="00D26998" w:rsidRPr="003407A9">
        <w:t>E</w:t>
      </w:r>
      <w:r w:rsidRPr="003407A9">
        <w:t xml:space="preserve">ach colour represents plots </w:t>
      </w:r>
      <w:r w:rsidR="00D26998" w:rsidRPr="003407A9">
        <w:t>from</w:t>
      </w:r>
      <w:r w:rsidRPr="003407A9">
        <w:t xml:space="preserve"> a different summit. </w:t>
      </w:r>
    </w:p>
    <w:p w14:paraId="4D1C3357" w14:textId="77777777" w:rsidR="00B16D72" w:rsidRPr="003407A9" w:rsidRDefault="00B16D72" w:rsidP="004A640D">
      <w:pPr>
        <w:spacing w:line="360" w:lineRule="auto"/>
        <w:jc w:val="both"/>
      </w:pPr>
    </w:p>
    <w:p w14:paraId="32658EF3" w14:textId="118CE0CE" w:rsidR="00DA6511" w:rsidRDefault="00FD1E0D" w:rsidP="002D07AE">
      <w:pPr>
        <w:spacing w:line="360" w:lineRule="auto"/>
        <w:jc w:val="both"/>
      </w:pPr>
      <w:r>
        <w:rPr>
          <w:noProof/>
        </w:rPr>
        <w:lastRenderedPageBreak/>
        <w:drawing>
          <wp:inline distT="0" distB="0" distL="0" distR="0" wp14:anchorId="64990019" wp14:editId="71A7437F">
            <wp:extent cx="3928160" cy="5591175"/>
            <wp:effectExtent l="0" t="0" r="0" b="0"/>
            <wp:docPr id="1984179167"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9167" name="Imagen 4" descr="Gráfico, Gráfico de líneas&#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928823" cy="5592119"/>
                    </a:xfrm>
                    <a:prstGeom prst="rect">
                      <a:avLst/>
                    </a:prstGeom>
                  </pic:spPr>
                </pic:pic>
              </a:graphicData>
            </a:graphic>
          </wp:inline>
        </w:drawing>
      </w:r>
    </w:p>
    <w:p w14:paraId="4AAFB66A" w14:textId="7FB2C1F4" w:rsidR="00DA6511" w:rsidRDefault="00DA6511" w:rsidP="00B9136D">
      <w:pPr>
        <w:spacing w:line="360" w:lineRule="auto"/>
        <w:jc w:val="both"/>
      </w:pPr>
      <w:r w:rsidRPr="003407A9">
        <w:rPr>
          <w:b/>
          <w:bCs/>
        </w:rPr>
        <w:t xml:space="preserve">Figure </w:t>
      </w:r>
      <w:r>
        <w:rPr>
          <w:b/>
          <w:bCs/>
        </w:rPr>
        <w:t>4</w:t>
      </w:r>
      <w:r w:rsidRPr="003407A9">
        <w:t xml:space="preserve">. Germination responses to water stress in fresh </w:t>
      </w:r>
      <w:r>
        <w:t xml:space="preserve">(i.e. dormant) </w:t>
      </w:r>
      <w:r w:rsidRPr="003407A9">
        <w:t xml:space="preserve">and after-ripened </w:t>
      </w:r>
      <w:r>
        <w:t xml:space="preserve">(i.e. non-dormant) </w:t>
      </w:r>
      <w:r w:rsidRPr="003407A9">
        <w:t xml:space="preserve">seeds. </w:t>
      </w:r>
      <w:r>
        <w:t>Figures show the values averaged across all subpopulations (n =</w:t>
      </w:r>
      <w:r w:rsidR="00066E13">
        <w:t xml:space="preserve"> </w:t>
      </w:r>
      <w:r>
        <w:t>12)</w:t>
      </w:r>
      <w:r w:rsidR="00066E13">
        <w:t>.</w:t>
      </w:r>
      <w:r>
        <w:t xml:space="preserve"> </w:t>
      </w:r>
      <w:r w:rsidRPr="003407A9">
        <w:t>(A) Mean final germination proportion</w:t>
      </w:r>
      <w:r>
        <w:t>s and binomial confidence intervals</w:t>
      </w:r>
      <w:r w:rsidRPr="003407A9">
        <w:t xml:space="preserve"> </w:t>
      </w:r>
      <w:r>
        <w:t>in</w:t>
      </w:r>
      <w:r w:rsidRPr="003407A9">
        <w:t xml:space="preserve"> both storage treatments </w:t>
      </w:r>
      <w:r>
        <w:t>and</w:t>
      </w:r>
      <w:r w:rsidRPr="003407A9">
        <w:t xml:space="preserve"> every water potential treatment. (B) Cumulative germination curves </w:t>
      </w:r>
      <w:r>
        <w:t>in</w:t>
      </w:r>
      <w:r w:rsidRPr="003407A9">
        <w:t xml:space="preserve"> both storage treatments </w:t>
      </w:r>
      <w:r>
        <w:t>and</w:t>
      </w:r>
      <w:r w:rsidRPr="003407A9">
        <w:t xml:space="preserve"> every water potential treatment.</w:t>
      </w:r>
      <w:r>
        <w:br w:type="page"/>
      </w:r>
    </w:p>
    <w:p w14:paraId="176799FA" w14:textId="5E2C60C7" w:rsidR="00B16D72" w:rsidRDefault="00AF1961" w:rsidP="002D07AE">
      <w:pPr>
        <w:spacing w:line="360" w:lineRule="auto"/>
        <w:jc w:val="both"/>
      </w:pPr>
      <w:r>
        <w:rPr>
          <w:noProof/>
        </w:rPr>
        <w:lastRenderedPageBreak/>
        <w:drawing>
          <wp:inline distT="0" distB="0" distL="0" distR="0" wp14:anchorId="67899413" wp14:editId="2FE5981B">
            <wp:extent cx="5400040" cy="3124835"/>
            <wp:effectExtent l="0" t="0" r="0" b="0"/>
            <wp:docPr id="545476029" name="Imagen 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76029" name="Imagen 5" descr="Gráfico, Gráfico de dispers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400040" cy="3124835"/>
                    </a:xfrm>
                    <a:prstGeom prst="rect">
                      <a:avLst/>
                    </a:prstGeom>
                  </pic:spPr>
                </pic:pic>
              </a:graphicData>
            </a:graphic>
          </wp:inline>
        </w:drawing>
      </w:r>
    </w:p>
    <w:p w14:paraId="6BABBBE9" w14:textId="2C6AE48E" w:rsidR="00B16D72" w:rsidRDefault="00B16D72" w:rsidP="00B16D72">
      <w:pPr>
        <w:spacing w:line="360" w:lineRule="auto"/>
        <w:jc w:val="both"/>
      </w:pPr>
      <w:r w:rsidRPr="003407A9">
        <w:rPr>
          <w:b/>
          <w:bCs/>
        </w:rPr>
        <w:t xml:space="preserve">Figure </w:t>
      </w:r>
      <w:r w:rsidR="006B2595">
        <w:rPr>
          <w:b/>
          <w:bCs/>
        </w:rPr>
        <w:t>5</w:t>
      </w:r>
      <w:r w:rsidRPr="003407A9">
        <w:t xml:space="preserve">. </w:t>
      </w:r>
      <w:r w:rsidR="00860DF4">
        <w:t>Seed g</w:t>
      </w:r>
      <w:r w:rsidRPr="003407A9">
        <w:t xml:space="preserve">ermination </w:t>
      </w:r>
      <w:proofErr w:type="spellStart"/>
      <w:r w:rsidR="00521878" w:rsidRPr="003407A9">
        <w:rPr>
          <w:rFonts w:cstheme="minorHAnsi"/>
        </w:rPr>
        <w:t>ψ</w:t>
      </w:r>
      <w:r w:rsidR="00521878" w:rsidRPr="003407A9">
        <w:rPr>
          <w:rFonts w:cstheme="minorHAnsi"/>
          <w:vertAlign w:val="subscript"/>
        </w:rPr>
        <w:t>b</w:t>
      </w:r>
      <w:proofErr w:type="spellEnd"/>
      <w:r w:rsidR="00521878" w:rsidRPr="003407A9">
        <w:t xml:space="preserve"> </w:t>
      </w:r>
      <w:r w:rsidRPr="003407A9">
        <w:t>as a function of microclimat</w:t>
      </w:r>
      <w:r w:rsidR="00F65B7B">
        <w:t>ic conditions</w:t>
      </w:r>
      <w:r w:rsidR="00136BF7">
        <w:t>.</w:t>
      </w:r>
      <w:r w:rsidR="00976418">
        <w:t xml:space="preserve"> </w:t>
      </w:r>
      <w:r w:rsidR="003B24A6">
        <w:t xml:space="preserve">Results are shown separately for fresh </w:t>
      </w:r>
      <w:r w:rsidR="00793AF5">
        <w:t xml:space="preserve">(i.e. dormant) </w:t>
      </w:r>
      <w:r w:rsidR="003B24A6">
        <w:t>and after-ripened</w:t>
      </w:r>
      <w:r w:rsidR="00793AF5">
        <w:t xml:space="preserve"> (i.e. non-dormant)</w:t>
      </w:r>
      <w:r w:rsidR="003B24A6">
        <w:t xml:space="preserve"> seeds (n = 12</w:t>
      </w:r>
      <w:r w:rsidR="003068EC">
        <w:t xml:space="preserve">, </w:t>
      </w:r>
      <w:r w:rsidR="003B24A6">
        <w:t xml:space="preserve">subpopulations </w:t>
      </w:r>
      <w:r w:rsidR="000427BE">
        <w:t>in each storage treatment)</w:t>
      </w:r>
      <w:r w:rsidR="003B24A6">
        <w:t xml:space="preserve">. </w:t>
      </w:r>
      <w:r w:rsidRPr="003407A9">
        <w:t xml:space="preserve">Germination </w:t>
      </w:r>
      <w:proofErr w:type="spellStart"/>
      <w:r w:rsidR="006151C4" w:rsidRPr="003407A9">
        <w:rPr>
          <w:rFonts w:cstheme="minorHAnsi"/>
        </w:rPr>
        <w:t>ψ</w:t>
      </w:r>
      <w:r w:rsidR="006151C4" w:rsidRPr="003407A9">
        <w:rPr>
          <w:rFonts w:cstheme="minorHAnsi"/>
          <w:vertAlign w:val="subscript"/>
        </w:rPr>
        <w:t>b</w:t>
      </w:r>
      <w:proofErr w:type="spellEnd"/>
      <w:r w:rsidRPr="003407A9">
        <w:t xml:space="preserve"> was calculated using the hydro-time model. Microclimate was measured as growing degree days (GDD) above 5 ºC. P-values obtained from GLMMs as explained in the methods. </w:t>
      </w:r>
    </w:p>
    <w:p w14:paraId="57AD5BCD" w14:textId="6949F62E" w:rsidR="009A5189" w:rsidRPr="003407A9" w:rsidRDefault="009A5189" w:rsidP="00F7581B"/>
    <w:sectPr w:rsidR="009A5189" w:rsidRPr="003407A9" w:rsidSect="00E8619B">
      <w:footerReference w:type="default" r:id="rId21"/>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 w:author="EDUARDO FERNANDEZ PASCUAL" w:date="2024-03-21T16:45:00Z" w:initials="EF">
    <w:p w14:paraId="5E953E8D" w14:textId="77777777" w:rsidR="00F65201" w:rsidRDefault="00F65201" w:rsidP="00F65201">
      <w:pPr>
        <w:pStyle w:val="Textocomentario"/>
      </w:pPr>
      <w:r>
        <w:rPr>
          <w:rStyle w:val="Refdecomentario"/>
        </w:rPr>
        <w:annotationRef/>
      </w:r>
      <w:r>
        <w:t>Hay que añadir el acknowledgement a los del microscopio si no lo has hecho 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953E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0D3562B" w16cex:dateUtc="2024-03-21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953E8D" w16cid:durableId="40D356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6944B" w14:textId="77777777" w:rsidR="00E8619B" w:rsidRDefault="00E8619B" w:rsidP="00F436FD">
      <w:pPr>
        <w:spacing w:after="0" w:line="240" w:lineRule="auto"/>
      </w:pPr>
      <w:r>
        <w:separator/>
      </w:r>
    </w:p>
  </w:endnote>
  <w:endnote w:type="continuationSeparator" w:id="0">
    <w:p w14:paraId="3E8A8960" w14:textId="77777777" w:rsidR="00E8619B" w:rsidRDefault="00E8619B" w:rsidP="00F436FD">
      <w:pPr>
        <w:spacing w:after="0" w:line="240" w:lineRule="auto"/>
      </w:pPr>
      <w:r>
        <w:continuationSeparator/>
      </w:r>
    </w:p>
  </w:endnote>
  <w:endnote w:type="continuationNotice" w:id="1">
    <w:p w14:paraId="16EE2605" w14:textId="77777777" w:rsidR="00E8619B" w:rsidRDefault="00E861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6316"/>
      <w:docPartObj>
        <w:docPartGallery w:val="Page Numbers (Bottom of Page)"/>
        <w:docPartUnique/>
      </w:docPartObj>
    </w:sdtPr>
    <w:sdtEndPr/>
    <w:sdtContent>
      <w:p w14:paraId="3C63E713" w14:textId="7C3E04C8" w:rsidR="00F436FD" w:rsidRDefault="00F436FD">
        <w:pPr>
          <w:pStyle w:val="Piedepgina"/>
          <w:jc w:val="center"/>
        </w:pPr>
        <w:r>
          <w:fldChar w:fldCharType="begin"/>
        </w:r>
        <w:r>
          <w:instrText>PAGE   \* MERGEFORMAT</w:instrText>
        </w:r>
        <w:r>
          <w:fldChar w:fldCharType="separate"/>
        </w:r>
        <w:r w:rsidR="00C51647" w:rsidRPr="00C51647">
          <w:rPr>
            <w:noProof/>
            <w:lang w:val="es-ES"/>
          </w:rPr>
          <w:t>21</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554ED" w14:textId="77777777" w:rsidR="00E8619B" w:rsidRDefault="00E8619B" w:rsidP="00F436FD">
      <w:pPr>
        <w:spacing w:after="0" w:line="240" w:lineRule="auto"/>
      </w:pPr>
      <w:r>
        <w:separator/>
      </w:r>
    </w:p>
  </w:footnote>
  <w:footnote w:type="continuationSeparator" w:id="0">
    <w:p w14:paraId="08561F44" w14:textId="77777777" w:rsidR="00E8619B" w:rsidRDefault="00E8619B" w:rsidP="00F436FD">
      <w:pPr>
        <w:spacing w:after="0" w:line="240" w:lineRule="auto"/>
      </w:pPr>
      <w:r>
        <w:continuationSeparator/>
      </w:r>
    </w:p>
  </w:footnote>
  <w:footnote w:type="continuationNotice" w:id="1">
    <w:p w14:paraId="1CAC1FA2" w14:textId="77777777" w:rsidR="00E8619B" w:rsidRDefault="00E8619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4E640B12"/>
    <w:multiLevelType w:val="hybridMultilevel"/>
    <w:tmpl w:val="AD6A4750"/>
    <w:lvl w:ilvl="0" w:tplc="5CACCDB4">
      <w:start w:val="1"/>
      <w:numFmt w:val="bullet"/>
      <w:lvlText w:val=""/>
      <w:lvlJc w:val="left"/>
      <w:pPr>
        <w:ind w:left="720" w:hanging="360"/>
      </w:pPr>
      <w:rPr>
        <w:rFonts w:ascii="Symbol" w:hAnsi="Symbol"/>
      </w:rPr>
    </w:lvl>
    <w:lvl w:ilvl="1" w:tplc="2310A352">
      <w:start w:val="1"/>
      <w:numFmt w:val="bullet"/>
      <w:lvlText w:val=""/>
      <w:lvlJc w:val="left"/>
      <w:pPr>
        <w:ind w:left="720" w:hanging="360"/>
      </w:pPr>
      <w:rPr>
        <w:rFonts w:ascii="Symbol" w:hAnsi="Symbol"/>
      </w:rPr>
    </w:lvl>
    <w:lvl w:ilvl="2" w:tplc="06901552">
      <w:start w:val="1"/>
      <w:numFmt w:val="bullet"/>
      <w:lvlText w:val=""/>
      <w:lvlJc w:val="left"/>
      <w:pPr>
        <w:ind w:left="720" w:hanging="360"/>
      </w:pPr>
      <w:rPr>
        <w:rFonts w:ascii="Symbol" w:hAnsi="Symbol"/>
      </w:rPr>
    </w:lvl>
    <w:lvl w:ilvl="3" w:tplc="3E9A1DAA">
      <w:start w:val="1"/>
      <w:numFmt w:val="bullet"/>
      <w:lvlText w:val=""/>
      <w:lvlJc w:val="left"/>
      <w:pPr>
        <w:ind w:left="720" w:hanging="360"/>
      </w:pPr>
      <w:rPr>
        <w:rFonts w:ascii="Symbol" w:hAnsi="Symbol"/>
      </w:rPr>
    </w:lvl>
    <w:lvl w:ilvl="4" w:tplc="7BB65A1A">
      <w:start w:val="1"/>
      <w:numFmt w:val="bullet"/>
      <w:lvlText w:val=""/>
      <w:lvlJc w:val="left"/>
      <w:pPr>
        <w:ind w:left="720" w:hanging="360"/>
      </w:pPr>
      <w:rPr>
        <w:rFonts w:ascii="Symbol" w:hAnsi="Symbol"/>
      </w:rPr>
    </w:lvl>
    <w:lvl w:ilvl="5" w:tplc="12E097E6">
      <w:start w:val="1"/>
      <w:numFmt w:val="bullet"/>
      <w:lvlText w:val=""/>
      <w:lvlJc w:val="left"/>
      <w:pPr>
        <w:ind w:left="720" w:hanging="360"/>
      </w:pPr>
      <w:rPr>
        <w:rFonts w:ascii="Symbol" w:hAnsi="Symbol"/>
      </w:rPr>
    </w:lvl>
    <w:lvl w:ilvl="6" w:tplc="CF521E66">
      <w:start w:val="1"/>
      <w:numFmt w:val="bullet"/>
      <w:lvlText w:val=""/>
      <w:lvlJc w:val="left"/>
      <w:pPr>
        <w:ind w:left="720" w:hanging="360"/>
      </w:pPr>
      <w:rPr>
        <w:rFonts w:ascii="Symbol" w:hAnsi="Symbol"/>
      </w:rPr>
    </w:lvl>
    <w:lvl w:ilvl="7" w:tplc="9A38EC26">
      <w:start w:val="1"/>
      <w:numFmt w:val="bullet"/>
      <w:lvlText w:val=""/>
      <w:lvlJc w:val="left"/>
      <w:pPr>
        <w:ind w:left="720" w:hanging="360"/>
      </w:pPr>
      <w:rPr>
        <w:rFonts w:ascii="Symbol" w:hAnsi="Symbol"/>
      </w:rPr>
    </w:lvl>
    <w:lvl w:ilvl="8" w:tplc="0D5E4274">
      <w:start w:val="1"/>
      <w:numFmt w:val="bullet"/>
      <w:lvlText w:val=""/>
      <w:lvlJc w:val="left"/>
      <w:pPr>
        <w:ind w:left="720" w:hanging="360"/>
      </w:pPr>
      <w:rPr>
        <w:rFonts w:ascii="Symbol" w:hAnsi="Symbol"/>
      </w:rPr>
    </w:lvl>
  </w:abstractNum>
  <w:abstractNum w:abstractNumId="7"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23994471">
    <w:abstractNumId w:val="3"/>
  </w:num>
  <w:num w:numId="2" w16cid:durableId="1455252609">
    <w:abstractNumId w:val="4"/>
  </w:num>
  <w:num w:numId="3" w16cid:durableId="55058814">
    <w:abstractNumId w:val="2"/>
  </w:num>
  <w:num w:numId="4" w16cid:durableId="875502540">
    <w:abstractNumId w:val="8"/>
  </w:num>
  <w:num w:numId="5" w16cid:durableId="702636239">
    <w:abstractNumId w:val="0"/>
  </w:num>
  <w:num w:numId="6" w16cid:durableId="1527712283">
    <w:abstractNumId w:val="7"/>
  </w:num>
  <w:num w:numId="7" w16cid:durableId="744910981">
    <w:abstractNumId w:val="5"/>
  </w:num>
  <w:num w:numId="8" w16cid:durableId="1884439430">
    <w:abstractNumId w:val="1"/>
  </w:num>
  <w:num w:numId="9" w16cid:durableId="60628144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DUARDO FERNANDEZ PASCUAL">
    <w15:presenceInfo w15:providerId="AD" w15:userId="S::fernandezpeduardo@uniovi.es::0e8328ed-56ff-4d0a-9c6e-ed6996099a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029D"/>
    <w:rsid w:val="00001119"/>
    <w:rsid w:val="00002255"/>
    <w:rsid w:val="00002A8C"/>
    <w:rsid w:val="00002F49"/>
    <w:rsid w:val="0000337F"/>
    <w:rsid w:val="00003697"/>
    <w:rsid w:val="00003EB4"/>
    <w:rsid w:val="000041A0"/>
    <w:rsid w:val="0000430E"/>
    <w:rsid w:val="000043A4"/>
    <w:rsid w:val="000053C6"/>
    <w:rsid w:val="00005913"/>
    <w:rsid w:val="0000629B"/>
    <w:rsid w:val="00006EB2"/>
    <w:rsid w:val="000073A9"/>
    <w:rsid w:val="00007527"/>
    <w:rsid w:val="000075C7"/>
    <w:rsid w:val="00007F66"/>
    <w:rsid w:val="00010E7B"/>
    <w:rsid w:val="000112A0"/>
    <w:rsid w:val="00011460"/>
    <w:rsid w:val="00011DEF"/>
    <w:rsid w:val="00012ECC"/>
    <w:rsid w:val="000132FB"/>
    <w:rsid w:val="00013513"/>
    <w:rsid w:val="00014E1D"/>
    <w:rsid w:val="000161DC"/>
    <w:rsid w:val="000178E0"/>
    <w:rsid w:val="00021590"/>
    <w:rsid w:val="00021EEE"/>
    <w:rsid w:val="00022206"/>
    <w:rsid w:val="00022585"/>
    <w:rsid w:val="00022A25"/>
    <w:rsid w:val="000233CB"/>
    <w:rsid w:val="00023A98"/>
    <w:rsid w:val="00023C42"/>
    <w:rsid w:val="00024CAA"/>
    <w:rsid w:val="00026AC9"/>
    <w:rsid w:val="00026B56"/>
    <w:rsid w:val="00026B5A"/>
    <w:rsid w:val="00026FD4"/>
    <w:rsid w:val="0002701B"/>
    <w:rsid w:val="00027948"/>
    <w:rsid w:val="00027EB1"/>
    <w:rsid w:val="00030760"/>
    <w:rsid w:val="0003127E"/>
    <w:rsid w:val="00031A1A"/>
    <w:rsid w:val="0003269E"/>
    <w:rsid w:val="00033FB8"/>
    <w:rsid w:val="00034BC9"/>
    <w:rsid w:val="00034C26"/>
    <w:rsid w:val="00035C55"/>
    <w:rsid w:val="000372CC"/>
    <w:rsid w:val="00037777"/>
    <w:rsid w:val="00037D72"/>
    <w:rsid w:val="00037F0A"/>
    <w:rsid w:val="000427BE"/>
    <w:rsid w:val="00042E0F"/>
    <w:rsid w:val="00045824"/>
    <w:rsid w:val="00046632"/>
    <w:rsid w:val="00046B3B"/>
    <w:rsid w:val="0004769D"/>
    <w:rsid w:val="0004787B"/>
    <w:rsid w:val="00047993"/>
    <w:rsid w:val="00047EEF"/>
    <w:rsid w:val="0005063B"/>
    <w:rsid w:val="000506EA"/>
    <w:rsid w:val="0005082C"/>
    <w:rsid w:val="000514E6"/>
    <w:rsid w:val="00051E6C"/>
    <w:rsid w:val="00054313"/>
    <w:rsid w:val="00054E4D"/>
    <w:rsid w:val="00055AD5"/>
    <w:rsid w:val="00056064"/>
    <w:rsid w:val="000562D1"/>
    <w:rsid w:val="000569F8"/>
    <w:rsid w:val="0005705C"/>
    <w:rsid w:val="00057CC5"/>
    <w:rsid w:val="00061006"/>
    <w:rsid w:val="000648C1"/>
    <w:rsid w:val="00064DA0"/>
    <w:rsid w:val="00064ED2"/>
    <w:rsid w:val="000657F8"/>
    <w:rsid w:val="00066207"/>
    <w:rsid w:val="00066DF7"/>
    <w:rsid w:val="00066E13"/>
    <w:rsid w:val="00067218"/>
    <w:rsid w:val="00070AF5"/>
    <w:rsid w:val="00072CFD"/>
    <w:rsid w:val="000735CF"/>
    <w:rsid w:val="00073FEE"/>
    <w:rsid w:val="00074158"/>
    <w:rsid w:val="000742C5"/>
    <w:rsid w:val="0007532F"/>
    <w:rsid w:val="00076700"/>
    <w:rsid w:val="00077B68"/>
    <w:rsid w:val="00077DAB"/>
    <w:rsid w:val="00077F53"/>
    <w:rsid w:val="000807A1"/>
    <w:rsid w:val="000811EF"/>
    <w:rsid w:val="00082D4C"/>
    <w:rsid w:val="00083938"/>
    <w:rsid w:val="00084DCD"/>
    <w:rsid w:val="0008557E"/>
    <w:rsid w:val="00085721"/>
    <w:rsid w:val="00086133"/>
    <w:rsid w:val="00086A08"/>
    <w:rsid w:val="00086BDC"/>
    <w:rsid w:val="0008729A"/>
    <w:rsid w:val="00090862"/>
    <w:rsid w:val="00091334"/>
    <w:rsid w:val="00092A59"/>
    <w:rsid w:val="00093189"/>
    <w:rsid w:val="000933C0"/>
    <w:rsid w:val="00094E89"/>
    <w:rsid w:val="000956C0"/>
    <w:rsid w:val="00095A3C"/>
    <w:rsid w:val="00095CCB"/>
    <w:rsid w:val="00096970"/>
    <w:rsid w:val="00096BF4"/>
    <w:rsid w:val="00097802"/>
    <w:rsid w:val="00097C04"/>
    <w:rsid w:val="000A0222"/>
    <w:rsid w:val="000A15DB"/>
    <w:rsid w:val="000A3A4B"/>
    <w:rsid w:val="000A3CB1"/>
    <w:rsid w:val="000A4FF9"/>
    <w:rsid w:val="000A5090"/>
    <w:rsid w:val="000A51FB"/>
    <w:rsid w:val="000A5F58"/>
    <w:rsid w:val="000A65A2"/>
    <w:rsid w:val="000A7F37"/>
    <w:rsid w:val="000B054E"/>
    <w:rsid w:val="000B0612"/>
    <w:rsid w:val="000B07BA"/>
    <w:rsid w:val="000B0932"/>
    <w:rsid w:val="000B11C7"/>
    <w:rsid w:val="000B130D"/>
    <w:rsid w:val="000B15C0"/>
    <w:rsid w:val="000B1A2A"/>
    <w:rsid w:val="000B247E"/>
    <w:rsid w:val="000B370F"/>
    <w:rsid w:val="000B3B1D"/>
    <w:rsid w:val="000B4753"/>
    <w:rsid w:val="000B607F"/>
    <w:rsid w:val="000B611B"/>
    <w:rsid w:val="000B658C"/>
    <w:rsid w:val="000B7325"/>
    <w:rsid w:val="000C00D0"/>
    <w:rsid w:val="000C1D5E"/>
    <w:rsid w:val="000C23A4"/>
    <w:rsid w:val="000C2F63"/>
    <w:rsid w:val="000C3D3B"/>
    <w:rsid w:val="000C3EAB"/>
    <w:rsid w:val="000C427A"/>
    <w:rsid w:val="000C430A"/>
    <w:rsid w:val="000C47F0"/>
    <w:rsid w:val="000C7258"/>
    <w:rsid w:val="000C7523"/>
    <w:rsid w:val="000C773F"/>
    <w:rsid w:val="000D09E5"/>
    <w:rsid w:val="000D11F6"/>
    <w:rsid w:val="000D1B7A"/>
    <w:rsid w:val="000D1FED"/>
    <w:rsid w:val="000D2460"/>
    <w:rsid w:val="000D24FB"/>
    <w:rsid w:val="000D34CE"/>
    <w:rsid w:val="000D61DA"/>
    <w:rsid w:val="000D64BE"/>
    <w:rsid w:val="000D6C01"/>
    <w:rsid w:val="000D6E39"/>
    <w:rsid w:val="000E036E"/>
    <w:rsid w:val="000E05C6"/>
    <w:rsid w:val="000E0FDD"/>
    <w:rsid w:val="000E111C"/>
    <w:rsid w:val="000E1312"/>
    <w:rsid w:val="000E14FB"/>
    <w:rsid w:val="000E2295"/>
    <w:rsid w:val="000E48E7"/>
    <w:rsid w:val="000E74C9"/>
    <w:rsid w:val="000E7DEA"/>
    <w:rsid w:val="000F097F"/>
    <w:rsid w:val="000F11C4"/>
    <w:rsid w:val="000F121D"/>
    <w:rsid w:val="000F2A06"/>
    <w:rsid w:val="000F2C9D"/>
    <w:rsid w:val="000F3EDC"/>
    <w:rsid w:val="000F4568"/>
    <w:rsid w:val="000F506B"/>
    <w:rsid w:val="000F55B2"/>
    <w:rsid w:val="000F5A47"/>
    <w:rsid w:val="000F5C4B"/>
    <w:rsid w:val="000F5E9F"/>
    <w:rsid w:val="000F6852"/>
    <w:rsid w:val="000F771B"/>
    <w:rsid w:val="00100ECB"/>
    <w:rsid w:val="00101C98"/>
    <w:rsid w:val="00102943"/>
    <w:rsid w:val="00103488"/>
    <w:rsid w:val="00103812"/>
    <w:rsid w:val="001038A8"/>
    <w:rsid w:val="001040FE"/>
    <w:rsid w:val="00104EBE"/>
    <w:rsid w:val="001051D2"/>
    <w:rsid w:val="00105464"/>
    <w:rsid w:val="001055AD"/>
    <w:rsid w:val="001060FE"/>
    <w:rsid w:val="00106C88"/>
    <w:rsid w:val="00110061"/>
    <w:rsid w:val="00110892"/>
    <w:rsid w:val="00111458"/>
    <w:rsid w:val="001119CE"/>
    <w:rsid w:val="00111A1C"/>
    <w:rsid w:val="00111AD5"/>
    <w:rsid w:val="0011274E"/>
    <w:rsid w:val="001129AB"/>
    <w:rsid w:val="00113279"/>
    <w:rsid w:val="00113F6B"/>
    <w:rsid w:val="00114352"/>
    <w:rsid w:val="00114B8D"/>
    <w:rsid w:val="00115627"/>
    <w:rsid w:val="001157C6"/>
    <w:rsid w:val="00115B30"/>
    <w:rsid w:val="00115FDD"/>
    <w:rsid w:val="00116C9A"/>
    <w:rsid w:val="00117AC0"/>
    <w:rsid w:val="00117B97"/>
    <w:rsid w:val="00120EA5"/>
    <w:rsid w:val="0012133E"/>
    <w:rsid w:val="00121EC6"/>
    <w:rsid w:val="00123CDC"/>
    <w:rsid w:val="00123FF5"/>
    <w:rsid w:val="00124548"/>
    <w:rsid w:val="00125567"/>
    <w:rsid w:val="00125EEA"/>
    <w:rsid w:val="00125F10"/>
    <w:rsid w:val="00126118"/>
    <w:rsid w:val="001262AD"/>
    <w:rsid w:val="001265D3"/>
    <w:rsid w:val="00127AF9"/>
    <w:rsid w:val="00131116"/>
    <w:rsid w:val="00131718"/>
    <w:rsid w:val="00133D4F"/>
    <w:rsid w:val="001346D3"/>
    <w:rsid w:val="001348FB"/>
    <w:rsid w:val="0013517A"/>
    <w:rsid w:val="001354B9"/>
    <w:rsid w:val="00135BCD"/>
    <w:rsid w:val="00136BD2"/>
    <w:rsid w:val="00136BF7"/>
    <w:rsid w:val="00136DFB"/>
    <w:rsid w:val="00137268"/>
    <w:rsid w:val="001374DE"/>
    <w:rsid w:val="00137CA5"/>
    <w:rsid w:val="00137DFA"/>
    <w:rsid w:val="00141538"/>
    <w:rsid w:val="00141C21"/>
    <w:rsid w:val="00141FD4"/>
    <w:rsid w:val="00143028"/>
    <w:rsid w:val="00143588"/>
    <w:rsid w:val="00144D30"/>
    <w:rsid w:val="001455BE"/>
    <w:rsid w:val="001459B8"/>
    <w:rsid w:val="001462E2"/>
    <w:rsid w:val="0014677D"/>
    <w:rsid w:val="00146981"/>
    <w:rsid w:val="00146A68"/>
    <w:rsid w:val="00146E21"/>
    <w:rsid w:val="00150C42"/>
    <w:rsid w:val="0015139B"/>
    <w:rsid w:val="00151A1C"/>
    <w:rsid w:val="00151CC3"/>
    <w:rsid w:val="0015216C"/>
    <w:rsid w:val="001532D0"/>
    <w:rsid w:val="00153879"/>
    <w:rsid w:val="00156250"/>
    <w:rsid w:val="001568DF"/>
    <w:rsid w:val="001576B3"/>
    <w:rsid w:val="001576D5"/>
    <w:rsid w:val="0016001C"/>
    <w:rsid w:val="00162A03"/>
    <w:rsid w:val="001631D3"/>
    <w:rsid w:val="00163531"/>
    <w:rsid w:val="001637A8"/>
    <w:rsid w:val="00163CB0"/>
    <w:rsid w:val="00164682"/>
    <w:rsid w:val="00165571"/>
    <w:rsid w:val="00165DDA"/>
    <w:rsid w:val="001662B9"/>
    <w:rsid w:val="001671B7"/>
    <w:rsid w:val="0017049C"/>
    <w:rsid w:val="001704A4"/>
    <w:rsid w:val="001708BE"/>
    <w:rsid w:val="00170D38"/>
    <w:rsid w:val="00170EC8"/>
    <w:rsid w:val="00171103"/>
    <w:rsid w:val="00171170"/>
    <w:rsid w:val="00172296"/>
    <w:rsid w:val="001730AA"/>
    <w:rsid w:val="00173645"/>
    <w:rsid w:val="00173B96"/>
    <w:rsid w:val="00173EF7"/>
    <w:rsid w:val="00174171"/>
    <w:rsid w:val="0017435F"/>
    <w:rsid w:val="00174922"/>
    <w:rsid w:val="00174977"/>
    <w:rsid w:val="001754C6"/>
    <w:rsid w:val="00177BE9"/>
    <w:rsid w:val="00180B64"/>
    <w:rsid w:val="00182942"/>
    <w:rsid w:val="001829AF"/>
    <w:rsid w:val="00182B26"/>
    <w:rsid w:val="0018357E"/>
    <w:rsid w:val="00183B60"/>
    <w:rsid w:val="00184562"/>
    <w:rsid w:val="00184887"/>
    <w:rsid w:val="001848E8"/>
    <w:rsid w:val="001849CA"/>
    <w:rsid w:val="00185B4B"/>
    <w:rsid w:val="00185D99"/>
    <w:rsid w:val="00186451"/>
    <w:rsid w:val="00186A01"/>
    <w:rsid w:val="00186BC0"/>
    <w:rsid w:val="00187601"/>
    <w:rsid w:val="00187C98"/>
    <w:rsid w:val="00187F5E"/>
    <w:rsid w:val="001906D4"/>
    <w:rsid w:val="00191911"/>
    <w:rsid w:val="00191A40"/>
    <w:rsid w:val="00191E9F"/>
    <w:rsid w:val="00191F73"/>
    <w:rsid w:val="001925E0"/>
    <w:rsid w:val="00193010"/>
    <w:rsid w:val="00193164"/>
    <w:rsid w:val="001933D9"/>
    <w:rsid w:val="001956F3"/>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0A91"/>
    <w:rsid w:val="001B11D3"/>
    <w:rsid w:val="001B1336"/>
    <w:rsid w:val="001B432A"/>
    <w:rsid w:val="001B4E9F"/>
    <w:rsid w:val="001B59CD"/>
    <w:rsid w:val="001B7434"/>
    <w:rsid w:val="001B7C33"/>
    <w:rsid w:val="001C0254"/>
    <w:rsid w:val="001C0D1E"/>
    <w:rsid w:val="001C1BB4"/>
    <w:rsid w:val="001C1DE0"/>
    <w:rsid w:val="001C2D6F"/>
    <w:rsid w:val="001C2F58"/>
    <w:rsid w:val="001C3341"/>
    <w:rsid w:val="001C407B"/>
    <w:rsid w:val="001C4587"/>
    <w:rsid w:val="001C561F"/>
    <w:rsid w:val="001C619C"/>
    <w:rsid w:val="001C65BF"/>
    <w:rsid w:val="001D0D1E"/>
    <w:rsid w:val="001D1743"/>
    <w:rsid w:val="001D2FA0"/>
    <w:rsid w:val="001D41F9"/>
    <w:rsid w:val="001D4E18"/>
    <w:rsid w:val="001D51BC"/>
    <w:rsid w:val="001D579C"/>
    <w:rsid w:val="001D5F8E"/>
    <w:rsid w:val="001D73D3"/>
    <w:rsid w:val="001D76B4"/>
    <w:rsid w:val="001E0239"/>
    <w:rsid w:val="001E23D9"/>
    <w:rsid w:val="001E4B50"/>
    <w:rsid w:val="001E5050"/>
    <w:rsid w:val="001E50C5"/>
    <w:rsid w:val="001E60FB"/>
    <w:rsid w:val="001E6A2B"/>
    <w:rsid w:val="001E6AED"/>
    <w:rsid w:val="001E6EC9"/>
    <w:rsid w:val="001F0789"/>
    <w:rsid w:val="001F17C1"/>
    <w:rsid w:val="001F1AE2"/>
    <w:rsid w:val="001F2069"/>
    <w:rsid w:val="001F29E3"/>
    <w:rsid w:val="001F2FAE"/>
    <w:rsid w:val="001F3C61"/>
    <w:rsid w:val="001F419F"/>
    <w:rsid w:val="001F4329"/>
    <w:rsid w:val="001F5AE8"/>
    <w:rsid w:val="001F5DC7"/>
    <w:rsid w:val="001F65DF"/>
    <w:rsid w:val="001F6815"/>
    <w:rsid w:val="001F72C4"/>
    <w:rsid w:val="001F7B7F"/>
    <w:rsid w:val="0020204D"/>
    <w:rsid w:val="00202A4C"/>
    <w:rsid w:val="0020308A"/>
    <w:rsid w:val="00203763"/>
    <w:rsid w:val="002046F8"/>
    <w:rsid w:val="0020484B"/>
    <w:rsid w:val="00205F9B"/>
    <w:rsid w:val="002068BC"/>
    <w:rsid w:val="0021025F"/>
    <w:rsid w:val="00210260"/>
    <w:rsid w:val="0021242C"/>
    <w:rsid w:val="00212658"/>
    <w:rsid w:val="00212760"/>
    <w:rsid w:val="00213823"/>
    <w:rsid w:val="002143B7"/>
    <w:rsid w:val="00215C28"/>
    <w:rsid w:val="00216B59"/>
    <w:rsid w:val="00216D67"/>
    <w:rsid w:val="00217FC4"/>
    <w:rsid w:val="00217FC8"/>
    <w:rsid w:val="00220DBA"/>
    <w:rsid w:val="00221957"/>
    <w:rsid w:val="00221CB1"/>
    <w:rsid w:val="00222221"/>
    <w:rsid w:val="00222D5E"/>
    <w:rsid w:val="00223348"/>
    <w:rsid w:val="00223436"/>
    <w:rsid w:val="00223746"/>
    <w:rsid w:val="0022389F"/>
    <w:rsid w:val="00223D87"/>
    <w:rsid w:val="00223EE9"/>
    <w:rsid w:val="0022420C"/>
    <w:rsid w:val="002243BF"/>
    <w:rsid w:val="00224B16"/>
    <w:rsid w:val="00224D06"/>
    <w:rsid w:val="00224DA3"/>
    <w:rsid w:val="00226B7F"/>
    <w:rsid w:val="002270C0"/>
    <w:rsid w:val="00230FAE"/>
    <w:rsid w:val="00231BB2"/>
    <w:rsid w:val="00231E9A"/>
    <w:rsid w:val="002342E8"/>
    <w:rsid w:val="00234825"/>
    <w:rsid w:val="00235147"/>
    <w:rsid w:val="00236298"/>
    <w:rsid w:val="00237902"/>
    <w:rsid w:val="00237E9D"/>
    <w:rsid w:val="00237EE6"/>
    <w:rsid w:val="00240560"/>
    <w:rsid w:val="002413DE"/>
    <w:rsid w:val="00241727"/>
    <w:rsid w:val="00241824"/>
    <w:rsid w:val="00243540"/>
    <w:rsid w:val="002435F2"/>
    <w:rsid w:val="0024451B"/>
    <w:rsid w:val="00244E01"/>
    <w:rsid w:val="0024527D"/>
    <w:rsid w:val="00245EC2"/>
    <w:rsid w:val="00246BC6"/>
    <w:rsid w:val="00247BF4"/>
    <w:rsid w:val="002510A0"/>
    <w:rsid w:val="00254429"/>
    <w:rsid w:val="00254A95"/>
    <w:rsid w:val="0025517E"/>
    <w:rsid w:val="00255CB6"/>
    <w:rsid w:val="00256E80"/>
    <w:rsid w:val="00257513"/>
    <w:rsid w:val="00260CAF"/>
    <w:rsid w:val="00263E4D"/>
    <w:rsid w:val="00264BB4"/>
    <w:rsid w:val="00265928"/>
    <w:rsid w:val="00266DF2"/>
    <w:rsid w:val="00267E59"/>
    <w:rsid w:val="00270DE4"/>
    <w:rsid w:val="0027123A"/>
    <w:rsid w:val="00272597"/>
    <w:rsid w:val="00273F18"/>
    <w:rsid w:val="00274916"/>
    <w:rsid w:val="00274A17"/>
    <w:rsid w:val="00274EB9"/>
    <w:rsid w:val="002759A9"/>
    <w:rsid w:val="002772C9"/>
    <w:rsid w:val="00277DD5"/>
    <w:rsid w:val="00280993"/>
    <w:rsid w:val="00280A6F"/>
    <w:rsid w:val="00280FCB"/>
    <w:rsid w:val="00281375"/>
    <w:rsid w:val="00281B95"/>
    <w:rsid w:val="002821EB"/>
    <w:rsid w:val="00282251"/>
    <w:rsid w:val="00282C5E"/>
    <w:rsid w:val="00283EC1"/>
    <w:rsid w:val="00283FDE"/>
    <w:rsid w:val="00284374"/>
    <w:rsid w:val="00284A29"/>
    <w:rsid w:val="00284FDC"/>
    <w:rsid w:val="00285132"/>
    <w:rsid w:val="00285198"/>
    <w:rsid w:val="00285248"/>
    <w:rsid w:val="00285ADF"/>
    <w:rsid w:val="002861E0"/>
    <w:rsid w:val="002874A2"/>
    <w:rsid w:val="00287621"/>
    <w:rsid w:val="00290862"/>
    <w:rsid w:val="00291508"/>
    <w:rsid w:val="00291B06"/>
    <w:rsid w:val="00291BC7"/>
    <w:rsid w:val="00291E15"/>
    <w:rsid w:val="0029341A"/>
    <w:rsid w:val="00294068"/>
    <w:rsid w:val="00294832"/>
    <w:rsid w:val="00294834"/>
    <w:rsid w:val="002951D2"/>
    <w:rsid w:val="002953D4"/>
    <w:rsid w:val="00295FA2"/>
    <w:rsid w:val="00297632"/>
    <w:rsid w:val="00297AED"/>
    <w:rsid w:val="00297CF9"/>
    <w:rsid w:val="002A03A8"/>
    <w:rsid w:val="002A0AE6"/>
    <w:rsid w:val="002A1A53"/>
    <w:rsid w:val="002A25C6"/>
    <w:rsid w:val="002A2D2A"/>
    <w:rsid w:val="002A369E"/>
    <w:rsid w:val="002A4326"/>
    <w:rsid w:val="002A48B2"/>
    <w:rsid w:val="002A4F56"/>
    <w:rsid w:val="002A527B"/>
    <w:rsid w:val="002A6A8A"/>
    <w:rsid w:val="002A6B36"/>
    <w:rsid w:val="002A7637"/>
    <w:rsid w:val="002A7EB4"/>
    <w:rsid w:val="002B0990"/>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0D5A"/>
    <w:rsid w:val="002C17D3"/>
    <w:rsid w:val="002C1AD4"/>
    <w:rsid w:val="002C254B"/>
    <w:rsid w:val="002C2D0F"/>
    <w:rsid w:val="002C39E4"/>
    <w:rsid w:val="002C4019"/>
    <w:rsid w:val="002C4F7D"/>
    <w:rsid w:val="002C5196"/>
    <w:rsid w:val="002C52AC"/>
    <w:rsid w:val="002C57BD"/>
    <w:rsid w:val="002C7DAB"/>
    <w:rsid w:val="002D07AE"/>
    <w:rsid w:val="002D0E14"/>
    <w:rsid w:val="002D110A"/>
    <w:rsid w:val="002D1DC6"/>
    <w:rsid w:val="002D25CF"/>
    <w:rsid w:val="002D2B32"/>
    <w:rsid w:val="002D2C22"/>
    <w:rsid w:val="002D418A"/>
    <w:rsid w:val="002D423C"/>
    <w:rsid w:val="002D4282"/>
    <w:rsid w:val="002D4B4E"/>
    <w:rsid w:val="002D727C"/>
    <w:rsid w:val="002E0391"/>
    <w:rsid w:val="002E0924"/>
    <w:rsid w:val="002E2119"/>
    <w:rsid w:val="002E2536"/>
    <w:rsid w:val="002E2E4A"/>
    <w:rsid w:val="002E3082"/>
    <w:rsid w:val="002E4843"/>
    <w:rsid w:val="002E4BB1"/>
    <w:rsid w:val="002E4C40"/>
    <w:rsid w:val="002E4EAA"/>
    <w:rsid w:val="002E557B"/>
    <w:rsid w:val="002E576F"/>
    <w:rsid w:val="002E7139"/>
    <w:rsid w:val="002E72EB"/>
    <w:rsid w:val="002E777F"/>
    <w:rsid w:val="002E7BF9"/>
    <w:rsid w:val="002F1265"/>
    <w:rsid w:val="002F1591"/>
    <w:rsid w:val="002F27BC"/>
    <w:rsid w:val="002F3EA7"/>
    <w:rsid w:val="002F3ECB"/>
    <w:rsid w:val="002F4B59"/>
    <w:rsid w:val="002F4D6D"/>
    <w:rsid w:val="002F5ACD"/>
    <w:rsid w:val="002F6458"/>
    <w:rsid w:val="003000FD"/>
    <w:rsid w:val="00300329"/>
    <w:rsid w:val="00300656"/>
    <w:rsid w:val="00300DFE"/>
    <w:rsid w:val="00300F18"/>
    <w:rsid w:val="00301157"/>
    <w:rsid w:val="003023CA"/>
    <w:rsid w:val="00303EBB"/>
    <w:rsid w:val="003051ED"/>
    <w:rsid w:val="003054EE"/>
    <w:rsid w:val="00305FA7"/>
    <w:rsid w:val="003068EC"/>
    <w:rsid w:val="00307F82"/>
    <w:rsid w:val="00310088"/>
    <w:rsid w:val="00310127"/>
    <w:rsid w:val="003110BE"/>
    <w:rsid w:val="0031128E"/>
    <w:rsid w:val="00311A0C"/>
    <w:rsid w:val="0031307F"/>
    <w:rsid w:val="003139B8"/>
    <w:rsid w:val="003146CF"/>
    <w:rsid w:val="00314871"/>
    <w:rsid w:val="00315530"/>
    <w:rsid w:val="00316211"/>
    <w:rsid w:val="00316C21"/>
    <w:rsid w:val="00317A21"/>
    <w:rsid w:val="00317AF9"/>
    <w:rsid w:val="003204A4"/>
    <w:rsid w:val="003204BD"/>
    <w:rsid w:val="00320CCA"/>
    <w:rsid w:val="0032135F"/>
    <w:rsid w:val="0032199D"/>
    <w:rsid w:val="003222CB"/>
    <w:rsid w:val="003224FB"/>
    <w:rsid w:val="00322A26"/>
    <w:rsid w:val="00323B58"/>
    <w:rsid w:val="003245DB"/>
    <w:rsid w:val="00324D6F"/>
    <w:rsid w:val="0032516F"/>
    <w:rsid w:val="003251DB"/>
    <w:rsid w:val="00325397"/>
    <w:rsid w:val="0032562B"/>
    <w:rsid w:val="003256AE"/>
    <w:rsid w:val="0032598E"/>
    <w:rsid w:val="003259D6"/>
    <w:rsid w:val="003269C0"/>
    <w:rsid w:val="00326D2D"/>
    <w:rsid w:val="00327716"/>
    <w:rsid w:val="00331021"/>
    <w:rsid w:val="00331449"/>
    <w:rsid w:val="0033151F"/>
    <w:rsid w:val="00331D5E"/>
    <w:rsid w:val="00331DD2"/>
    <w:rsid w:val="003321EA"/>
    <w:rsid w:val="00333633"/>
    <w:rsid w:val="00333D25"/>
    <w:rsid w:val="00335208"/>
    <w:rsid w:val="00335A78"/>
    <w:rsid w:val="0033692E"/>
    <w:rsid w:val="00337C4C"/>
    <w:rsid w:val="003407A9"/>
    <w:rsid w:val="00340C50"/>
    <w:rsid w:val="00341078"/>
    <w:rsid w:val="00341252"/>
    <w:rsid w:val="00342420"/>
    <w:rsid w:val="00342986"/>
    <w:rsid w:val="00342CEF"/>
    <w:rsid w:val="0034399C"/>
    <w:rsid w:val="00343AE5"/>
    <w:rsid w:val="0034580C"/>
    <w:rsid w:val="003460A9"/>
    <w:rsid w:val="00346527"/>
    <w:rsid w:val="00346567"/>
    <w:rsid w:val="00346F64"/>
    <w:rsid w:val="0034713E"/>
    <w:rsid w:val="003502A4"/>
    <w:rsid w:val="003517C2"/>
    <w:rsid w:val="00352538"/>
    <w:rsid w:val="003526B0"/>
    <w:rsid w:val="00353628"/>
    <w:rsid w:val="00353AD8"/>
    <w:rsid w:val="00356B00"/>
    <w:rsid w:val="00361028"/>
    <w:rsid w:val="00362FBD"/>
    <w:rsid w:val="003638F6"/>
    <w:rsid w:val="00363F85"/>
    <w:rsid w:val="00364D9D"/>
    <w:rsid w:val="00364F7A"/>
    <w:rsid w:val="003651D8"/>
    <w:rsid w:val="00365379"/>
    <w:rsid w:val="00365485"/>
    <w:rsid w:val="003661CF"/>
    <w:rsid w:val="003666B9"/>
    <w:rsid w:val="00367582"/>
    <w:rsid w:val="00372A00"/>
    <w:rsid w:val="003750FE"/>
    <w:rsid w:val="003751F2"/>
    <w:rsid w:val="003755A6"/>
    <w:rsid w:val="0037582F"/>
    <w:rsid w:val="00376DED"/>
    <w:rsid w:val="003774AC"/>
    <w:rsid w:val="0037763F"/>
    <w:rsid w:val="0037766A"/>
    <w:rsid w:val="00377AC3"/>
    <w:rsid w:val="003807AB"/>
    <w:rsid w:val="0038203D"/>
    <w:rsid w:val="003824ED"/>
    <w:rsid w:val="0038254B"/>
    <w:rsid w:val="0038277F"/>
    <w:rsid w:val="00382A37"/>
    <w:rsid w:val="00382DF7"/>
    <w:rsid w:val="003845EA"/>
    <w:rsid w:val="0038464B"/>
    <w:rsid w:val="003846A7"/>
    <w:rsid w:val="00384758"/>
    <w:rsid w:val="003851DF"/>
    <w:rsid w:val="00385772"/>
    <w:rsid w:val="00385A25"/>
    <w:rsid w:val="00387ECF"/>
    <w:rsid w:val="0039051E"/>
    <w:rsid w:val="00390960"/>
    <w:rsid w:val="00390BF5"/>
    <w:rsid w:val="0039110E"/>
    <w:rsid w:val="003911E7"/>
    <w:rsid w:val="0039134E"/>
    <w:rsid w:val="0039142E"/>
    <w:rsid w:val="00391579"/>
    <w:rsid w:val="00391CB7"/>
    <w:rsid w:val="0039348C"/>
    <w:rsid w:val="0039367E"/>
    <w:rsid w:val="00393DE7"/>
    <w:rsid w:val="00394037"/>
    <w:rsid w:val="00394A21"/>
    <w:rsid w:val="00395661"/>
    <w:rsid w:val="003957C5"/>
    <w:rsid w:val="00395E4C"/>
    <w:rsid w:val="00395FB8"/>
    <w:rsid w:val="003961D7"/>
    <w:rsid w:val="00396FDC"/>
    <w:rsid w:val="00397C12"/>
    <w:rsid w:val="003A0BAC"/>
    <w:rsid w:val="003A298B"/>
    <w:rsid w:val="003A2EA1"/>
    <w:rsid w:val="003A2EE6"/>
    <w:rsid w:val="003A3B62"/>
    <w:rsid w:val="003A3E16"/>
    <w:rsid w:val="003A4997"/>
    <w:rsid w:val="003A572B"/>
    <w:rsid w:val="003A68B3"/>
    <w:rsid w:val="003A738A"/>
    <w:rsid w:val="003B020D"/>
    <w:rsid w:val="003B08F1"/>
    <w:rsid w:val="003B23A6"/>
    <w:rsid w:val="003B24A6"/>
    <w:rsid w:val="003B3572"/>
    <w:rsid w:val="003B3A5B"/>
    <w:rsid w:val="003B3F1F"/>
    <w:rsid w:val="003B4FF3"/>
    <w:rsid w:val="003B5386"/>
    <w:rsid w:val="003B7E16"/>
    <w:rsid w:val="003C038E"/>
    <w:rsid w:val="003C157C"/>
    <w:rsid w:val="003C1DEA"/>
    <w:rsid w:val="003C2980"/>
    <w:rsid w:val="003C2CAC"/>
    <w:rsid w:val="003C4097"/>
    <w:rsid w:val="003C6959"/>
    <w:rsid w:val="003C69F5"/>
    <w:rsid w:val="003C78ED"/>
    <w:rsid w:val="003C7E9D"/>
    <w:rsid w:val="003D08FA"/>
    <w:rsid w:val="003D4075"/>
    <w:rsid w:val="003D4F1E"/>
    <w:rsid w:val="003D54E6"/>
    <w:rsid w:val="003D5D8F"/>
    <w:rsid w:val="003D61BA"/>
    <w:rsid w:val="003D6654"/>
    <w:rsid w:val="003D6C32"/>
    <w:rsid w:val="003D6C55"/>
    <w:rsid w:val="003D6F3E"/>
    <w:rsid w:val="003D7049"/>
    <w:rsid w:val="003D7513"/>
    <w:rsid w:val="003D7638"/>
    <w:rsid w:val="003E0377"/>
    <w:rsid w:val="003E0A95"/>
    <w:rsid w:val="003E1100"/>
    <w:rsid w:val="003E12FD"/>
    <w:rsid w:val="003E2A64"/>
    <w:rsid w:val="003E2F5D"/>
    <w:rsid w:val="003E45B6"/>
    <w:rsid w:val="003E538A"/>
    <w:rsid w:val="003E5AC1"/>
    <w:rsid w:val="003E5CB0"/>
    <w:rsid w:val="003E64F4"/>
    <w:rsid w:val="003E757C"/>
    <w:rsid w:val="003F065B"/>
    <w:rsid w:val="003F0903"/>
    <w:rsid w:val="003F0A40"/>
    <w:rsid w:val="003F0EBC"/>
    <w:rsid w:val="003F2A29"/>
    <w:rsid w:val="003F311E"/>
    <w:rsid w:val="003F3467"/>
    <w:rsid w:val="003F37ED"/>
    <w:rsid w:val="003F41A0"/>
    <w:rsid w:val="003F4A10"/>
    <w:rsid w:val="003F4FCB"/>
    <w:rsid w:val="003F5023"/>
    <w:rsid w:val="003F6D0B"/>
    <w:rsid w:val="004011FF"/>
    <w:rsid w:val="00401551"/>
    <w:rsid w:val="00401DCC"/>
    <w:rsid w:val="00401DED"/>
    <w:rsid w:val="00401EB1"/>
    <w:rsid w:val="00404C66"/>
    <w:rsid w:val="00404FF8"/>
    <w:rsid w:val="0040504F"/>
    <w:rsid w:val="00407BDE"/>
    <w:rsid w:val="00407C07"/>
    <w:rsid w:val="00411431"/>
    <w:rsid w:val="00411B5D"/>
    <w:rsid w:val="0041227D"/>
    <w:rsid w:val="004124FA"/>
    <w:rsid w:val="0041266F"/>
    <w:rsid w:val="00412843"/>
    <w:rsid w:val="00412DDA"/>
    <w:rsid w:val="00412E3F"/>
    <w:rsid w:val="00412F10"/>
    <w:rsid w:val="00412FA8"/>
    <w:rsid w:val="004132C3"/>
    <w:rsid w:val="00414D0A"/>
    <w:rsid w:val="00415285"/>
    <w:rsid w:val="004154BA"/>
    <w:rsid w:val="00415C96"/>
    <w:rsid w:val="00415F1E"/>
    <w:rsid w:val="0041612A"/>
    <w:rsid w:val="00416A70"/>
    <w:rsid w:val="00417006"/>
    <w:rsid w:val="00417D2E"/>
    <w:rsid w:val="00417D34"/>
    <w:rsid w:val="00420144"/>
    <w:rsid w:val="00420520"/>
    <w:rsid w:val="00420D7F"/>
    <w:rsid w:val="00420DDE"/>
    <w:rsid w:val="004211BA"/>
    <w:rsid w:val="00421536"/>
    <w:rsid w:val="00422A12"/>
    <w:rsid w:val="0042344C"/>
    <w:rsid w:val="00424230"/>
    <w:rsid w:val="0042434E"/>
    <w:rsid w:val="0042467D"/>
    <w:rsid w:val="00426DDC"/>
    <w:rsid w:val="0042715C"/>
    <w:rsid w:val="00427425"/>
    <w:rsid w:val="00430028"/>
    <w:rsid w:val="00430A60"/>
    <w:rsid w:val="004325A8"/>
    <w:rsid w:val="004345B0"/>
    <w:rsid w:val="00434A4D"/>
    <w:rsid w:val="0043513B"/>
    <w:rsid w:val="00435639"/>
    <w:rsid w:val="00436DFF"/>
    <w:rsid w:val="004404EB"/>
    <w:rsid w:val="00441513"/>
    <w:rsid w:val="004421A5"/>
    <w:rsid w:val="00442802"/>
    <w:rsid w:val="00442BF1"/>
    <w:rsid w:val="00442E56"/>
    <w:rsid w:val="004434FC"/>
    <w:rsid w:val="004435D3"/>
    <w:rsid w:val="00443768"/>
    <w:rsid w:val="00445956"/>
    <w:rsid w:val="00445E0A"/>
    <w:rsid w:val="00446E6B"/>
    <w:rsid w:val="00447157"/>
    <w:rsid w:val="00447FB4"/>
    <w:rsid w:val="004512FF"/>
    <w:rsid w:val="004521A0"/>
    <w:rsid w:val="00452DE4"/>
    <w:rsid w:val="00453893"/>
    <w:rsid w:val="004539C9"/>
    <w:rsid w:val="00454362"/>
    <w:rsid w:val="0045446F"/>
    <w:rsid w:val="00455073"/>
    <w:rsid w:val="00455977"/>
    <w:rsid w:val="00455E8D"/>
    <w:rsid w:val="00456182"/>
    <w:rsid w:val="00456306"/>
    <w:rsid w:val="00456F25"/>
    <w:rsid w:val="00461519"/>
    <w:rsid w:val="00461EB4"/>
    <w:rsid w:val="00462049"/>
    <w:rsid w:val="0046301F"/>
    <w:rsid w:val="00463903"/>
    <w:rsid w:val="00463D73"/>
    <w:rsid w:val="00464D56"/>
    <w:rsid w:val="0046523F"/>
    <w:rsid w:val="00465781"/>
    <w:rsid w:val="004658EB"/>
    <w:rsid w:val="00465BEF"/>
    <w:rsid w:val="0046664F"/>
    <w:rsid w:val="004679EA"/>
    <w:rsid w:val="00467DE0"/>
    <w:rsid w:val="00467E54"/>
    <w:rsid w:val="00470240"/>
    <w:rsid w:val="00470B65"/>
    <w:rsid w:val="00471177"/>
    <w:rsid w:val="004713BF"/>
    <w:rsid w:val="00471D7F"/>
    <w:rsid w:val="00472632"/>
    <w:rsid w:val="004728FD"/>
    <w:rsid w:val="00472973"/>
    <w:rsid w:val="004752A6"/>
    <w:rsid w:val="00475789"/>
    <w:rsid w:val="00475A64"/>
    <w:rsid w:val="00475E03"/>
    <w:rsid w:val="00476EF1"/>
    <w:rsid w:val="00476FA1"/>
    <w:rsid w:val="00477249"/>
    <w:rsid w:val="004772C2"/>
    <w:rsid w:val="00477C9C"/>
    <w:rsid w:val="004801BE"/>
    <w:rsid w:val="00481049"/>
    <w:rsid w:val="0048107D"/>
    <w:rsid w:val="0048161B"/>
    <w:rsid w:val="0048168F"/>
    <w:rsid w:val="004825E5"/>
    <w:rsid w:val="00482DBD"/>
    <w:rsid w:val="00482DC9"/>
    <w:rsid w:val="00483B30"/>
    <w:rsid w:val="00483B49"/>
    <w:rsid w:val="00483CEA"/>
    <w:rsid w:val="00484418"/>
    <w:rsid w:val="004848D7"/>
    <w:rsid w:val="00485445"/>
    <w:rsid w:val="00485456"/>
    <w:rsid w:val="00485A04"/>
    <w:rsid w:val="00487070"/>
    <w:rsid w:val="004876DF"/>
    <w:rsid w:val="00490013"/>
    <w:rsid w:val="00491DEB"/>
    <w:rsid w:val="00491ED6"/>
    <w:rsid w:val="00492F84"/>
    <w:rsid w:val="00492FEF"/>
    <w:rsid w:val="0049360F"/>
    <w:rsid w:val="00493BEC"/>
    <w:rsid w:val="004947F5"/>
    <w:rsid w:val="00495361"/>
    <w:rsid w:val="004959F9"/>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12E6"/>
    <w:rsid w:val="004B2015"/>
    <w:rsid w:val="004B2550"/>
    <w:rsid w:val="004B2DB9"/>
    <w:rsid w:val="004B496B"/>
    <w:rsid w:val="004B4AAD"/>
    <w:rsid w:val="004B5476"/>
    <w:rsid w:val="004B5AE3"/>
    <w:rsid w:val="004B6315"/>
    <w:rsid w:val="004B64E8"/>
    <w:rsid w:val="004B6B92"/>
    <w:rsid w:val="004B7A5E"/>
    <w:rsid w:val="004B7FA5"/>
    <w:rsid w:val="004C14F7"/>
    <w:rsid w:val="004C20B9"/>
    <w:rsid w:val="004C441C"/>
    <w:rsid w:val="004C4467"/>
    <w:rsid w:val="004C5097"/>
    <w:rsid w:val="004C529E"/>
    <w:rsid w:val="004C53E1"/>
    <w:rsid w:val="004C631E"/>
    <w:rsid w:val="004D0CB8"/>
    <w:rsid w:val="004D1046"/>
    <w:rsid w:val="004D1066"/>
    <w:rsid w:val="004D208E"/>
    <w:rsid w:val="004D2270"/>
    <w:rsid w:val="004D2ACE"/>
    <w:rsid w:val="004D33FB"/>
    <w:rsid w:val="004D4663"/>
    <w:rsid w:val="004D51E2"/>
    <w:rsid w:val="004D5882"/>
    <w:rsid w:val="004D6627"/>
    <w:rsid w:val="004E0359"/>
    <w:rsid w:val="004E053E"/>
    <w:rsid w:val="004E0A4F"/>
    <w:rsid w:val="004E1ECF"/>
    <w:rsid w:val="004E23C3"/>
    <w:rsid w:val="004E28FB"/>
    <w:rsid w:val="004E297A"/>
    <w:rsid w:val="004E333A"/>
    <w:rsid w:val="004E37BD"/>
    <w:rsid w:val="004E3914"/>
    <w:rsid w:val="004E3A52"/>
    <w:rsid w:val="004E423F"/>
    <w:rsid w:val="004E5A35"/>
    <w:rsid w:val="004E6FC2"/>
    <w:rsid w:val="004E7A00"/>
    <w:rsid w:val="004E7AB5"/>
    <w:rsid w:val="004F1193"/>
    <w:rsid w:val="004F1435"/>
    <w:rsid w:val="004F2FA9"/>
    <w:rsid w:val="004F4E6F"/>
    <w:rsid w:val="004F514A"/>
    <w:rsid w:val="004F5565"/>
    <w:rsid w:val="004F5DFF"/>
    <w:rsid w:val="004F71B8"/>
    <w:rsid w:val="004F7DB4"/>
    <w:rsid w:val="004F7FD2"/>
    <w:rsid w:val="00500127"/>
    <w:rsid w:val="00500D30"/>
    <w:rsid w:val="00500DC0"/>
    <w:rsid w:val="00500FD8"/>
    <w:rsid w:val="0050117E"/>
    <w:rsid w:val="005013D7"/>
    <w:rsid w:val="00501C80"/>
    <w:rsid w:val="00502119"/>
    <w:rsid w:val="00502A37"/>
    <w:rsid w:val="005032C4"/>
    <w:rsid w:val="00503C7B"/>
    <w:rsid w:val="00504B3A"/>
    <w:rsid w:val="005052BE"/>
    <w:rsid w:val="0050560E"/>
    <w:rsid w:val="00505A49"/>
    <w:rsid w:val="00505BC6"/>
    <w:rsid w:val="00506431"/>
    <w:rsid w:val="005065D8"/>
    <w:rsid w:val="00506C3C"/>
    <w:rsid w:val="00506DBA"/>
    <w:rsid w:val="0050702E"/>
    <w:rsid w:val="00507869"/>
    <w:rsid w:val="00507A46"/>
    <w:rsid w:val="00510003"/>
    <w:rsid w:val="005106A7"/>
    <w:rsid w:val="00511721"/>
    <w:rsid w:val="00512A9D"/>
    <w:rsid w:val="00512EB4"/>
    <w:rsid w:val="00514A33"/>
    <w:rsid w:val="0051717F"/>
    <w:rsid w:val="0052015F"/>
    <w:rsid w:val="005213B9"/>
    <w:rsid w:val="00521878"/>
    <w:rsid w:val="00521E2C"/>
    <w:rsid w:val="00522779"/>
    <w:rsid w:val="005242D9"/>
    <w:rsid w:val="00524446"/>
    <w:rsid w:val="00524E8A"/>
    <w:rsid w:val="00526365"/>
    <w:rsid w:val="00526D54"/>
    <w:rsid w:val="00526E75"/>
    <w:rsid w:val="00527413"/>
    <w:rsid w:val="00527C9C"/>
    <w:rsid w:val="00530105"/>
    <w:rsid w:val="005311C2"/>
    <w:rsid w:val="00533CCB"/>
    <w:rsid w:val="00534FDC"/>
    <w:rsid w:val="00536B3A"/>
    <w:rsid w:val="00536C9D"/>
    <w:rsid w:val="005401E5"/>
    <w:rsid w:val="0054059F"/>
    <w:rsid w:val="005409C6"/>
    <w:rsid w:val="00540DD3"/>
    <w:rsid w:val="00540F03"/>
    <w:rsid w:val="00541D9B"/>
    <w:rsid w:val="005433F2"/>
    <w:rsid w:val="00543647"/>
    <w:rsid w:val="00544504"/>
    <w:rsid w:val="00546281"/>
    <w:rsid w:val="005469E1"/>
    <w:rsid w:val="00547D00"/>
    <w:rsid w:val="005506AC"/>
    <w:rsid w:val="005509A6"/>
    <w:rsid w:val="00550F2A"/>
    <w:rsid w:val="0055100E"/>
    <w:rsid w:val="00551351"/>
    <w:rsid w:val="00551550"/>
    <w:rsid w:val="00552472"/>
    <w:rsid w:val="00553545"/>
    <w:rsid w:val="005540B8"/>
    <w:rsid w:val="00554969"/>
    <w:rsid w:val="00555D91"/>
    <w:rsid w:val="00556017"/>
    <w:rsid w:val="005561B8"/>
    <w:rsid w:val="0055693E"/>
    <w:rsid w:val="00557670"/>
    <w:rsid w:val="005607E6"/>
    <w:rsid w:val="005622E3"/>
    <w:rsid w:val="0056295B"/>
    <w:rsid w:val="00563CF8"/>
    <w:rsid w:val="00563D7C"/>
    <w:rsid w:val="005644DA"/>
    <w:rsid w:val="00564F7D"/>
    <w:rsid w:val="00565069"/>
    <w:rsid w:val="00566AE6"/>
    <w:rsid w:val="005671EF"/>
    <w:rsid w:val="005674A6"/>
    <w:rsid w:val="0057023F"/>
    <w:rsid w:val="00570263"/>
    <w:rsid w:val="005709CA"/>
    <w:rsid w:val="00570D38"/>
    <w:rsid w:val="00571492"/>
    <w:rsid w:val="005714E4"/>
    <w:rsid w:val="00572139"/>
    <w:rsid w:val="0057308D"/>
    <w:rsid w:val="0057396C"/>
    <w:rsid w:val="0057537C"/>
    <w:rsid w:val="005766CF"/>
    <w:rsid w:val="005773D7"/>
    <w:rsid w:val="0057743F"/>
    <w:rsid w:val="00577AA3"/>
    <w:rsid w:val="005805F7"/>
    <w:rsid w:val="00580C97"/>
    <w:rsid w:val="00582C98"/>
    <w:rsid w:val="005831E2"/>
    <w:rsid w:val="00583376"/>
    <w:rsid w:val="00585363"/>
    <w:rsid w:val="00585AA8"/>
    <w:rsid w:val="00585B7F"/>
    <w:rsid w:val="00585C17"/>
    <w:rsid w:val="00586DAF"/>
    <w:rsid w:val="0058788E"/>
    <w:rsid w:val="00587E63"/>
    <w:rsid w:val="00587E81"/>
    <w:rsid w:val="00590039"/>
    <w:rsid w:val="005907F1"/>
    <w:rsid w:val="00590DA9"/>
    <w:rsid w:val="00592987"/>
    <w:rsid w:val="00592CF3"/>
    <w:rsid w:val="00594B56"/>
    <w:rsid w:val="005954E3"/>
    <w:rsid w:val="00595972"/>
    <w:rsid w:val="005960EC"/>
    <w:rsid w:val="00596577"/>
    <w:rsid w:val="005966C8"/>
    <w:rsid w:val="00596825"/>
    <w:rsid w:val="005970FD"/>
    <w:rsid w:val="00597374"/>
    <w:rsid w:val="00597E85"/>
    <w:rsid w:val="00597F14"/>
    <w:rsid w:val="005A076E"/>
    <w:rsid w:val="005A1026"/>
    <w:rsid w:val="005A1035"/>
    <w:rsid w:val="005A1A1A"/>
    <w:rsid w:val="005A1B26"/>
    <w:rsid w:val="005A3030"/>
    <w:rsid w:val="005A3C56"/>
    <w:rsid w:val="005A40E4"/>
    <w:rsid w:val="005A433A"/>
    <w:rsid w:val="005A4AAD"/>
    <w:rsid w:val="005A5C83"/>
    <w:rsid w:val="005A5CD6"/>
    <w:rsid w:val="005A5DCF"/>
    <w:rsid w:val="005A5E14"/>
    <w:rsid w:val="005A6399"/>
    <w:rsid w:val="005A7052"/>
    <w:rsid w:val="005A7A51"/>
    <w:rsid w:val="005B00CF"/>
    <w:rsid w:val="005B0651"/>
    <w:rsid w:val="005B0CB6"/>
    <w:rsid w:val="005B1762"/>
    <w:rsid w:val="005B195B"/>
    <w:rsid w:val="005B1EE2"/>
    <w:rsid w:val="005C112F"/>
    <w:rsid w:val="005C200F"/>
    <w:rsid w:val="005C29D7"/>
    <w:rsid w:val="005C38EB"/>
    <w:rsid w:val="005C45FA"/>
    <w:rsid w:val="005C4D1E"/>
    <w:rsid w:val="005C59EE"/>
    <w:rsid w:val="005C5CB6"/>
    <w:rsid w:val="005C6170"/>
    <w:rsid w:val="005C68C8"/>
    <w:rsid w:val="005C6E16"/>
    <w:rsid w:val="005C6E8F"/>
    <w:rsid w:val="005C7B06"/>
    <w:rsid w:val="005C7D56"/>
    <w:rsid w:val="005D00CF"/>
    <w:rsid w:val="005D0242"/>
    <w:rsid w:val="005D0785"/>
    <w:rsid w:val="005D1599"/>
    <w:rsid w:val="005D1748"/>
    <w:rsid w:val="005D20A6"/>
    <w:rsid w:val="005D380A"/>
    <w:rsid w:val="005D4588"/>
    <w:rsid w:val="005D4B3F"/>
    <w:rsid w:val="005D5831"/>
    <w:rsid w:val="005D5AF0"/>
    <w:rsid w:val="005D6D8E"/>
    <w:rsid w:val="005D73E9"/>
    <w:rsid w:val="005D7514"/>
    <w:rsid w:val="005D7982"/>
    <w:rsid w:val="005E07D4"/>
    <w:rsid w:val="005E0913"/>
    <w:rsid w:val="005E0A1E"/>
    <w:rsid w:val="005E14BF"/>
    <w:rsid w:val="005E21BB"/>
    <w:rsid w:val="005E2483"/>
    <w:rsid w:val="005E2DD8"/>
    <w:rsid w:val="005E34F7"/>
    <w:rsid w:val="005E4594"/>
    <w:rsid w:val="005E48B7"/>
    <w:rsid w:val="005E5E35"/>
    <w:rsid w:val="005E61D4"/>
    <w:rsid w:val="005E66B9"/>
    <w:rsid w:val="005E6715"/>
    <w:rsid w:val="005E693A"/>
    <w:rsid w:val="005E6D22"/>
    <w:rsid w:val="005E7394"/>
    <w:rsid w:val="005E779D"/>
    <w:rsid w:val="005F118A"/>
    <w:rsid w:val="005F1E59"/>
    <w:rsid w:val="005F22CD"/>
    <w:rsid w:val="005F301C"/>
    <w:rsid w:val="005F3596"/>
    <w:rsid w:val="005F4082"/>
    <w:rsid w:val="005F516D"/>
    <w:rsid w:val="005F5683"/>
    <w:rsid w:val="005F5C10"/>
    <w:rsid w:val="005F6475"/>
    <w:rsid w:val="005F6FCE"/>
    <w:rsid w:val="005F7323"/>
    <w:rsid w:val="005F751E"/>
    <w:rsid w:val="005F7540"/>
    <w:rsid w:val="005F7727"/>
    <w:rsid w:val="005F79C0"/>
    <w:rsid w:val="005F7BAD"/>
    <w:rsid w:val="00601EFA"/>
    <w:rsid w:val="006027DF"/>
    <w:rsid w:val="00603051"/>
    <w:rsid w:val="00603D27"/>
    <w:rsid w:val="00604239"/>
    <w:rsid w:val="006068A2"/>
    <w:rsid w:val="006071AA"/>
    <w:rsid w:val="00610560"/>
    <w:rsid w:val="00611266"/>
    <w:rsid w:val="00613597"/>
    <w:rsid w:val="006135EF"/>
    <w:rsid w:val="00614C56"/>
    <w:rsid w:val="00614E52"/>
    <w:rsid w:val="006151C4"/>
    <w:rsid w:val="00615C59"/>
    <w:rsid w:val="00616320"/>
    <w:rsid w:val="00617F10"/>
    <w:rsid w:val="00621B2F"/>
    <w:rsid w:val="00621D64"/>
    <w:rsid w:val="00622957"/>
    <w:rsid w:val="00622A21"/>
    <w:rsid w:val="00622F0C"/>
    <w:rsid w:val="006233BE"/>
    <w:rsid w:val="006233EA"/>
    <w:rsid w:val="00623C11"/>
    <w:rsid w:val="0062431F"/>
    <w:rsid w:val="006243DA"/>
    <w:rsid w:val="0062505A"/>
    <w:rsid w:val="00625F97"/>
    <w:rsid w:val="0062654F"/>
    <w:rsid w:val="006265D1"/>
    <w:rsid w:val="00626FBC"/>
    <w:rsid w:val="006276C1"/>
    <w:rsid w:val="006279C7"/>
    <w:rsid w:val="006302EB"/>
    <w:rsid w:val="0063067D"/>
    <w:rsid w:val="00631407"/>
    <w:rsid w:val="006318EA"/>
    <w:rsid w:val="0063264B"/>
    <w:rsid w:val="00632B52"/>
    <w:rsid w:val="00632C04"/>
    <w:rsid w:val="00632F6C"/>
    <w:rsid w:val="00633F98"/>
    <w:rsid w:val="00633FF5"/>
    <w:rsid w:val="00634302"/>
    <w:rsid w:val="00634A04"/>
    <w:rsid w:val="0063541C"/>
    <w:rsid w:val="0063599F"/>
    <w:rsid w:val="006364B6"/>
    <w:rsid w:val="00636A4A"/>
    <w:rsid w:val="00636AD4"/>
    <w:rsid w:val="006374AB"/>
    <w:rsid w:val="0064096D"/>
    <w:rsid w:val="0064158B"/>
    <w:rsid w:val="006415CB"/>
    <w:rsid w:val="00641E4C"/>
    <w:rsid w:val="0064385C"/>
    <w:rsid w:val="00643DCA"/>
    <w:rsid w:val="0064530B"/>
    <w:rsid w:val="00645601"/>
    <w:rsid w:val="00646941"/>
    <w:rsid w:val="0065070B"/>
    <w:rsid w:val="00651508"/>
    <w:rsid w:val="00651D4D"/>
    <w:rsid w:val="00652F38"/>
    <w:rsid w:val="006538CB"/>
    <w:rsid w:val="00653DB5"/>
    <w:rsid w:val="00654BAB"/>
    <w:rsid w:val="00655B6D"/>
    <w:rsid w:val="00655EAA"/>
    <w:rsid w:val="00656157"/>
    <w:rsid w:val="006561E2"/>
    <w:rsid w:val="0065695B"/>
    <w:rsid w:val="00660BE0"/>
    <w:rsid w:val="00660EFA"/>
    <w:rsid w:val="00661070"/>
    <w:rsid w:val="00661791"/>
    <w:rsid w:val="00661F23"/>
    <w:rsid w:val="00661FE2"/>
    <w:rsid w:val="00662737"/>
    <w:rsid w:val="00662985"/>
    <w:rsid w:val="00663006"/>
    <w:rsid w:val="0066381E"/>
    <w:rsid w:val="00663921"/>
    <w:rsid w:val="00663A3E"/>
    <w:rsid w:val="00663D81"/>
    <w:rsid w:val="006655FE"/>
    <w:rsid w:val="0066589A"/>
    <w:rsid w:val="00666045"/>
    <w:rsid w:val="00666412"/>
    <w:rsid w:val="0066698D"/>
    <w:rsid w:val="00671920"/>
    <w:rsid w:val="00672093"/>
    <w:rsid w:val="0067244B"/>
    <w:rsid w:val="006728B9"/>
    <w:rsid w:val="00672D2A"/>
    <w:rsid w:val="00673365"/>
    <w:rsid w:val="00673918"/>
    <w:rsid w:val="00675A18"/>
    <w:rsid w:val="0067621E"/>
    <w:rsid w:val="0067627B"/>
    <w:rsid w:val="00677347"/>
    <w:rsid w:val="00677A92"/>
    <w:rsid w:val="00677BA3"/>
    <w:rsid w:val="00681263"/>
    <w:rsid w:val="006817D4"/>
    <w:rsid w:val="00681877"/>
    <w:rsid w:val="006818E9"/>
    <w:rsid w:val="006818EF"/>
    <w:rsid w:val="00681A8C"/>
    <w:rsid w:val="00681FCB"/>
    <w:rsid w:val="00682009"/>
    <w:rsid w:val="0068374D"/>
    <w:rsid w:val="00683900"/>
    <w:rsid w:val="006845B5"/>
    <w:rsid w:val="00684EE4"/>
    <w:rsid w:val="0068503C"/>
    <w:rsid w:val="0068546B"/>
    <w:rsid w:val="006857C9"/>
    <w:rsid w:val="00685B37"/>
    <w:rsid w:val="00686976"/>
    <w:rsid w:val="00687F59"/>
    <w:rsid w:val="0069060F"/>
    <w:rsid w:val="00690746"/>
    <w:rsid w:val="00690967"/>
    <w:rsid w:val="006916E6"/>
    <w:rsid w:val="00691754"/>
    <w:rsid w:val="0069195C"/>
    <w:rsid w:val="006921C6"/>
    <w:rsid w:val="00692BC8"/>
    <w:rsid w:val="00692CD6"/>
    <w:rsid w:val="006952FA"/>
    <w:rsid w:val="00695D94"/>
    <w:rsid w:val="00695DA2"/>
    <w:rsid w:val="006961D8"/>
    <w:rsid w:val="00696728"/>
    <w:rsid w:val="00696AC9"/>
    <w:rsid w:val="00697E63"/>
    <w:rsid w:val="006A0006"/>
    <w:rsid w:val="006A01F4"/>
    <w:rsid w:val="006A043B"/>
    <w:rsid w:val="006A1150"/>
    <w:rsid w:val="006A130F"/>
    <w:rsid w:val="006A1614"/>
    <w:rsid w:val="006A2270"/>
    <w:rsid w:val="006A367F"/>
    <w:rsid w:val="006A3B04"/>
    <w:rsid w:val="006A3BFE"/>
    <w:rsid w:val="006A4DF4"/>
    <w:rsid w:val="006A4E20"/>
    <w:rsid w:val="006A5A56"/>
    <w:rsid w:val="006A6026"/>
    <w:rsid w:val="006A69DE"/>
    <w:rsid w:val="006B02CF"/>
    <w:rsid w:val="006B0331"/>
    <w:rsid w:val="006B143D"/>
    <w:rsid w:val="006B185A"/>
    <w:rsid w:val="006B1B6C"/>
    <w:rsid w:val="006B2595"/>
    <w:rsid w:val="006B2FEC"/>
    <w:rsid w:val="006B33D3"/>
    <w:rsid w:val="006B343F"/>
    <w:rsid w:val="006B3BDB"/>
    <w:rsid w:val="006B4C06"/>
    <w:rsid w:val="006B52DA"/>
    <w:rsid w:val="006B57E2"/>
    <w:rsid w:val="006B5E66"/>
    <w:rsid w:val="006B63C1"/>
    <w:rsid w:val="006B7192"/>
    <w:rsid w:val="006B7596"/>
    <w:rsid w:val="006B766F"/>
    <w:rsid w:val="006C06E3"/>
    <w:rsid w:val="006C097C"/>
    <w:rsid w:val="006C32B9"/>
    <w:rsid w:val="006C3A11"/>
    <w:rsid w:val="006C420B"/>
    <w:rsid w:val="006C5255"/>
    <w:rsid w:val="006C6634"/>
    <w:rsid w:val="006C6774"/>
    <w:rsid w:val="006C6FD2"/>
    <w:rsid w:val="006C7229"/>
    <w:rsid w:val="006C7502"/>
    <w:rsid w:val="006D0230"/>
    <w:rsid w:val="006D03D4"/>
    <w:rsid w:val="006D0C24"/>
    <w:rsid w:val="006D0DD5"/>
    <w:rsid w:val="006D16CA"/>
    <w:rsid w:val="006D1ABD"/>
    <w:rsid w:val="006D1D20"/>
    <w:rsid w:val="006D1ECF"/>
    <w:rsid w:val="006D223E"/>
    <w:rsid w:val="006D2F9B"/>
    <w:rsid w:val="006D44F3"/>
    <w:rsid w:val="006D4776"/>
    <w:rsid w:val="006D4872"/>
    <w:rsid w:val="006D4A62"/>
    <w:rsid w:val="006D55FC"/>
    <w:rsid w:val="006D592E"/>
    <w:rsid w:val="006D5C65"/>
    <w:rsid w:val="006D63F0"/>
    <w:rsid w:val="006D727F"/>
    <w:rsid w:val="006D7640"/>
    <w:rsid w:val="006D78C7"/>
    <w:rsid w:val="006D7E11"/>
    <w:rsid w:val="006E0646"/>
    <w:rsid w:val="006E09BE"/>
    <w:rsid w:val="006E0B1F"/>
    <w:rsid w:val="006E236B"/>
    <w:rsid w:val="006E27D6"/>
    <w:rsid w:val="006E291D"/>
    <w:rsid w:val="006E2AAC"/>
    <w:rsid w:val="006E2DAC"/>
    <w:rsid w:val="006E2E1B"/>
    <w:rsid w:val="006E59F6"/>
    <w:rsid w:val="006E5F73"/>
    <w:rsid w:val="006E6137"/>
    <w:rsid w:val="006E69E2"/>
    <w:rsid w:val="006E70F8"/>
    <w:rsid w:val="006E7318"/>
    <w:rsid w:val="006F0010"/>
    <w:rsid w:val="006F10CA"/>
    <w:rsid w:val="006F1483"/>
    <w:rsid w:val="006F19B6"/>
    <w:rsid w:val="006F1AD5"/>
    <w:rsid w:val="006F1D36"/>
    <w:rsid w:val="006F24AE"/>
    <w:rsid w:val="006F3051"/>
    <w:rsid w:val="006F446E"/>
    <w:rsid w:val="006F4C73"/>
    <w:rsid w:val="006F4FA0"/>
    <w:rsid w:val="006F5A83"/>
    <w:rsid w:val="006F63F3"/>
    <w:rsid w:val="006F6D0A"/>
    <w:rsid w:val="006F7FCD"/>
    <w:rsid w:val="0070030C"/>
    <w:rsid w:val="007005D0"/>
    <w:rsid w:val="0070124F"/>
    <w:rsid w:val="0070264E"/>
    <w:rsid w:val="00702735"/>
    <w:rsid w:val="007027AC"/>
    <w:rsid w:val="00703716"/>
    <w:rsid w:val="007050DD"/>
    <w:rsid w:val="0070572A"/>
    <w:rsid w:val="00705EDD"/>
    <w:rsid w:val="007075CC"/>
    <w:rsid w:val="00707B65"/>
    <w:rsid w:val="00707E9A"/>
    <w:rsid w:val="00711570"/>
    <w:rsid w:val="0071222C"/>
    <w:rsid w:val="007126BF"/>
    <w:rsid w:val="00713C2D"/>
    <w:rsid w:val="00714793"/>
    <w:rsid w:val="00716C3D"/>
    <w:rsid w:val="00716D42"/>
    <w:rsid w:val="00716E91"/>
    <w:rsid w:val="00717B20"/>
    <w:rsid w:val="00720EE9"/>
    <w:rsid w:val="00721DBE"/>
    <w:rsid w:val="00722455"/>
    <w:rsid w:val="00722C70"/>
    <w:rsid w:val="00722EEC"/>
    <w:rsid w:val="0072455A"/>
    <w:rsid w:val="00724CB9"/>
    <w:rsid w:val="00726A2D"/>
    <w:rsid w:val="00726D13"/>
    <w:rsid w:val="00727144"/>
    <w:rsid w:val="00727C95"/>
    <w:rsid w:val="00730140"/>
    <w:rsid w:val="00730463"/>
    <w:rsid w:val="00731F4F"/>
    <w:rsid w:val="007330B4"/>
    <w:rsid w:val="00733D0F"/>
    <w:rsid w:val="0073425E"/>
    <w:rsid w:val="00734B5B"/>
    <w:rsid w:val="00734E1D"/>
    <w:rsid w:val="00735183"/>
    <w:rsid w:val="0073601B"/>
    <w:rsid w:val="0073638D"/>
    <w:rsid w:val="00736D1B"/>
    <w:rsid w:val="00737879"/>
    <w:rsid w:val="0074171A"/>
    <w:rsid w:val="00741988"/>
    <w:rsid w:val="00743009"/>
    <w:rsid w:val="00743772"/>
    <w:rsid w:val="007440A6"/>
    <w:rsid w:val="007446DB"/>
    <w:rsid w:val="00745FF1"/>
    <w:rsid w:val="007465BC"/>
    <w:rsid w:val="007509F8"/>
    <w:rsid w:val="00750DF0"/>
    <w:rsid w:val="00751939"/>
    <w:rsid w:val="007542BA"/>
    <w:rsid w:val="007544A2"/>
    <w:rsid w:val="007557D5"/>
    <w:rsid w:val="00756D98"/>
    <w:rsid w:val="00756EA6"/>
    <w:rsid w:val="00757718"/>
    <w:rsid w:val="0075782F"/>
    <w:rsid w:val="00760876"/>
    <w:rsid w:val="00761216"/>
    <w:rsid w:val="007613DB"/>
    <w:rsid w:val="007614A7"/>
    <w:rsid w:val="007616D9"/>
    <w:rsid w:val="007617F2"/>
    <w:rsid w:val="0076267F"/>
    <w:rsid w:val="00762C13"/>
    <w:rsid w:val="00763479"/>
    <w:rsid w:val="00763E81"/>
    <w:rsid w:val="00765FFE"/>
    <w:rsid w:val="00766978"/>
    <w:rsid w:val="00771158"/>
    <w:rsid w:val="00772697"/>
    <w:rsid w:val="00773107"/>
    <w:rsid w:val="00773119"/>
    <w:rsid w:val="007741F5"/>
    <w:rsid w:val="007746F8"/>
    <w:rsid w:val="00774AF2"/>
    <w:rsid w:val="007770BC"/>
    <w:rsid w:val="00777DD1"/>
    <w:rsid w:val="00780523"/>
    <w:rsid w:val="00780B84"/>
    <w:rsid w:val="00782121"/>
    <w:rsid w:val="00782359"/>
    <w:rsid w:val="00782942"/>
    <w:rsid w:val="00784A6B"/>
    <w:rsid w:val="00785A39"/>
    <w:rsid w:val="00786102"/>
    <w:rsid w:val="00786EB6"/>
    <w:rsid w:val="00787741"/>
    <w:rsid w:val="00787B94"/>
    <w:rsid w:val="00790D09"/>
    <w:rsid w:val="00790F2B"/>
    <w:rsid w:val="00791BF0"/>
    <w:rsid w:val="00791C07"/>
    <w:rsid w:val="00792E98"/>
    <w:rsid w:val="00793460"/>
    <w:rsid w:val="007934BC"/>
    <w:rsid w:val="00793AF5"/>
    <w:rsid w:val="0079421B"/>
    <w:rsid w:val="00794CCE"/>
    <w:rsid w:val="007953EF"/>
    <w:rsid w:val="00795665"/>
    <w:rsid w:val="00796687"/>
    <w:rsid w:val="00797450"/>
    <w:rsid w:val="00797B47"/>
    <w:rsid w:val="00797D42"/>
    <w:rsid w:val="00797DEF"/>
    <w:rsid w:val="007A0AB2"/>
    <w:rsid w:val="007A0D7D"/>
    <w:rsid w:val="007A3D03"/>
    <w:rsid w:val="007A3D70"/>
    <w:rsid w:val="007A45A6"/>
    <w:rsid w:val="007A5222"/>
    <w:rsid w:val="007A5434"/>
    <w:rsid w:val="007A5ECB"/>
    <w:rsid w:val="007A6975"/>
    <w:rsid w:val="007A7DFA"/>
    <w:rsid w:val="007B08EC"/>
    <w:rsid w:val="007B1808"/>
    <w:rsid w:val="007B19CE"/>
    <w:rsid w:val="007B25BD"/>
    <w:rsid w:val="007B2628"/>
    <w:rsid w:val="007B3F61"/>
    <w:rsid w:val="007B4808"/>
    <w:rsid w:val="007B4AAE"/>
    <w:rsid w:val="007B4B90"/>
    <w:rsid w:val="007B5D3C"/>
    <w:rsid w:val="007B680B"/>
    <w:rsid w:val="007B69E6"/>
    <w:rsid w:val="007B6B05"/>
    <w:rsid w:val="007C0F72"/>
    <w:rsid w:val="007C0F93"/>
    <w:rsid w:val="007C2621"/>
    <w:rsid w:val="007C50FF"/>
    <w:rsid w:val="007C51A7"/>
    <w:rsid w:val="007C5E92"/>
    <w:rsid w:val="007C7770"/>
    <w:rsid w:val="007C7920"/>
    <w:rsid w:val="007C7AA5"/>
    <w:rsid w:val="007D02AC"/>
    <w:rsid w:val="007D08E1"/>
    <w:rsid w:val="007D1F61"/>
    <w:rsid w:val="007D259C"/>
    <w:rsid w:val="007D511D"/>
    <w:rsid w:val="007D5228"/>
    <w:rsid w:val="007D5AA6"/>
    <w:rsid w:val="007D6DB7"/>
    <w:rsid w:val="007D7C76"/>
    <w:rsid w:val="007E00B8"/>
    <w:rsid w:val="007E062A"/>
    <w:rsid w:val="007E08D2"/>
    <w:rsid w:val="007E0E5D"/>
    <w:rsid w:val="007E17BB"/>
    <w:rsid w:val="007E1997"/>
    <w:rsid w:val="007E35DE"/>
    <w:rsid w:val="007E3991"/>
    <w:rsid w:val="007E3C72"/>
    <w:rsid w:val="007E486B"/>
    <w:rsid w:val="007E6D59"/>
    <w:rsid w:val="007E7249"/>
    <w:rsid w:val="007E7BBE"/>
    <w:rsid w:val="007E7FB3"/>
    <w:rsid w:val="007F0446"/>
    <w:rsid w:val="007F1369"/>
    <w:rsid w:val="007F1D14"/>
    <w:rsid w:val="007F2991"/>
    <w:rsid w:val="007F29A7"/>
    <w:rsid w:val="007F2A29"/>
    <w:rsid w:val="007F4C31"/>
    <w:rsid w:val="007F5272"/>
    <w:rsid w:val="007F68FE"/>
    <w:rsid w:val="007F7284"/>
    <w:rsid w:val="007F7693"/>
    <w:rsid w:val="007F7BC9"/>
    <w:rsid w:val="0080038A"/>
    <w:rsid w:val="00800BB3"/>
    <w:rsid w:val="00801F2C"/>
    <w:rsid w:val="00803651"/>
    <w:rsid w:val="008039E6"/>
    <w:rsid w:val="00804E21"/>
    <w:rsid w:val="00805DEB"/>
    <w:rsid w:val="0080631C"/>
    <w:rsid w:val="00806788"/>
    <w:rsid w:val="00806CA6"/>
    <w:rsid w:val="00807ADB"/>
    <w:rsid w:val="008119A4"/>
    <w:rsid w:val="00812A5F"/>
    <w:rsid w:val="00813665"/>
    <w:rsid w:val="008136FC"/>
    <w:rsid w:val="008143C3"/>
    <w:rsid w:val="0081459B"/>
    <w:rsid w:val="0081464A"/>
    <w:rsid w:val="008153E0"/>
    <w:rsid w:val="0081658B"/>
    <w:rsid w:val="00816DBE"/>
    <w:rsid w:val="00816F41"/>
    <w:rsid w:val="008171F0"/>
    <w:rsid w:val="00817ED3"/>
    <w:rsid w:val="00820154"/>
    <w:rsid w:val="0082047F"/>
    <w:rsid w:val="00821C58"/>
    <w:rsid w:val="00823B75"/>
    <w:rsid w:val="00823C9E"/>
    <w:rsid w:val="008252EC"/>
    <w:rsid w:val="00825F66"/>
    <w:rsid w:val="0082657C"/>
    <w:rsid w:val="0082673E"/>
    <w:rsid w:val="00826A3A"/>
    <w:rsid w:val="0082715A"/>
    <w:rsid w:val="0083016C"/>
    <w:rsid w:val="00830767"/>
    <w:rsid w:val="008317B2"/>
    <w:rsid w:val="008322C9"/>
    <w:rsid w:val="00833482"/>
    <w:rsid w:val="00833BF8"/>
    <w:rsid w:val="008341F9"/>
    <w:rsid w:val="00835613"/>
    <w:rsid w:val="00835869"/>
    <w:rsid w:val="008358A8"/>
    <w:rsid w:val="0083629D"/>
    <w:rsid w:val="00836594"/>
    <w:rsid w:val="008412E2"/>
    <w:rsid w:val="00841894"/>
    <w:rsid w:val="00841CFC"/>
    <w:rsid w:val="00842897"/>
    <w:rsid w:val="0084299C"/>
    <w:rsid w:val="00843195"/>
    <w:rsid w:val="00843782"/>
    <w:rsid w:val="00844421"/>
    <w:rsid w:val="00845034"/>
    <w:rsid w:val="00846BCD"/>
    <w:rsid w:val="00847A13"/>
    <w:rsid w:val="008512A3"/>
    <w:rsid w:val="008518F7"/>
    <w:rsid w:val="00851EE8"/>
    <w:rsid w:val="00852D10"/>
    <w:rsid w:val="008538BD"/>
    <w:rsid w:val="00855671"/>
    <w:rsid w:val="00855C2C"/>
    <w:rsid w:val="00856CE6"/>
    <w:rsid w:val="0085780A"/>
    <w:rsid w:val="00857D64"/>
    <w:rsid w:val="0086090A"/>
    <w:rsid w:val="00860DF4"/>
    <w:rsid w:val="00862683"/>
    <w:rsid w:val="00862A27"/>
    <w:rsid w:val="00862CB7"/>
    <w:rsid w:val="00862FA3"/>
    <w:rsid w:val="00863279"/>
    <w:rsid w:val="00865454"/>
    <w:rsid w:val="0086574D"/>
    <w:rsid w:val="00866305"/>
    <w:rsid w:val="0086750D"/>
    <w:rsid w:val="00870766"/>
    <w:rsid w:val="00870DB2"/>
    <w:rsid w:val="0087102B"/>
    <w:rsid w:val="0087123E"/>
    <w:rsid w:val="00871690"/>
    <w:rsid w:val="00871EBD"/>
    <w:rsid w:val="008721AA"/>
    <w:rsid w:val="00873910"/>
    <w:rsid w:val="008745B7"/>
    <w:rsid w:val="008752E7"/>
    <w:rsid w:val="00876E14"/>
    <w:rsid w:val="0088106A"/>
    <w:rsid w:val="00881D28"/>
    <w:rsid w:val="00882243"/>
    <w:rsid w:val="00882503"/>
    <w:rsid w:val="0088256E"/>
    <w:rsid w:val="008831D1"/>
    <w:rsid w:val="008835AC"/>
    <w:rsid w:val="00883C1D"/>
    <w:rsid w:val="00884217"/>
    <w:rsid w:val="00884349"/>
    <w:rsid w:val="0088441F"/>
    <w:rsid w:val="008847A1"/>
    <w:rsid w:val="00884CE3"/>
    <w:rsid w:val="00884F2C"/>
    <w:rsid w:val="00884F6F"/>
    <w:rsid w:val="0088539A"/>
    <w:rsid w:val="008871CC"/>
    <w:rsid w:val="00887968"/>
    <w:rsid w:val="0089003B"/>
    <w:rsid w:val="00890B14"/>
    <w:rsid w:val="0089213D"/>
    <w:rsid w:val="00892B4E"/>
    <w:rsid w:val="00892EB1"/>
    <w:rsid w:val="00893597"/>
    <w:rsid w:val="0089383B"/>
    <w:rsid w:val="0089473F"/>
    <w:rsid w:val="00896119"/>
    <w:rsid w:val="008967F6"/>
    <w:rsid w:val="008968CF"/>
    <w:rsid w:val="008A0176"/>
    <w:rsid w:val="008A03D8"/>
    <w:rsid w:val="008A1827"/>
    <w:rsid w:val="008A20D0"/>
    <w:rsid w:val="008A220F"/>
    <w:rsid w:val="008A28BC"/>
    <w:rsid w:val="008A2F95"/>
    <w:rsid w:val="008A38AE"/>
    <w:rsid w:val="008A3FF4"/>
    <w:rsid w:val="008A4957"/>
    <w:rsid w:val="008A61A3"/>
    <w:rsid w:val="008A6218"/>
    <w:rsid w:val="008A7AC3"/>
    <w:rsid w:val="008B161B"/>
    <w:rsid w:val="008B2BC9"/>
    <w:rsid w:val="008B2D7F"/>
    <w:rsid w:val="008B3A64"/>
    <w:rsid w:val="008B3D65"/>
    <w:rsid w:val="008B459E"/>
    <w:rsid w:val="008B4A91"/>
    <w:rsid w:val="008B55EB"/>
    <w:rsid w:val="008B6481"/>
    <w:rsid w:val="008B737F"/>
    <w:rsid w:val="008B7483"/>
    <w:rsid w:val="008C0AAF"/>
    <w:rsid w:val="008C1106"/>
    <w:rsid w:val="008C2B99"/>
    <w:rsid w:val="008C2CF9"/>
    <w:rsid w:val="008C3C88"/>
    <w:rsid w:val="008C3FCF"/>
    <w:rsid w:val="008C4724"/>
    <w:rsid w:val="008C4ECD"/>
    <w:rsid w:val="008C5A85"/>
    <w:rsid w:val="008C5EAF"/>
    <w:rsid w:val="008C6BC2"/>
    <w:rsid w:val="008C731B"/>
    <w:rsid w:val="008D0E31"/>
    <w:rsid w:val="008D271F"/>
    <w:rsid w:val="008D34A2"/>
    <w:rsid w:val="008D35C0"/>
    <w:rsid w:val="008D3EAE"/>
    <w:rsid w:val="008D3FCA"/>
    <w:rsid w:val="008D4634"/>
    <w:rsid w:val="008D5471"/>
    <w:rsid w:val="008D5593"/>
    <w:rsid w:val="008D6A76"/>
    <w:rsid w:val="008D77E8"/>
    <w:rsid w:val="008E0C29"/>
    <w:rsid w:val="008E0CB6"/>
    <w:rsid w:val="008E1631"/>
    <w:rsid w:val="008E179A"/>
    <w:rsid w:val="008E1B8B"/>
    <w:rsid w:val="008E1ED3"/>
    <w:rsid w:val="008E2BB3"/>
    <w:rsid w:val="008E30AD"/>
    <w:rsid w:val="008E320C"/>
    <w:rsid w:val="008E3FE9"/>
    <w:rsid w:val="008E4BC4"/>
    <w:rsid w:val="008E4E96"/>
    <w:rsid w:val="008E52DA"/>
    <w:rsid w:val="008E5830"/>
    <w:rsid w:val="008E63A8"/>
    <w:rsid w:val="008E6816"/>
    <w:rsid w:val="008E69C5"/>
    <w:rsid w:val="008E6F90"/>
    <w:rsid w:val="008E6FB5"/>
    <w:rsid w:val="008E7C8F"/>
    <w:rsid w:val="008E7DF3"/>
    <w:rsid w:val="008E7F82"/>
    <w:rsid w:val="008F1CC6"/>
    <w:rsid w:val="008F1D39"/>
    <w:rsid w:val="008F2253"/>
    <w:rsid w:val="008F2370"/>
    <w:rsid w:val="008F2C22"/>
    <w:rsid w:val="008F36C5"/>
    <w:rsid w:val="008F479A"/>
    <w:rsid w:val="008F5605"/>
    <w:rsid w:val="008F6381"/>
    <w:rsid w:val="008F6695"/>
    <w:rsid w:val="009010DB"/>
    <w:rsid w:val="009011C1"/>
    <w:rsid w:val="00902022"/>
    <w:rsid w:val="009022F5"/>
    <w:rsid w:val="009024D0"/>
    <w:rsid w:val="0090338D"/>
    <w:rsid w:val="00903433"/>
    <w:rsid w:val="009034F4"/>
    <w:rsid w:val="009035FD"/>
    <w:rsid w:val="00903F5B"/>
    <w:rsid w:val="00904F61"/>
    <w:rsid w:val="009055E0"/>
    <w:rsid w:val="00910164"/>
    <w:rsid w:val="0091071C"/>
    <w:rsid w:val="00910C3F"/>
    <w:rsid w:val="00911220"/>
    <w:rsid w:val="0091230F"/>
    <w:rsid w:val="00913D25"/>
    <w:rsid w:val="0091428D"/>
    <w:rsid w:val="00914382"/>
    <w:rsid w:val="009147E0"/>
    <w:rsid w:val="0091497E"/>
    <w:rsid w:val="0091528D"/>
    <w:rsid w:val="009156DA"/>
    <w:rsid w:val="00915C79"/>
    <w:rsid w:val="00916B31"/>
    <w:rsid w:val="00916DBA"/>
    <w:rsid w:val="00920355"/>
    <w:rsid w:val="00920595"/>
    <w:rsid w:val="00921067"/>
    <w:rsid w:val="009211F5"/>
    <w:rsid w:val="0092121A"/>
    <w:rsid w:val="00921C76"/>
    <w:rsid w:val="009221FF"/>
    <w:rsid w:val="00922FD6"/>
    <w:rsid w:val="00923BD7"/>
    <w:rsid w:val="0092494D"/>
    <w:rsid w:val="00927159"/>
    <w:rsid w:val="0093060E"/>
    <w:rsid w:val="00930B60"/>
    <w:rsid w:val="00930CCF"/>
    <w:rsid w:val="00932868"/>
    <w:rsid w:val="00932913"/>
    <w:rsid w:val="0093394D"/>
    <w:rsid w:val="0093575D"/>
    <w:rsid w:val="00936948"/>
    <w:rsid w:val="009374DB"/>
    <w:rsid w:val="0093767A"/>
    <w:rsid w:val="009407A0"/>
    <w:rsid w:val="00940CAA"/>
    <w:rsid w:val="00941147"/>
    <w:rsid w:val="009414F4"/>
    <w:rsid w:val="009419E8"/>
    <w:rsid w:val="0094268B"/>
    <w:rsid w:val="00943A5A"/>
    <w:rsid w:val="00944332"/>
    <w:rsid w:val="009443CD"/>
    <w:rsid w:val="00944875"/>
    <w:rsid w:val="00944C3B"/>
    <w:rsid w:val="0094530E"/>
    <w:rsid w:val="00945D8A"/>
    <w:rsid w:val="00947C68"/>
    <w:rsid w:val="00950E42"/>
    <w:rsid w:val="0095140F"/>
    <w:rsid w:val="0095196A"/>
    <w:rsid w:val="00951D09"/>
    <w:rsid w:val="00951E3A"/>
    <w:rsid w:val="00952B57"/>
    <w:rsid w:val="00954E4C"/>
    <w:rsid w:val="009561F7"/>
    <w:rsid w:val="00956530"/>
    <w:rsid w:val="00957539"/>
    <w:rsid w:val="00957822"/>
    <w:rsid w:val="0095788C"/>
    <w:rsid w:val="00957AC6"/>
    <w:rsid w:val="00960FF6"/>
    <w:rsid w:val="0096131D"/>
    <w:rsid w:val="00961461"/>
    <w:rsid w:val="00963272"/>
    <w:rsid w:val="00964417"/>
    <w:rsid w:val="009651B7"/>
    <w:rsid w:val="00965923"/>
    <w:rsid w:val="00965AA2"/>
    <w:rsid w:val="00966CB3"/>
    <w:rsid w:val="00966F8C"/>
    <w:rsid w:val="0096757A"/>
    <w:rsid w:val="00967BE6"/>
    <w:rsid w:val="00967D52"/>
    <w:rsid w:val="0097164D"/>
    <w:rsid w:val="00971AFC"/>
    <w:rsid w:val="00971D10"/>
    <w:rsid w:val="009722C2"/>
    <w:rsid w:val="00972EF6"/>
    <w:rsid w:val="00973D9B"/>
    <w:rsid w:val="00973FCC"/>
    <w:rsid w:val="0097414F"/>
    <w:rsid w:val="00974DFD"/>
    <w:rsid w:val="00976418"/>
    <w:rsid w:val="00976BCB"/>
    <w:rsid w:val="0098001B"/>
    <w:rsid w:val="0098069C"/>
    <w:rsid w:val="009809E6"/>
    <w:rsid w:val="0098123D"/>
    <w:rsid w:val="00981A0C"/>
    <w:rsid w:val="00982560"/>
    <w:rsid w:val="00982FF4"/>
    <w:rsid w:val="009839B4"/>
    <w:rsid w:val="00983C96"/>
    <w:rsid w:val="00984518"/>
    <w:rsid w:val="0098493E"/>
    <w:rsid w:val="00984D09"/>
    <w:rsid w:val="00985262"/>
    <w:rsid w:val="009854FD"/>
    <w:rsid w:val="0098558E"/>
    <w:rsid w:val="0098581D"/>
    <w:rsid w:val="009860C5"/>
    <w:rsid w:val="0098651D"/>
    <w:rsid w:val="00987BCF"/>
    <w:rsid w:val="0099019B"/>
    <w:rsid w:val="00990DE9"/>
    <w:rsid w:val="009915AF"/>
    <w:rsid w:val="0099207C"/>
    <w:rsid w:val="00993764"/>
    <w:rsid w:val="0099385C"/>
    <w:rsid w:val="00993BD2"/>
    <w:rsid w:val="00993CA1"/>
    <w:rsid w:val="00993CC8"/>
    <w:rsid w:val="0099413D"/>
    <w:rsid w:val="00994559"/>
    <w:rsid w:val="00995260"/>
    <w:rsid w:val="009955A3"/>
    <w:rsid w:val="009955F2"/>
    <w:rsid w:val="00996081"/>
    <w:rsid w:val="009968B7"/>
    <w:rsid w:val="00997479"/>
    <w:rsid w:val="009979AB"/>
    <w:rsid w:val="00997FB9"/>
    <w:rsid w:val="009A0102"/>
    <w:rsid w:val="009A0115"/>
    <w:rsid w:val="009A0203"/>
    <w:rsid w:val="009A04DC"/>
    <w:rsid w:val="009A09AB"/>
    <w:rsid w:val="009A0B8C"/>
    <w:rsid w:val="009A10BC"/>
    <w:rsid w:val="009A16A1"/>
    <w:rsid w:val="009A16B2"/>
    <w:rsid w:val="009A1DF7"/>
    <w:rsid w:val="009A4338"/>
    <w:rsid w:val="009A4A2E"/>
    <w:rsid w:val="009A5189"/>
    <w:rsid w:val="009A65AA"/>
    <w:rsid w:val="009A6E4A"/>
    <w:rsid w:val="009B1090"/>
    <w:rsid w:val="009B1142"/>
    <w:rsid w:val="009B14F2"/>
    <w:rsid w:val="009B168B"/>
    <w:rsid w:val="009B1B12"/>
    <w:rsid w:val="009B1C75"/>
    <w:rsid w:val="009B25D7"/>
    <w:rsid w:val="009B34D5"/>
    <w:rsid w:val="009B399F"/>
    <w:rsid w:val="009B3A1B"/>
    <w:rsid w:val="009B3DC5"/>
    <w:rsid w:val="009B4319"/>
    <w:rsid w:val="009B5118"/>
    <w:rsid w:val="009B647A"/>
    <w:rsid w:val="009B6660"/>
    <w:rsid w:val="009B6D67"/>
    <w:rsid w:val="009C088F"/>
    <w:rsid w:val="009C0BA3"/>
    <w:rsid w:val="009C0D58"/>
    <w:rsid w:val="009C0E64"/>
    <w:rsid w:val="009C142F"/>
    <w:rsid w:val="009C26E6"/>
    <w:rsid w:val="009C3913"/>
    <w:rsid w:val="009C3927"/>
    <w:rsid w:val="009D07E4"/>
    <w:rsid w:val="009D091F"/>
    <w:rsid w:val="009D0B6A"/>
    <w:rsid w:val="009D0D73"/>
    <w:rsid w:val="009D2480"/>
    <w:rsid w:val="009D2490"/>
    <w:rsid w:val="009D24C6"/>
    <w:rsid w:val="009D35F4"/>
    <w:rsid w:val="009D3D96"/>
    <w:rsid w:val="009D3E45"/>
    <w:rsid w:val="009D4D87"/>
    <w:rsid w:val="009D4EB3"/>
    <w:rsid w:val="009D5B99"/>
    <w:rsid w:val="009D667F"/>
    <w:rsid w:val="009D69F2"/>
    <w:rsid w:val="009D6BCE"/>
    <w:rsid w:val="009D6BEF"/>
    <w:rsid w:val="009E0037"/>
    <w:rsid w:val="009E0D3A"/>
    <w:rsid w:val="009E1664"/>
    <w:rsid w:val="009E1DE1"/>
    <w:rsid w:val="009E263C"/>
    <w:rsid w:val="009E28D2"/>
    <w:rsid w:val="009E3481"/>
    <w:rsid w:val="009E4603"/>
    <w:rsid w:val="009E6081"/>
    <w:rsid w:val="009E6375"/>
    <w:rsid w:val="009E6FD9"/>
    <w:rsid w:val="009F06D6"/>
    <w:rsid w:val="009F0D96"/>
    <w:rsid w:val="009F2271"/>
    <w:rsid w:val="009F2379"/>
    <w:rsid w:val="009F36FC"/>
    <w:rsid w:val="009F38BB"/>
    <w:rsid w:val="009F41ED"/>
    <w:rsid w:val="009F448B"/>
    <w:rsid w:val="009F4E52"/>
    <w:rsid w:val="009F51C7"/>
    <w:rsid w:val="009F5201"/>
    <w:rsid w:val="009F5469"/>
    <w:rsid w:val="009F5561"/>
    <w:rsid w:val="009F5875"/>
    <w:rsid w:val="009F62B4"/>
    <w:rsid w:val="009F62E4"/>
    <w:rsid w:val="009F63D5"/>
    <w:rsid w:val="009F7455"/>
    <w:rsid w:val="00A0048C"/>
    <w:rsid w:val="00A00EEC"/>
    <w:rsid w:val="00A023D2"/>
    <w:rsid w:val="00A026B7"/>
    <w:rsid w:val="00A02E99"/>
    <w:rsid w:val="00A032B7"/>
    <w:rsid w:val="00A03351"/>
    <w:rsid w:val="00A03390"/>
    <w:rsid w:val="00A041C3"/>
    <w:rsid w:val="00A05515"/>
    <w:rsid w:val="00A0684F"/>
    <w:rsid w:val="00A0765E"/>
    <w:rsid w:val="00A07ABE"/>
    <w:rsid w:val="00A07E74"/>
    <w:rsid w:val="00A10BBC"/>
    <w:rsid w:val="00A10E3D"/>
    <w:rsid w:val="00A10E7A"/>
    <w:rsid w:val="00A112C3"/>
    <w:rsid w:val="00A1132B"/>
    <w:rsid w:val="00A11407"/>
    <w:rsid w:val="00A11D71"/>
    <w:rsid w:val="00A11DAA"/>
    <w:rsid w:val="00A133EA"/>
    <w:rsid w:val="00A13525"/>
    <w:rsid w:val="00A13963"/>
    <w:rsid w:val="00A13C86"/>
    <w:rsid w:val="00A1471D"/>
    <w:rsid w:val="00A15422"/>
    <w:rsid w:val="00A15430"/>
    <w:rsid w:val="00A1562D"/>
    <w:rsid w:val="00A15D39"/>
    <w:rsid w:val="00A169FD"/>
    <w:rsid w:val="00A16A86"/>
    <w:rsid w:val="00A173B6"/>
    <w:rsid w:val="00A17B52"/>
    <w:rsid w:val="00A17F4D"/>
    <w:rsid w:val="00A200AA"/>
    <w:rsid w:val="00A202DC"/>
    <w:rsid w:val="00A21184"/>
    <w:rsid w:val="00A21528"/>
    <w:rsid w:val="00A21712"/>
    <w:rsid w:val="00A229F2"/>
    <w:rsid w:val="00A2380D"/>
    <w:rsid w:val="00A244A6"/>
    <w:rsid w:val="00A24584"/>
    <w:rsid w:val="00A2477A"/>
    <w:rsid w:val="00A25A6B"/>
    <w:rsid w:val="00A260B7"/>
    <w:rsid w:val="00A27181"/>
    <w:rsid w:val="00A27CD5"/>
    <w:rsid w:val="00A27FD6"/>
    <w:rsid w:val="00A3050B"/>
    <w:rsid w:val="00A3062A"/>
    <w:rsid w:val="00A308AA"/>
    <w:rsid w:val="00A31D0B"/>
    <w:rsid w:val="00A31D4A"/>
    <w:rsid w:val="00A32648"/>
    <w:rsid w:val="00A32D47"/>
    <w:rsid w:val="00A33A08"/>
    <w:rsid w:val="00A3468E"/>
    <w:rsid w:val="00A34D78"/>
    <w:rsid w:val="00A35AC0"/>
    <w:rsid w:val="00A366A9"/>
    <w:rsid w:val="00A3686C"/>
    <w:rsid w:val="00A36A1C"/>
    <w:rsid w:val="00A36C09"/>
    <w:rsid w:val="00A36FB3"/>
    <w:rsid w:val="00A3715D"/>
    <w:rsid w:val="00A377AE"/>
    <w:rsid w:val="00A40CB8"/>
    <w:rsid w:val="00A4127A"/>
    <w:rsid w:val="00A41343"/>
    <w:rsid w:val="00A433B0"/>
    <w:rsid w:val="00A4356F"/>
    <w:rsid w:val="00A43C95"/>
    <w:rsid w:val="00A44328"/>
    <w:rsid w:val="00A4472C"/>
    <w:rsid w:val="00A44BFB"/>
    <w:rsid w:val="00A44E49"/>
    <w:rsid w:val="00A4517E"/>
    <w:rsid w:val="00A454AA"/>
    <w:rsid w:val="00A456C6"/>
    <w:rsid w:val="00A45D0B"/>
    <w:rsid w:val="00A46BF8"/>
    <w:rsid w:val="00A46EF0"/>
    <w:rsid w:val="00A47581"/>
    <w:rsid w:val="00A50022"/>
    <w:rsid w:val="00A50360"/>
    <w:rsid w:val="00A508EC"/>
    <w:rsid w:val="00A50A5C"/>
    <w:rsid w:val="00A51D76"/>
    <w:rsid w:val="00A5205A"/>
    <w:rsid w:val="00A52C43"/>
    <w:rsid w:val="00A534E3"/>
    <w:rsid w:val="00A552B8"/>
    <w:rsid w:val="00A55696"/>
    <w:rsid w:val="00A556AE"/>
    <w:rsid w:val="00A556DD"/>
    <w:rsid w:val="00A559B2"/>
    <w:rsid w:val="00A56ECF"/>
    <w:rsid w:val="00A572D0"/>
    <w:rsid w:val="00A57C36"/>
    <w:rsid w:val="00A60A9A"/>
    <w:rsid w:val="00A620E2"/>
    <w:rsid w:val="00A62FB6"/>
    <w:rsid w:val="00A637E4"/>
    <w:rsid w:val="00A64254"/>
    <w:rsid w:val="00A649DA"/>
    <w:rsid w:val="00A64A7D"/>
    <w:rsid w:val="00A6520A"/>
    <w:rsid w:val="00A6530E"/>
    <w:rsid w:val="00A65624"/>
    <w:rsid w:val="00A65B18"/>
    <w:rsid w:val="00A65FC5"/>
    <w:rsid w:val="00A668CC"/>
    <w:rsid w:val="00A66D8B"/>
    <w:rsid w:val="00A66DB1"/>
    <w:rsid w:val="00A67D7B"/>
    <w:rsid w:val="00A67F84"/>
    <w:rsid w:val="00A71490"/>
    <w:rsid w:val="00A71C6F"/>
    <w:rsid w:val="00A72143"/>
    <w:rsid w:val="00A73212"/>
    <w:rsid w:val="00A7377D"/>
    <w:rsid w:val="00A73D0C"/>
    <w:rsid w:val="00A744DA"/>
    <w:rsid w:val="00A7486C"/>
    <w:rsid w:val="00A74AFC"/>
    <w:rsid w:val="00A750B6"/>
    <w:rsid w:val="00A75153"/>
    <w:rsid w:val="00A75CF9"/>
    <w:rsid w:val="00A76559"/>
    <w:rsid w:val="00A77DAD"/>
    <w:rsid w:val="00A77F71"/>
    <w:rsid w:val="00A80841"/>
    <w:rsid w:val="00A8148C"/>
    <w:rsid w:val="00A817C7"/>
    <w:rsid w:val="00A81903"/>
    <w:rsid w:val="00A819FA"/>
    <w:rsid w:val="00A81C91"/>
    <w:rsid w:val="00A81FBD"/>
    <w:rsid w:val="00A82178"/>
    <w:rsid w:val="00A82AD2"/>
    <w:rsid w:val="00A82F8F"/>
    <w:rsid w:val="00A83FE0"/>
    <w:rsid w:val="00A84799"/>
    <w:rsid w:val="00A84E30"/>
    <w:rsid w:val="00A84F49"/>
    <w:rsid w:val="00A8529D"/>
    <w:rsid w:val="00A86252"/>
    <w:rsid w:val="00A86C02"/>
    <w:rsid w:val="00A86C98"/>
    <w:rsid w:val="00A8767B"/>
    <w:rsid w:val="00A908F7"/>
    <w:rsid w:val="00A910B9"/>
    <w:rsid w:val="00A91D4F"/>
    <w:rsid w:val="00A92095"/>
    <w:rsid w:val="00A95101"/>
    <w:rsid w:val="00A96537"/>
    <w:rsid w:val="00A96D35"/>
    <w:rsid w:val="00A97611"/>
    <w:rsid w:val="00AA05D0"/>
    <w:rsid w:val="00AA225A"/>
    <w:rsid w:val="00AA2AA5"/>
    <w:rsid w:val="00AA351A"/>
    <w:rsid w:val="00AA47BB"/>
    <w:rsid w:val="00AA61E7"/>
    <w:rsid w:val="00AA6291"/>
    <w:rsid w:val="00AA6E1E"/>
    <w:rsid w:val="00AA70CA"/>
    <w:rsid w:val="00AA7580"/>
    <w:rsid w:val="00AB0732"/>
    <w:rsid w:val="00AB169F"/>
    <w:rsid w:val="00AB1E98"/>
    <w:rsid w:val="00AB1F38"/>
    <w:rsid w:val="00AB2145"/>
    <w:rsid w:val="00AB3581"/>
    <w:rsid w:val="00AB4097"/>
    <w:rsid w:val="00AB444A"/>
    <w:rsid w:val="00AB5F36"/>
    <w:rsid w:val="00AC1477"/>
    <w:rsid w:val="00AC17DE"/>
    <w:rsid w:val="00AC1A6C"/>
    <w:rsid w:val="00AC1FEB"/>
    <w:rsid w:val="00AC23E6"/>
    <w:rsid w:val="00AC281D"/>
    <w:rsid w:val="00AC29B6"/>
    <w:rsid w:val="00AC2A1E"/>
    <w:rsid w:val="00AC360B"/>
    <w:rsid w:val="00AC3708"/>
    <w:rsid w:val="00AC3E2F"/>
    <w:rsid w:val="00AC4EC8"/>
    <w:rsid w:val="00AC501A"/>
    <w:rsid w:val="00AC62CD"/>
    <w:rsid w:val="00AC69E7"/>
    <w:rsid w:val="00AC6BF7"/>
    <w:rsid w:val="00AC7532"/>
    <w:rsid w:val="00AC7EC6"/>
    <w:rsid w:val="00AD0087"/>
    <w:rsid w:val="00AD26E2"/>
    <w:rsid w:val="00AD270C"/>
    <w:rsid w:val="00AD2F18"/>
    <w:rsid w:val="00AD320D"/>
    <w:rsid w:val="00AD461A"/>
    <w:rsid w:val="00AD560A"/>
    <w:rsid w:val="00AD5980"/>
    <w:rsid w:val="00AD5FE4"/>
    <w:rsid w:val="00AD66FE"/>
    <w:rsid w:val="00AD70BD"/>
    <w:rsid w:val="00AD7CEA"/>
    <w:rsid w:val="00AD7D49"/>
    <w:rsid w:val="00AE006D"/>
    <w:rsid w:val="00AE0332"/>
    <w:rsid w:val="00AE1060"/>
    <w:rsid w:val="00AE1351"/>
    <w:rsid w:val="00AE1B59"/>
    <w:rsid w:val="00AE1C7F"/>
    <w:rsid w:val="00AE20DE"/>
    <w:rsid w:val="00AE25C9"/>
    <w:rsid w:val="00AE27A4"/>
    <w:rsid w:val="00AE2CA0"/>
    <w:rsid w:val="00AE33B8"/>
    <w:rsid w:val="00AE3792"/>
    <w:rsid w:val="00AE4763"/>
    <w:rsid w:val="00AE4B7E"/>
    <w:rsid w:val="00AE4CE9"/>
    <w:rsid w:val="00AE4EB5"/>
    <w:rsid w:val="00AE5251"/>
    <w:rsid w:val="00AE569F"/>
    <w:rsid w:val="00AE5ACE"/>
    <w:rsid w:val="00AE5D7B"/>
    <w:rsid w:val="00AE5ED8"/>
    <w:rsid w:val="00AE7E71"/>
    <w:rsid w:val="00AF1450"/>
    <w:rsid w:val="00AF1961"/>
    <w:rsid w:val="00AF329C"/>
    <w:rsid w:val="00AF445A"/>
    <w:rsid w:val="00AF4FE8"/>
    <w:rsid w:val="00AF5C6A"/>
    <w:rsid w:val="00AF60ED"/>
    <w:rsid w:val="00AF65D2"/>
    <w:rsid w:val="00AF68E0"/>
    <w:rsid w:val="00AF7845"/>
    <w:rsid w:val="00AF7CDF"/>
    <w:rsid w:val="00B00198"/>
    <w:rsid w:val="00B00CF4"/>
    <w:rsid w:val="00B013EC"/>
    <w:rsid w:val="00B014CD"/>
    <w:rsid w:val="00B01C5C"/>
    <w:rsid w:val="00B01D06"/>
    <w:rsid w:val="00B02A09"/>
    <w:rsid w:val="00B03417"/>
    <w:rsid w:val="00B034C6"/>
    <w:rsid w:val="00B035D0"/>
    <w:rsid w:val="00B04652"/>
    <w:rsid w:val="00B049DD"/>
    <w:rsid w:val="00B05158"/>
    <w:rsid w:val="00B05D39"/>
    <w:rsid w:val="00B05D3A"/>
    <w:rsid w:val="00B060A2"/>
    <w:rsid w:val="00B06589"/>
    <w:rsid w:val="00B071C7"/>
    <w:rsid w:val="00B07430"/>
    <w:rsid w:val="00B07D71"/>
    <w:rsid w:val="00B10DB5"/>
    <w:rsid w:val="00B1117E"/>
    <w:rsid w:val="00B1132D"/>
    <w:rsid w:val="00B11695"/>
    <w:rsid w:val="00B119F4"/>
    <w:rsid w:val="00B12FDF"/>
    <w:rsid w:val="00B147FA"/>
    <w:rsid w:val="00B1480A"/>
    <w:rsid w:val="00B15D00"/>
    <w:rsid w:val="00B15EAA"/>
    <w:rsid w:val="00B164C7"/>
    <w:rsid w:val="00B16D72"/>
    <w:rsid w:val="00B17693"/>
    <w:rsid w:val="00B17BC2"/>
    <w:rsid w:val="00B17EE1"/>
    <w:rsid w:val="00B205FA"/>
    <w:rsid w:val="00B2078E"/>
    <w:rsid w:val="00B22B00"/>
    <w:rsid w:val="00B231A0"/>
    <w:rsid w:val="00B231AD"/>
    <w:rsid w:val="00B232F0"/>
    <w:rsid w:val="00B23A64"/>
    <w:rsid w:val="00B241EE"/>
    <w:rsid w:val="00B24812"/>
    <w:rsid w:val="00B24845"/>
    <w:rsid w:val="00B24F33"/>
    <w:rsid w:val="00B25FA6"/>
    <w:rsid w:val="00B26097"/>
    <w:rsid w:val="00B30632"/>
    <w:rsid w:val="00B31866"/>
    <w:rsid w:val="00B31C4B"/>
    <w:rsid w:val="00B32176"/>
    <w:rsid w:val="00B334EF"/>
    <w:rsid w:val="00B33D8D"/>
    <w:rsid w:val="00B343B1"/>
    <w:rsid w:val="00B34B2B"/>
    <w:rsid w:val="00B36431"/>
    <w:rsid w:val="00B36829"/>
    <w:rsid w:val="00B37166"/>
    <w:rsid w:val="00B372E0"/>
    <w:rsid w:val="00B375A2"/>
    <w:rsid w:val="00B405BD"/>
    <w:rsid w:val="00B4067D"/>
    <w:rsid w:val="00B40B23"/>
    <w:rsid w:val="00B41CD9"/>
    <w:rsid w:val="00B4254B"/>
    <w:rsid w:val="00B4265A"/>
    <w:rsid w:val="00B430D4"/>
    <w:rsid w:val="00B443A2"/>
    <w:rsid w:val="00B44605"/>
    <w:rsid w:val="00B44637"/>
    <w:rsid w:val="00B4480E"/>
    <w:rsid w:val="00B45961"/>
    <w:rsid w:val="00B45CE8"/>
    <w:rsid w:val="00B46BBF"/>
    <w:rsid w:val="00B4731B"/>
    <w:rsid w:val="00B47ED4"/>
    <w:rsid w:val="00B500F2"/>
    <w:rsid w:val="00B50B41"/>
    <w:rsid w:val="00B5180E"/>
    <w:rsid w:val="00B51D94"/>
    <w:rsid w:val="00B53D31"/>
    <w:rsid w:val="00B5475D"/>
    <w:rsid w:val="00B54827"/>
    <w:rsid w:val="00B55144"/>
    <w:rsid w:val="00B5517B"/>
    <w:rsid w:val="00B55C6E"/>
    <w:rsid w:val="00B56943"/>
    <w:rsid w:val="00B57E65"/>
    <w:rsid w:val="00B60498"/>
    <w:rsid w:val="00B60C32"/>
    <w:rsid w:val="00B61AA3"/>
    <w:rsid w:val="00B61B52"/>
    <w:rsid w:val="00B61F23"/>
    <w:rsid w:val="00B6261A"/>
    <w:rsid w:val="00B62A46"/>
    <w:rsid w:val="00B63458"/>
    <w:rsid w:val="00B63B08"/>
    <w:rsid w:val="00B63EA9"/>
    <w:rsid w:val="00B642A1"/>
    <w:rsid w:val="00B64437"/>
    <w:rsid w:val="00B64674"/>
    <w:rsid w:val="00B6557F"/>
    <w:rsid w:val="00B65792"/>
    <w:rsid w:val="00B6645D"/>
    <w:rsid w:val="00B66C45"/>
    <w:rsid w:val="00B67CBC"/>
    <w:rsid w:val="00B70205"/>
    <w:rsid w:val="00B70ECB"/>
    <w:rsid w:val="00B717F2"/>
    <w:rsid w:val="00B7205A"/>
    <w:rsid w:val="00B72E17"/>
    <w:rsid w:val="00B73172"/>
    <w:rsid w:val="00B73C7B"/>
    <w:rsid w:val="00B73D22"/>
    <w:rsid w:val="00B73FDA"/>
    <w:rsid w:val="00B7417A"/>
    <w:rsid w:val="00B74786"/>
    <w:rsid w:val="00B75011"/>
    <w:rsid w:val="00B759DB"/>
    <w:rsid w:val="00B77815"/>
    <w:rsid w:val="00B80490"/>
    <w:rsid w:val="00B80F1C"/>
    <w:rsid w:val="00B812C8"/>
    <w:rsid w:val="00B814FB"/>
    <w:rsid w:val="00B81DE9"/>
    <w:rsid w:val="00B83A04"/>
    <w:rsid w:val="00B83BFD"/>
    <w:rsid w:val="00B869AD"/>
    <w:rsid w:val="00B904D9"/>
    <w:rsid w:val="00B9071F"/>
    <w:rsid w:val="00B91291"/>
    <w:rsid w:val="00B9136D"/>
    <w:rsid w:val="00B91F6A"/>
    <w:rsid w:val="00B92E3D"/>
    <w:rsid w:val="00B93600"/>
    <w:rsid w:val="00B94696"/>
    <w:rsid w:val="00B94A6D"/>
    <w:rsid w:val="00B95219"/>
    <w:rsid w:val="00B953FA"/>
    <w:rsid w:val="00B9635F"/>
    <w:rsid w:val="00B9647B"/>
    <w:rsid w:val="00B97949"/>
    <w:rsid w:val="00B979CE"/>
    <w:rsid w:val="00B97BAA"/>
    <w:rsid w:val="00B97CCB"/>
    <w:rsid w:val="00BA00E3"/>
    <w:rsid w:val="00BA1E38"/>
    <w:rsid w:val="00BA2FA5"/>
    <w:rsid w:val="00BA3107"/>
    <w:rsid w:val="00BA3781"/>
    <w:rsid w:val="00BA3B89"/>
    <w:rsid w:val="00BA46D4"/>
    <w:rsid w:val="00BA4EE7"/>
    <w:rsid w:val="00BA5C03"/>
    <w:rsid w:val="00BA68C6"/>
    <w:rsid w:val="00BA6B66"/>
    <w:rsid w:val="00BA7E22"/>
    <w:rsid w:val="00BB09BF"/>
    <w:rsid w:val="00BB0FEA"/>
    <w:rsid w:val="00BB10CB"/>
    <w:rsid w:val="00BB202A"/>
    <w:rsid w:val="00BB2196"/>
    <w:rsid w:val="00BB2F46"/>
    <w:rsid w:val="00BB4999"/>
    <w:rsid w:val="00BB58B6"/>
    <w:rsid w:val="00BB5C2F"/>
    <w:rsid w:val="00BB74AA"/>
    <w:rsid w:val="00BB7C3A"/>
    <w:rsid w:val="00BC0DE5"/>
    <w:rsid w:val="00BC0FDC"/>
    <w:rsid w:val="00BC291C"/>
    <w:rsid w:val="00BC3B66"/>
    <w:rsid w:val="00BC43E4"/>
    <w:rsid w:val="00BC49B5"/>
    <w:rsid w:val="00BC4AEF"/>
    <w:rsid w:val="00BC5765"/>
    <w:rsid w:val="00BC589F"/>
    <w:rsid w:val="00BC5E84"/>
    <w:rsid w:val="00BC6FBD"/>
    <w:rsid w:val="00BC7FD9"/>
    <w:rsid w:val="00BC7FE7"/>
    <w:rsid w:val="00BD1007"/>
    <w:rsid w:val="00BD252F"/>
    <w:rsid w:val="00BD2619"/>
    <w:rsid w:val="00BD2F50"/>
    <w:rsid w:val="00BD3046"/>
    <w:rsid w:val="00BD30A7"/>
    <w:rsid w:val="00BD39BE"/>
    <w:rsid w:val="00BD40B0"/>
    <w:rsid w:val="00BD4B3A"/>
    <w:rsid w:val="00BD4F9F"/>
    <w:rsid w:val="00BD514D"/>
    <w:rsid w:val="00BD5CC4"/>
    <w:rsid w:val="00BD5EE7"/>
    <w:rsid w:val="00BD681F"/>
    <w:rsid w:val="00BE03A4"/>
    <w:rsid w:val="00BE0C6F"/>
    <w:rsid w:val="00BE1551"/>
    <w:rsid w:val="00BE30E4"/>
    <w:rsid w:val="00BE3B39"/>
    <w:rsid w:val="00BE3C8C"/>
    <w:rsid w:val="00BE3E73"/>
    <w:rsid w:val="00BE5092"/>
    <w:rsid w:val="00BE6494"/>
    <w:rsid w:val="00BE79FF"/>
    <w:rsid w:val="00BF01B5"/>
    <w:rsid w:val="00BF0AE0"/>
    <w:rsid w:val="00BF1089"/>
    <w:rsid w:val="00BF21FC"/>
    <w:rsid w:val="00BF2FC2"/>
    <w:rsid w:val="00BF33CE"/>
    <w:rsid w:val="00BF3484"/>
    <w:rsid w:val="00BF4011"/>
    <w:rsid w:val="00BF4027"/>
    <w:rsid w:val="00BF428B"/>
    <w:rsid w:val="00BF4B5F"/>
    <w:rsid w:val="00BF4C77"/>
    <w:rsid w:val="00BF5195"/>
    <w:rsid w:val="00BF5F52"/>
    <w:rsid w:val="00BF6328"/>
    <w:rsid w:val="00BF69D3"/>
    <w:rsid w:val="00BF7A09"/>
    <w:rsid w:val="00C0103A"/>
    <w:rsid w:val="00C0172B"/>
    <w:rsid w:val="00C01928"/>
    <w:rsid w:val="00C02DF2"/>
    <w:rsid w:val="00C034CD"/>
    <w:rsid w:val="00C03F76"/>
    <w:rsid w:val="00C05169"/>
    <w:rsid w:val="00C059A7"/>
    <w:rsid w:val="00C05FC9"/>
    <w:rsid w:val="00C06A77"/>
    <w:rsid w:val="00C06E8A"/>
    <w:rsid w:val="00C075CA"/>
    <w:rsid w:val="00C1175B"/>
    <w:rsid w:val="00C13CBF"/>
    <w:rsid w:val="00C14326"/>
    <w:rsid w:val="00C143DF"/>
    <w:rsid w:val="00C1486F"/>
    <w:rsid w:val="00C15C36"/>
    <w:rsid w:val="00C1639E"/>
    <w:rsid w:val="00C16F6A"/>
    <w:rsid w:val="00C16F9A"/>
    <w:rsid w:val="00C17390"/>
    <w:rsid w:val="00C1789C"/>
    <w:rsid w:val="00C2035D"/>
    <w:rsid w:val="00C203C0"/>
    <w:rsid w:val="00C20C74"/>
    <w:rsid w:val="00C20FB4"/>
    <w:rsid w:val="00C2188C"/>
    <w:rsid w:val="00C22B0B"/>
    <w:rsid w:val="00C22EBD"/>
    <w:rsid w:val="00C23F6D"/>
    <w:rsid w:val="00C24554"/>
    <w:rsid w:val="00C25093"/>
    <w:rsid w:val="00C25274"/>
    <w:rsid w:val="00C26866"/>
    <w:rsid w:val="00C26A02"/>
    <w:rsid w:val="00C27DCE"/>
    <w:rsid w:val="00C30752"/>
    <w:rsid w:val="00C3084F"/>
    <w:rsid w:val="00C313D3"/>
    <w:rsid w:val="00C329A1"/>
    <w:rsid w:val="00C33D49"/>
    <w:rsid w:val="00C34162"/>
    <w:rsid w:val="00C35529"/>
    <w:rsid w:val="00C356C4"/>
    <w:rsid w:val="00C3739D"/>
    <w:rsid w:val="00C418D4"/>
    <w:rsid w:val="00C423F2"/>
    <w:rsid w:val="00C4393D"/>
    <w:rsid w:val="00C44289"/>
    <w:rsid w:val="00C45F1A"/>
    <w:rsid w:val="00C4736A"/>
    <w:rsid w:val="00C4753D"/>
    <w:rsid w:val="00C47D86"/>
    <w:rsid w:val="00C506C1"/>
    <w:rsid w:val="00C51647"/>
    <w:rsid w:val="00C51909"/>
    <w:rsid w:val="00C51A9F"/>
    <w:rsid w:val="00C51EB6"/>
    <w:rsid w:val="00C52435"/>
    <w:rsid w:val="00C53F28"/>
    <w:rsid w:val="00C55551"/>
    <w:rsid w:val="00C55ADB"/>
    <w:rsid w:val="00C57F38"/>
    <w:rsid w:val="00C57FE3"/>
    <w:rsid w:val="00C60D36"/>
    <w:rsid w:val="00C61768"/>
    <w:rsid w:val="00C625C6"/>
    <w:rsid w:val="00C6389A"/>
    <w:rsid w:val="00C63A3A"/>
    <w:rsid w:val="00C63C78"/>
    <w:rsid w:val="00C63E63"/>
    <w:rsid w:val="00C649EB"/>
    <w:rsid w:val="00C652AF"/>
    <w:rsid w:val="00C65CB1"/>
    <w:rsid w:val="00C65F38"/>
    <w:rsid w:val="00C66CFD"/>
    <w:rsid w:val="00C678FA"/>
    <w:rsid w:val="00C67900"/>
    <w:rsid w:val="00C67F63"/>
    <w:rsid w:val="00C70A5B"/>
    <w:rsid w:val="00C72E66"/>
    <w:rsid w:val="00C73887"/>
    <w:rsid w:val="00C73947"/>
    <w:rsid w:val="00C74E49"/>
    <w:rsid w:val="00C75CE1"/>
    <w:rsid w:val="00C75E5B"/>
    <w:rsid w:val="00C763DF"/>
    <w:rsid w:val="00C764B5"/>
    <w:rsid w:val="00C764BB"/>
    <w:rsid w:val="00C772D5"/>
    <w:rsid w:val="00C809A4"/>
    <w:rsid w:val="00C812B5"/>
    <w:rsid w:val="00C813E8"/>
    <w:rsid w:val="00C81864"/>
    <w:rsid w:val="00C818A8"/>
    <w:rsid w:val="00C81DBA"/>
    <w:rsid w:val="00C81F8A"/>
    <w:rsid w:val="00C82DDC"/>
    <w:rsid w:val="00C83015"/>
    <w:rsid w:val="00C83B98"/>
    <w:rsid w:val="00C8429F"/>
    <w:rsid w:val="00C8491D"/>
    <w:rsid w:val="00C849FF"/>
    <w:rsid w:val="00C84C9F"/>
    <w:rsid w:val="00C85298"/>
    <w:rsid w:val="00C85516"/>
    <w:rsid w:val="00C8604D"/>
    <w:rsid w:val="00C864A4"/>
    <w:rsid w:val="00C87207"/>
    <w:rsid w:val="00C878A0"/>
    <w:rsid w:val="00C92C80"/>
    <w:rsid w:val="00C93520"/>
    <w:rsid w:val="00C93704"/>
    <w:rsid w:val="00C9386F"/>
    <w:rsid w:val="00C95DC5"/>
    <w:rsid w:val="00C96405"/>
    <w:rsid w:val="00C977AC"/>
    <w:rsid w:val="00CA07BE"/>
    <w:rsid w:val="00CA0E0D"/>
    <w:rsid w:val="00CA101D"/>
    <w:rsid w:val="00CA2004"/>
    <w:rsid w:val="00CA4037"/>
    <w:rsid w:val="00CA4DCC"/>
    <w:rsid w:val="00CA50D9"/>
    <w:rsid w:val="00CA5225"/>
    <w:rsid w:val="00CA5590"/>
    <w:rsid w:val="00CA57BE"/>
    <w:rsid w:val="00CB0DA0"/>
    <w:rsid w:val="00CB12E2"/>
    <w:rsid w:val="00CB1327"/>
    <w:rsid w:val="00CB2169"/>
    <w:rsid w:val="00CB270C"/>
    <w:rsid w:val="00CB2B26"/>
    <w:rsid w:val="00CB3A78"/>
    <w:rsid w:val="00CB3EDF"/>
    <w:rsid w:val="00CB4CD3"/>
    <w:rsid w:val="00CB50E1"/>
    <w:rsid w:val="00CB52BF"/>
    <w:rsid w:val="00CB5C4A"/>
    <w:rsid w:val="00CB70C4"/>
    <w:rsid w:val="00CB770D"/>
    <w:rsid w:val="00CB7DAD"/>
    <w:rsid w:val="00CC07A7"/>
    <w:rsid w:val="00CC09A7"/>
    <w:rsid w:val="00CC2209"/>
    <w:rsid w:val="00CC3A3D"/>
    <w:rsid w:val="00CC4298"/>
    <w:rsid w:val="00CC44D9"/>
    <w:rsid w:val="00CC57A0"/>
    <w:rsid w:val="00CC606E"/>
    <w:rsid w:val="00CC7011"/>
    <w:rsid w:val="00CC791C"/>
    <w:rsid w:val="00CC79BA"/>
    <w:rsid w:val="00CD0581"/>
    <w:rsid w:val="00CD05C3"/>
    <w:rsid w:val="00CD2481"/>
    <w:rsid w:val="00CD274E"/>
    <w:rsid w:val="00CD36F9"/>
    <w:rsid w:val="00CD385A"/>
    <w:rsid w:val="00CD38CC"/>
    <w:rsid w:val="00CD3AFD"/>
    <w:rsid w:val="00CD3C70"/>
    <w:rsid w:val="00CD4A52"/>
    <w:rsid w:val="00CD4F41"/>
    <w:rsid w:val="00CD544D"/>
    <w:rsid w:val="00CD5BB9"/>
    <w:rsid w:val="00CD6730"/>
    <w:rsid w:val="00CD6741"/>
    <w:rsid w:val="00CD69E7"/>
    <w:rsid w:val="00CD7220"/>
    <w:rsid w:val="00CE026B"/>
    <w:rsid w:val="00CE0AE3"/>
    <w:rsid w:val="00CE0FF2"/>
    <w:rsid w:val="00CE226D"/>
    <w:rsid w:val="00CE2C05"/>
    <w:rsid w:val="00CE30EB"/>
    <w:rsid w:val="00CE4D03"/>
    <w:rsid w:val="00CE59E9"/>
    <w:rsid w:val="00CE60EC"/>
    <w:rsid w:val="00CE6CD4"/>
    <w:rsid w:val="00CE742C"/>
    <w:rsid w:val="00CE7F7F"/>
    <w:rsid w:val="00CF0486"/>
    <w:rsid w:val="00CF269A"/>
    <w:rsid w:val="00CF30A1"/>
    <w:rsid w:val="00CF33CE"/>
    <w:rsid w:val="00CF3967"/>
    <w:rsid w:val="00CF3FAD"/>
    <w:rsid w:val="00CF42C2"/>
    <w:rsid w:val="00CF4A17"/>
    <w:rsid w:val="00CF4C54"/>
    <w:rsid w:val="00CF5D96"/>
    <w:rsid w:val="00CF5E06"/>
    <w:rsid w:val="00CF6BA0"/>
    <w:rsid w:val="00CF7918"/>
    <w:rsid w:val="00D005DB"/>
    <w:rsid w:val="00D00642"/>
    <w:rsid w:val="00D0168A"/>
    <w:rsid w:val="00D0291A"/>
    <w:rsid w:val="00D02AA1"/>
    <w:rsid w:val="00D02CEC"/>
    <w:rsid w:val="00D03E83"/>
    <w:rsid w:val="00D05302"/>
    <w:rsid w:val="00D07C94"/>
    <w:rsid w:val="00D07DE2"/>
    <w:rsid w:val="00D1065E"/>
    <w:rsid w:val="00D10958"/>
    <w:rsid w:val="00D11C9A"/>
    <w:rsid w:val="00D13301"/>
    <w:rsid w:val="00D13E57"/>
    <w:rsid w:val="00D1448B"/>
    <w:rsid w:val="00D14E59"/>
    <w:rsid w:val="00D152BB"/>
    <w:rsid w:val="00D16065"/>
    <w:rsid w:val="00D177DE"/>
    <w:rsid w:val="00D17C61"/>
    <w:rsid w:val="00D200B3"/>
    <w:rsid w:val="00D21585"/>
    <w:rsid w:val="00D2177F"/>
    <w:rsid w:val="00D219BC"/>
    <w:rsid w:val="00D219CD"/>
    <w:rsid w:val="00D21ABD"/>
    <w:rsid w:val="00D21CF6"/>
    <w:rsid w:val="00D220A4"/>
    <w:rsid w:val="00D22C26"/>
    <w:rsid w:val="00D23B81"/>
    <w:rsid w:val="00D25913"/>
    <w:rsid w:val="00D25BB2"/>
    <w:rsid w:val="00D260BA"/>
    <w:rsid w:val="00D26328"/>
    <w:rsid w:val="00D26851"/>
    <w:rsid w:val="00D26998"/>
    <w:rsid w:val="00D26A70"/>
    <w:rsid w:val="00D27130"/>
    <w:rsid w:val="00D30FBF"/>
    <w:rsid w:val="00D31BAC"/>
    <w:rsid w:val="00D32549"/>
    <w:rsid w:val="00D331B0"/>
    <w:rsid w:val="00D335F0"/>
    <w:rsid w:val="00D33A9E"/>
    <w:rsid w:val="00D34A7A"/>
    <w:rsid w:val="00D34B94"/>
    <w:rsid w:val="00D35E88"/>
    <w:rsid w:val="00D36FB8"/>
    <w:rsid w:val="00D37233"/>
    <w:rsid w:val="00D379E7"/>
    <w:rsid w:val="00D37E19"/>
    <w:rsid w:val="00D401D8"/>
    <w:rsid w:val="00D40581"/>
    <w:rsid w:val="00D40805"/>
    <w:rsid w:val="00D4225A"/>
    <w:rsid w:val="00D4336D"/>
    <w:rsid w:val="00D44274"/>
    <w:rsid w:val="00D446C8"/>
    <w:rsid w:val="00D45015"/>
    <w:rsid w:val="00D45E66"/>
    <w:rsid w:val="00D461CA"/>
    <w:rsid w:val="00D463BA"/>
    <w:rsid w:val="00D46D60"/>
    <w:rsid w:val="00D478C3"/>
    <w:rsid w:val="00D4790F"/>
    <w:rsid w:val="00D47B71"/>
    <w:rsid w:val="00D47EFA"/>
    <w:rsid w:val="00D50390"/>
    <w:rsid w:val="00D50702"/>
    <w:rsid w:val="00D50F39"/>
    <w:rsid w:val="00D51448"/>
    <w:rsid w:val="00D52435"/>
    <w:rsid w:val="00D5342D"/>
    <w:rsid w:val="00D53A87"/>
    <w:rsid w:val="00D53E3C"/>
    <w:rsid w:val="00D55012"/>
    <w:rsid w:val="00D55D30"/>
    <w:rsid w:val="00D564E8"/>
    <w:rsid w:val="00D56858"/>
    <w:rsid w:val="00D572EC"/>
    <w:rsid w:val="00D575AB"/>
    <w:rsid w:val="00D576ED"/>
    <w:rsid w:val="00D5780F"/>
    <w:rsid w:val="00D60204"/>
    <w:rsid w:val="00D614DB"/>
    <w:rsid w:val="00D6229F"/>
    <w:rsid w:val="00D6230A"/>
    <w:rsid w:val="00D6256B"/>
    <w:rsid w:val="00D627EE"/>
    <w:rsid w:val="00D62CF4"/>
    <w:rsid w:val="00D63405"/>
    <w:rsid w:val="00D63B03"/>
    <w:rsid w:val="00D6499F"/>
    <w:rsid w:val="00D649D6"/>
    <w:rsid w:val="00D64E0B"/>
    <w:rsid w:val="00D65431"/>
    <w:rsid w:val="00D65736"/>
    <w:rsid w:val="00D657D5"/>
    <w:rsid w:val="00D66D69"/>
    <w:rsid w:val="00D67BD2"/>
    <w:rsid w:val="00D70B25"/>
    <w:rsid w:val="00D712EC"/>
    <w:rsid w:val="00D715AD"/>
    <w:rsid w:val="00D71A40"/>
    <w:rsid w:val="00D7231E"/>
    <w:rsid w:val="00D72942"/>
    <w:rsid w:val="00D733E6"/>
    <w:rsid w:val="00D7416E"/>
    <w:rsid w:val="00D74B64"/>
    <w:rsid w:val="00D757D5"/>
    <w:rsid w:val="00D75ABE"/>
    <w:rsid w:val="00D802B4"/>
    <w:rsid w:val="00D80598"/>
    <w:rsid w:val="00D81704"/>
    <w:rsid w:val="00D829B7"/>
    <w:rsid w:val="00D834A7"/>
    <w:rsid w:val="00D85965"/>
    <w:rsid w:val="00D85A56"/>
    <w:rsid w:val="00D8627F"/>
    <w:rsid w:val="00D86ED6"/>
    <w:rsid w:val="00D8739C"/>
    <w:rsid w:val="00D87E7E"/>
    <w:rsid w:val="00D90541"/>
    <w:rsid w:val="00D91DAE"/>
    <w:rsid w:val="00D9473C"/>
    <w:rsid w:val="00D94D39"/>
    <w:rsid w:val="00D94EE0"/>
    <w:rsid w:val="00D95B0A"/>
    <w:rsid w:val="00DA0DAE"/>
    <w:rsid w:val="00DA159B"/>
    <w:rsid w:val="00DA19FF"/>
    <w:rsid w:val="00DA2741"/>
    <w:rsid w:val="00DA29EC"/>
    <w:rsid w:val="00DA3CB5"/>
    <w:rsid w:val="00DA49EF"/>
    <w:rsid w:val="00DA6511"/>
    <w:rsid w:val="00DA6A7C"/>
    <w:rsid w:val="00DB0369"/>
    <w:rsid w:val="00DB06CE"/>
    <w:rsid w:val="00DB07C0"/>
    <w:rsid w:val="00DB18BA"/>
    <w:rsid w:val="00DB196C"/>
    <w:rsid w:val="00DB1B52"/>
    <w:rsid w:val="00DB1FE2"/>
    <w:rsid w:val="00DB1FF9"/>
    <w:rsid w:val="00DB2064"/>
    <w:rsid w:val="00DB3214"/>
    <w:rsid w:val="00DB3647"/>
    <w:rsid w:val="00DB3EE2"/>
    <w:rsid w:val="00DB472C"/>
    <w:rsid w:val="00DB4FD9"/>
    <w:rsid w:val="00DB5185"/>
    <w:rsid w:val="00DB5A3D"/>
    <w:rsid w:val="00DB652F"/>
    <w:rsid w:val="00DC08EA"/>
    <w:rsid w:val="00DC0E7B"/>
    <w:rsid w:val="00DC1546"/>
    <w:rsid w:val="00DC1803"/>
    <w:rsid w:val="00DC1CAC"/>
    <w:rsid w:val="00DC392A"/>
    <w:rsid w:val="00DC3DD7"/>
    <w:rsid w:val="00DC4CF9"/>
    <w:rsid w:val="00DC4D3D"/>
    <w:rsid w:val="00DC4F7A"/>
    <w:rsid w:val="00DC5A7C"/>
    <w:rsid w:val="00DC5CE3"/>
    <w:rsid w:val="00DC5D55"/>
    <w:rsid w:val="00DC641D"/>
    <w:rsid w:val="00DC6C09"/>
    <w:rsid w:val="00DC7D15"/>
    <w:rsid w:val="00DD04B2"/>
    <w:rsid w:val="00DD12B9"/>
    <w:rsid w:val="00DD17C4"/>
    <w:rsid w:val="00DD27B8"/>
    <w:rsid w:val="00DD37AA"/>
    <w:rsid w:val="00DD3A2C"/>
    <w:rsid w:val="00DD3A46"/>
    <w:rsid w:val="00DD3ABE"/>
    <w:rsid w:val="00DD3F90"/>
    <w:rsid w:val="00DD41A9"/>
    <w:rsid w:val="00DD471B"/>
    <w:rsid w:val="00DD4F33"/>
    <w:rsid w:val="00DD4F62"/>
    <w:rsid w:val="00DD6368"/>
    <w:rsid w:val="00DD6B3F"/>
    <w:rsid w:val="00DE0140"/>
    <w:rsid w:val="00DE0318"/>
    <w:rsid w:val="00DE04E9"/>
    <w:rsid w:val="00DE079E"/>
    <w:rsid w:val="00DE0D95"/>
    <w:rsid w:val="00DE139C"/>
    <w:rsid w:val="00DE1610"/>
    <w:rsid w:val="00DE1B0A"/>
    <w:rsid w:val="00DE1E94"/>
    <w:rsid w:val="00DE2B36"/>
    <w:rsid w:val="00DE3183"/>
    <w:rsid w:val="00DE31D9"/>
    <w:rsid w:val="00DE336A"/>
    <w:rsid w:val="00DE455D"/>
    <w:rsid w:val="00DE4C2A"/>
    <w:rsid w:val="00DE4F5E"/>
    <w:rsid w:val="00DE5076"/>
    <w:rsid w:val="00DE543D"/>
    <w:rsid w:val="00DE62F6"/>
    <w:rsid w:val="00DE6FA6"/>
    <w:rsid w:val="00DE6FFC"/>
    <w:rsid w:val="00DE7326"/>
    <w:rsid w:val="00DE76B5"/>
    <w:rsid w:val="00DF0519"/>
    <w:rsid w:val="00DF1506"/>
    <w:rsid w:val="00DF23DD"/>
    <w:rsid w:val="00DF2513"/>
    <w:rsid w:val="00DF2873"/>
    <w:rsid w:val="00DF2D11"/>
    <w:rsid w:val="00DF3854"/>
    <w:rsid w:val="00DF38F3"/>
    <w:rsid w:val="00DF520D"/>
    <w:rsid w:val="00DF54BA"/>
    <w:rsid w:val="00DF5899"/>
    <w:rsid w:val="00DF660B"/>
    <w:rsid w:val="00DF7418"/>
    <w:rsid w:val="00E00553"/>
    <w:rsid w:val="00E01751"/>
    <w:rsid w:val="00E023A1"/>
    <w:rsid w:val="00E02CDF"/>
    <w:rsid w:val="00E036BE"/>
    <w:rsid w:val="00E03C44"/>
    <w:rsid w:val="00E04636"/>
    <w:rsid w:val="00E04C75"/>
    <w:rsid w:val="00E04FBD"/>
    <w:rsid w:val="00E053DF"/>
    <w:rsid w:val="00E05A95"/>
    <w:rsid w:val="00E068F5"/>
    <w:rsid w:val="00E06E4A"/>
    <w:rsid w:val="00E07616"/>
    <w:rsid w:val="00E07D4C"/>
    <w:rsid w:val="00E10224"/>
    <w:rsid w:val="00E103A5"/>
    <w:rsid w:val="00E10C6D"/>
    <w:rsid w:val="00E12693"/>
    <w:rsid w:val="00E134B5"/>
    <w:rsid w:val="00E13B66"/>
    <w:rsid w:val="00E13C93"/>
    <w:rsid w:val="00E14823"/>
    <w:rsid w:val="00E15C82"/>
    <w:rsid w:val="00E15CF3"/>
    <w:rsid w:val="00E162A1"/>
    <w:rsid w:val="00E163A9"/>
    <w:rsid w:val="00E16642"/>
    <w:rsid w:val="00E16B1A"/>
    <w:rsid w:val="00E173A0"/>
    <w:rsid w:val="00E178D6"/>
    <w:rsid w:val="00E17AF3"/>
    <w:rsid w:val="00E20A29"/>
    <w:rsid w:val="00E21272"/>
    <w:rsid w:val="00E217EF"/>
    <w:rsid w:val="00E2271E"/>
    <w:rsid w:val="00E22923"/>
    <w:rsid w:val="00E229BE"/>
    <w:rsid w:val="00E22BDE"/>
    <w:rsid w:val="00E2358E"/>
    <w:rsid w:val="00E239BD"/>
    <w:rsid w:val="00E244A6"/>
    <w:rsid w:val="00E24B3A"/>
    <w:rsid w:val="00E2549C"/>
    <w:rsid w:val="00E2581E"/>
    <w:rsid w:val="00E260A9"/>
    <w:rsid w:val="00E26B98"/>
    <w:rsid w:val="00E2755C"/>
    <w:rsid w:val="00E30668"/>
    <w:rsid w:val="00E30969"/>
    <w:rsid w:val="00E31AE3"/>
    <w:rsid w:val="00E31F65"/>
    <w:rsid w:val="00E32151"/>
    <w:rsid w:val="00E32D77"/>
    <w:rsid w:val="00E34B65"/>
    <w:rsid w:val="00E37898"/>
    <w:rsid w:val="00E40353"/>
    <w:rsid w:val="00E41C73"/>
    <w:rsid w:val="00E42140"/>
    <w:rsid w:val="00E43B62"/>
    <w:rsid w:val="00E44A9E"/>
    <w:rsid w:val="00E44C1F"/>
    <w:rsid w:val="00E44F78"/>
    <w:rsid w:val="00E44F82"/>
    <w:rsid w:val="00E453C3"/>
    <w:rsid w:val="00E47283"/>
    <w:rsid w:val="00E51014"/>
    <w:rsid w:val="00E5327B"/>
    <w:rsid w:val="00E54A69"/>
    <w:rsid w:val="00E5501C"/>
    <w:rsid w:val="00E55567"/>
    <w:rsid w:val="00E55596"/>
    <w:rsid w:val="00E576CC"/>
    <w:rsid w:val="00E60420"/>
    <w:rsid w:val="00E60506"/>
    <w:rsid w:val="00E60792"/>
    <w:rsid w:val="00E609B3"/>
    <w:rsid w:val="00E61BE8"/>
    <w:rsid w:val="00E61FF5"/>
    <w:rsid w:val="00E62050"/>
    <w:rsid w:val="00E62892"/>
    <w:rsid w:val="00E62984"/>
    <w:rsid w:val="00E6389C"/>
    <w:rsid w:val="00E6395E"/>
    <w:rsid w:val="00E6463E"/>
    <w:rsid w:val="00E64758"/>
    <w:rsid w:val="00E6678C"/>
    <w:rsid w:val="00E6680C"/>
    <w:rsid w:val="00E67A14"/>
    <w:rsid w:val="00E67CC4"/>
    <w:rsid w:val="00E67FF5"/>
    <w:rsid w:val="00E700EC"/>
    <w:rsid w:val="00E7094C"/>
    <w:rsid w:val="00E711B2"/>
    <w:rsid w:val="00E71523"/>
    <w:rsid w:val="00E725BC"/>
    <w:rsid w:val="00E73E9F"/>
    <w:rsid w:val="00E73F06"/>
    <w:rsid w:val="00E74106"/>
    <w:rsid w:val="00E74E60"/>
    <w:rsid w:val="00E75081"/>
    <w:rsid w:val="00E75BAB"/>
    <w:rsid w:val="00E7603A"/>
    <w:rsid w:val="00E80D5B"/>
    <w:rsid w:val="00E819FD"/>
    <w:rsid w:val="00E82E63"/>
    <w:rsid w:val="00E83981"/>
    <w:rsid w:val="00E83EC8"/>
    <w:rsid w:val="00E848E9"/>
    <w:rsid w:val="00E84F81"/>
    <w:rsid w:val="00E85022"/>
    <w:rsid w:val="00E85B87"/>
    <w:rsid w:val="00E8619B"/>
    <w:rsid w:val="00E861C9"/>
    <w:rsid w:val="00E86B57"/>
    <w:rsid w:val="00E86E12"/>
    <w:rsid w:val="00E87CD7"/>
    <w:rsid w:val="00E87F96"/>
    <w:rsid w:val="00E90211"/>
    <w:rsid w:val="00E907DD"/>
    <w:rsid w:val="00E914EE"/>
    <w:rsid w:val="00E91E1F"/>
    <w:rsid w:val="00E928B3"/>
    <w:rsid w:val="00E9451C"/>
    <w:rsid w:val="00E94626"/>
    <w:rsid w:val="00E9466D"/>
    <w:rsid w:val="00E94A88"/>
    <w:rsid w:val="00E94B80"/>
    <w:rsid w:val="00E9530D"/>
    <w:rsid w:val="00E95919"/>
    <w:rsid w:val="00E95D06"/>
    <w:rsid w:val="00E97096"/>
    <w:rsid w:val="00EA0C92"/>
    <w:rsid w:val="00EA1EB0"/>
    <w:rsid w:val="00EA2727"/>
    <w:rsid w:val="00EA37EE"/>
    <w:rsid w:val="00EA40CF"/>
    <w:rsid w:val="00EA4576"/>
    <w:rsid w:val="00EA4852"/>
    <w:rsid w:val="00EA5112"/>
    <w:rsid w:val="00EA515D"/>
    <w:rsid w:val="00EA5308"/>
    <w:rsid w:val="00EA6C48"/>
    <w:rsid w:val="00EA756C"/>
    <w:rsid w:val="00EA793F"/>
    <w:rsid w:val="00EB0600"/>
    <w:rsid w:val="00EB0BFA"/>
    <w:rsid w:val="00EB130C"/>
    <w:rsid w:val="00EB397E"/>
    <w:rsid w:val="00EB3AA5"/>
    <w:rsid w:val="00EB567B"/>
    <w:rsid w:val="00EB6B6C"/>
    <w:rsid w:val="00EB6EDF"/>
    <w:rsid w:val="00EB7210"/>
    <w:rsid w:val="00EC0BBE"/>
    <w:rsid w:val="00EC15E1"/>
    <w:rsid w:val="00EC1C8D"/>
    <w:rsid w:val="00EC1EF1"/>
    <w:rsid w:val="00EC1F1E"/>
    <w:rsid w:val="00EC2092"/>
    <w:rsid w:val="00EC237A"/>
    <w:rsid w:val="00EC46AC"/>
    <w:rsid w:val="00EC552C"/>
    <w:rsid w:val="00EC6ACA"/>
    <w:rsid w:val="00EC6D4A"/>
    <w:rsid w:val="00EC7A9E"/>
    <w:rsid w:val="00ED13FC"/>
    <w:rsid w:val="00ED173D"/>
    <w:rsid w:val="00ED1791"/>
    <w:rsid w:val="00ED1C53"/>
    <w:rsid w:val="00ED3489"/>
    <w:rsid w:val="00ED355B"/>
    <w:rsid w:val="00ED3A85"/>
    <w:rsid w:val="00ED3BDB"/>
    <w:rsid w:val="00ED4BDD"/>
    <w:rsid w:val="00ED51D2"/>
    <w:rsid w:val="00ED5FB8"/>
    <w:rsid w:val="00ED6198"/>
    <w:rsid w:val="00EE1159"/>
    <w:rsid w:val="00EE29CC"/>
    <w:rsid w:val="00EE2B1C"/>
    <w:rsid w:val="00EE398E"/>
    <w:rsid w:val="00EE4D37"/>
    <w:rsid w:val="00EE51FF"/>
    <w:rsid w:val="00EE5407"/>
    <w:rsid w:val="00EE5B77"/>
    <w:rsid w:val="00EE6E6B"/>
    <w:rsid w:val="00EE7A6E"/>
    <w:rsid w:val="00EF04BA"/>
    <w:rsid w:val="00EF08C7"/>
    <w:rsid w:val="00EF09CF"/>
    <w:rsid w:val="00EF2B4A"/>
    <w:rsid w:val="00EF314C"/>
    <w:rsid w:val="00EF34A0"/>
    <w:rsid w:val="00EF4707"/>
    <w:rsid w:val="00EF4BE5"/>
    <w:rsid w:val="00EF50AE"/>
    <w:rsid w:val="00EF5866"/>
    <w:rsid w:val="00EF591A"/>
    <w:rsid w:val="00EF5C29"/>
    <w:rsid w:val="00EF64D4"/>
    <w:rsid w:val="00EF7105"/>
    <w:rsid w:val="00EF72A7"/>
    <w:rsid w:val="00EF7976"/>
    <w:rsid w:val="00F00011"/>
    <w:rsid w:val="00F007EA"/>
    <w:rsid w:val="00F00A53"/>
    <w:rsid w:val="00F00B46"/>
    <w:rsid w:val="00F00BC6"/>
    <w:rsid w:val="00F01157"/>
    <w:rsid w:val="00F011A9"/>
    <w:rsid w:val="00F013E5"/>
    <w:rsid w:val="00F01DAC"/>
    <w:rsid w:val="00F020DD"/>
    <w:rsid w:val="00F0280A"/>
    <w:rsid w:val="00F03AF2"/>
    <w:rsid w:val="00F050F6"/>
    <w:rsid w:val="00F05B36"/>
    <w:rsid w:val="00F06915"/>
    <w:rsid w:val="00F07FD2"/>
    <w:rsid w:val="00F10733"/>
    <w:rsid w:val="00F1083C"/>
    <w:rsid w:val="00F1092B"/>
    <w:rsid w:val="00F11A98"/>
    <w:rsid w:val="00F13A34"/>
    <w:rsid w:val="00F13F12"/>
    <w:rsid w:val="00F144F4"/>
    <w:rsid w:val="00F14CEB"/>
    <w:rsid w:val="00F16416"/>
    <w:rsid w:val="00F21112"/>
    <w:rsid w:val="00F22226"/>
    <w:rsid w:val="00F22DC7"/>
    <w:rsid w:val="00F238B1"/>
    <w:rsid w:val="00F241A0"/>
    <w:rsid w:val="00F24782"/>
    <w:rsid w:val="00F2482B"/>
    <w:rsid w:val="00F24932"/>
    <w:rsid w:val="00F24945"/>
    <w:rsid w:val="00F25AB2"/>
    <w:rsid w:val="00F26614"/>
    <w:rsid w:val="00F274CB"/>
    <w:rsid w:val="00F315DA"/>
    <w:rsid w:val="00F318C3"/>
    <w:rsid w:val="00F33763"/>
    <w:rsid w:val="00F337E0"/>
    <w:rsid w:val="00F33C21"/>
    <w:rsid w:val="00F33E5D"/>
    <w:rsid w:val="00F342F2"/>
    <w:rsid w:val="00F347B2"/>
    <w:rsid w:val="00F34DB4"/>
    <w:rsid w:val="00F364E5"/>
    <w:rsid w:val="00F36941"/>
    <w:rsid w:val="00F36AC9"/>
    <w:rsid w:val="00F36BA8"/>
    <w:rsid w:val="00F371CB"/>
    <w:rsid w:val="00F37348"/>
    <w:rsid w:val="00F4176D"/>
    <w:rsid w:val="00F41BF4"/>
    <w:rsid w:val="00F41C07"/>
    <w:rsid w:val="00F423B9"/>
    <w:rsid w:val="00F42FB2"/>
    <w:rsid w:val="00F436FD"/>
    <w:rsid w:val="00F44014"/>
    <w:rsid w:val="00F4499A"/>
    <w:rsid w:val="00F466E1"/>
    <w:rsid w:val="00F47696"/>
    <w:rsid w:val="00F47EFE"/>
    <w:rsid w:val="00F5009E"/>
    <w:rsid w:val="00F5107A"/>
    <w:rsid w:val="00F517AA"/>
    <w:rsid w:val="00F51A05"/>
    <w:rsid w:val="00F51FD5"/>
    <w:rsid w:val="00F52E55"/>
    <w:rsid w:val="00F5499B"/>
    <w:rsid w:val="00F54AC1"/>
    <w:rsid w:val="00F5610C"/>
    <w:rsid w:val="00F5687B"/>
    <w:rsid w:val="00F56DC5"/>
    <w:rsid w:val="00F5753E"/>
    <w:rsid w:val="00F57E0D"/>
    <w:rsid w:val="00F57F5E"/>
    <w:rsid w:val="00F60EA0"/>
    <w:rsid w:val="00F61892"/>
    <w:rsid w:val="00F634CF"/>
    <w:rsid w:val="00F64BF7"/>
    <w:rsid w:val="00F64ED3"/>
    <w:rsid w:val="00F65201"/>
    <w:rsid w:val="00F65317"/>
    <w:rsid w:val="00F65B7B"/>
    <w:rsid w:val="00F66105"/>
    <w:rsid w:val="00F66A1A"/>
    <w:rsid w:val="00F66A88"/>
    <w:rsid w:val="00F66DD8"/>
    <w:rsid w:val="00F676D5"/>
    <w:rsid w:val="00F70211"/>
    <w:rsid w:val="00F703E4"/>
    <w:rsid w:val="00F710A5"/>
    <w:rsid w:val="00F71DF2"/>
    <w:rsid w:val="00F731B8"/>
    <w:rsid w:val="00F7339C"/>
    <w:rsid w:val="00F7375B"/>
    <w:rsid w:val="00F73DCF"/>
    <w:rsid w:val="00F7581B"/>
    <w:rsid w:val="00F7734A"/>
    <w:rsid w:val="00F775DE"/>
    <w:rsid w:val="00F77DD7"/>
    <w:rsid w:val="00F77F4A"/>
    <w:rsid w:val="00F80A0F"/>
    <w:rsid w:val="00F83F84"/>
    <w:rsid w:val="00F8434A"/>
    <w:rsid w:val="00F850DE"/>
    <w:rsid w:val="00F8572C"/>
    <w:rsid w:val="00F85E55"/>
    <w:rsid w:val="00F85EE4"/>
    <w:rsid w:val="00F878A2"/>
    <w:rsid w:val="00F8794F"/>
    <w:rsid w:val="00F9002E"/>
    <w:rsid w:val="00F905E8"/>
    <w:rsid w:val="00F91395"/>
    <w:rsid w:val="00F9176E"/>
    <w:rsid w:val="00F91D2C"/>
    <w:rsid w:val="00F92829"/>
    <w:rsid w:val="00F94356"/>
    <w:rsid w:val="00F94837"/>
    <w:rsid w:val="00F94D14"/>
    <w:rsid w:val="00F956E7"/>
    <w:rsid w:val="00F956E9"/>
    <w:rsid w:val="00F95BC4"/>
    <w:rsid w:val="00F96964"/>
    <w:rsid w:val="00F96C3D"/>
    <w:rsid w:val="00F97AE7"/>
    <w:rsid w:val="00FA02AD"/>
    <w:rsid w:val="00FA07E6"/>
    <w:rsid w:val="00FA10AB"/>
    <w:rsid w:val="00FA16FF"/>
    <w:rsid w:val="00FA484A"/>
    <w:rsid w:val="00FA4E3D"/>
    <w:rsid w:val="00FA508B"/>
    <w:rsid w:val="00FA6817"/>
    <w:rsid w:val="00FB2380"/>
    <w:rsid w:val="00FB3C4D"/>
    <w:rsid w:val="00FB3D3F"/>
    <w:rsid w:val="00FB4E94"/>
    <w:rsid w:val="00FB57CD"/>
    <w:rsid w:val="00FB60EB"/>
    <w:rsid w:val="00FB694E"/>
    <w:rsid w:val="00FB6A2A"/>
    <w:rsid w:val="00FB6FD5"/>
    <w:rsid w:val="00FC0355"/>
    <w:rsid w:val="00FC0F41"/>
    <w:rsid w:val="00FC2903"/>
    <w:rsid w:val="00FC3071"/>
    <w:rsid w:val="00FC3DCF"/>
    <w:rsid w:val="00FC5813"/>
    <w:rsid w:val="00FC58EB"/>
    <w:rsid w:val="00FC5BD4"/>
    <w:rsid w:val="00FC5BEC"/>
    <w:rsid w:val="00FC7D53"/>
    <w:rsid w:val="00FD06D9"/>
    <w:rsid w:val="00FD0D45"/>
    <w:rsid w:val="00FD128D"/>
    <w:rsid w:val="00FD12F2"/>
    <w:rsid w:val="00FD174D"/>
    <w:rsid w:val="00FD1D13"/>
    <w:rsid w:val="00FD1E0D"/>
    <w:rsid w:val="00FD1E2C"/>
    <w:rsid w:val="00FD2502"/>
    <w:rsid w:val="00FD274F"/>
    <w:rsid w:val="00FD2C3F"/>
    <w:rsid w:val="00FD2E54"/>
    <w:rsid w:val="00FD3A05"/>
    <w:rsid w:val="00FD3E6B"/>
    <w:rsid w:val="00FD42B8"/>
    <w:rsid w:val="00FD4402"/>
    <w:rsid w:val="00FD5748"/>
    <w:rsid w:val="00FD686C"/>
    <w:rsid w:val="00FD76E4"/>
    <w:rsid w:val="00FD7797"/>
    <w:rsid w:val="00FD77AC"/>
    <w:rsid w:val="00FD77B8"/>
    <w:rsid w:val="00FD78DF"/>
    <w:rsid w:val="00FD7FE4"/>
    <w:rsid w:val="00FE00D3"/>
    <w:rsid w:val="00FE05ED"/>
    <w:rsid w:val="00FE0A3F"/>
    <w:rsid w:val="00FE11DB"/>
    <w:rsid w:val="00FE13F1"/>
    <w:rsid w:val="00FE2F28"/>
    <w:rsid w:val="00FE33CE"/>
    <w:rsid w:val="00FE3409"/>
    <w:rsid w:val="00FE3BE5"/>
    <w:rsid w:val="00FE4917"/>
    <w:rsid w:val="00FE4D74"/>
    <w:rsid w:val="00FE505C"/>
    <w:rsid w:val="00FE51A9"/>
    <w:rsid w:val="00FE52D3"/>
    <w:rsid w:val="00FE67BE"/>
    <w:rsid w:val="00FE756D"/>
    <w:rsid w:val="00FE7F93"/>
    <w:rsid w:val="00FF04A2"/>
    <w:rsid w:val="00FF0852"/>
    <w:rsid w:val="00FF0BE6"/>
    <w:rsid w:val="00FF1154"/>
    <w:rsid w:val="00FF1DC2"/>
    <w:rsid w:val="00FF2187"/>
    <w:rsid w:val="00FF21B2"/>
    <w:rsid w:val="00FF25C7"/>
    <w:rsid w:val="00FF2BDD"/>
    <w:rsid w:val="00FF40B2"/>
    <w:rsid w:val="00FF4BC3"/>
    <w:rsid w:val="00FF5080"/>
    <w:rsid w:val="00FF6875"/>
    <w:rsid w:val="00FF6B1B"/>
    <w:rsid w:val="00FF6F68"/>
    <w:rsid w:val="00FF761C"/>
    <w:rsid w:val="00FF79B3"/>
    <w:rsid w:val="00FF79F5"/>
    <w:rsid w:val="00FF7D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customStyle="1" w:styleId="Mencinsinresolver3">
    <w:name w:val="Mención sin resolver3"/>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 w:type="character" w:customStyle="1" w:styleId="cf01">
    <w:name w:val="cf01"/>
    <w:basedOn w:val="Fuentedeprrafopredeter"/>
    <w:rsid w:val="00F66DD8"/>
    <w:rPr>
      <w:rFonts w:ascii="Segoe UI" w:hAnsi="Segoe UI" w:cs="Segoe UI" w:hint="default"/>
      <w:sz w:val="18"/>
      <w:szCs w:val="18"/>
    </w:rPr>
  </w:style>
  <w:style w:type="paragraph" w:styleId="Sinespaciado">
    <w:name w:val="No Spacing"/>
    <w:uiPriority w:val="1"/>
    <w:qFormat/>
    <w:rsid w:val="005B0CB6"/>
    <w:pPr>
      <w:spacing w:after="0" w:line="240" w:lineRule="auto"/>
    </w:pPr>
    <w:rPr>
      <w:lang w:val="en-GB"/>
    </w:rPr>
  </w:style>
  <w:style w:type="paragraph" w:customStyle="1" w:styleId="pf0">
    <w:name w:val="pf0"/>
    <w:basedOn w:val="Normal"/>
    <w:rsid w:val="008C0AAF"/>
    <w:pPr>
      <w:spacing w:before="100" w:beforeAutospacing="1" w:after="100" w:afterAutospacing="1" w:line="240" w:lineRule="auto"/>
    </w:pPr>
    <w:rPr>
      <w:rFonts w:ascii="Times New Roman" w:eastAsia="Times New Roman" w:hAnsi="Times New Roman" w:cs="Times New Roman"/>
      <w:kern w:val="0"/>
      <w:sz w:val="24"/>
      <w:szCs w:val="24"/>
      <w:lang w:val="es-ES"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564030340">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spinosaclara@uniovi.es" TargetMode="External"/><Relationship Id="rId13" Type="http://schemas.openxmlformats.org/officeDocument/2006/relationships/comments" Target="comments.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4743-9577"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microsoft.com/office/2011/relationships/people" Target="people.xml"/><Relationship Id="rId10" Type="http://schemas.openxmlformats.org/officeDocument/2006/relationships/hyperlink" Target="https://orcid.org/0000-0001-6601-9597"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orcid.org/0000-0003-3220-1619" TargetMode="External"/><Relationship Id="rId14" Type="http://schemas.microsoft.com/office/2011/relationships/commentsExtended" Target="commentsExtended.xml"/><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B1120-9B7F-4F91-AD69-2B2D2D90E5E3}">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876</TotalTime>
  <Pages>30</Pages>
  <Words>8398</Words>
  <Characters>377504</Characters>
  <Application>Microsoft Office Word</Application>
  <DocSecurity>0</DocSecurity>
  <Lines>3145</Lines>
  <Paragraphs>770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EDUARDO FERNANDEZ PASCUAL</cp:lastModifiedBy>
  <cp:revision>277</cp:revision>
  <cp:lastPrinted>2024-01-22T16:16:00Z</cp:lastPrinted>
  <dcterms:created xsi:type="dcterms:W3CDTF">2024-03-05T16:08:00Z</dcterms:created>
  <dcterms:modified xsi:type="dcterms:W3CDTF">2024-03-21T15:47:00Z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