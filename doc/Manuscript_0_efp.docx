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FBC56" w14:textId="053D7ADF" w:rsidR="00C16F9A" w:rsidRDefault="009D5B99" w:rsidP="002D07AE">
      <w:pPr>
        <w:pStyle w:val="Ttulo1"/>
        <w:spacing w:line="360" w:lineRule="auto"/>
        <w:jc w:val="both"/>
      </w:pPr>
      <w:ins w:id="0" w:author="EDUARDO FERNANDEZ PASCUAL" w:date="2024-01-17T12:03:00Z">
        <w:r>
          <w:t>Microscale i</w:t>
        </w:r>
      </w:ins>
      <w:del w:id="1" w:author="EDUARDO FERNANDEZ PASCUAL" w:date="2024-01-17T12:03:00Z">
        <w:r w:rsidR="009E6FD9" w:rsidDel="009D5B99">
          <w:delText>I</w:delText>
        </w:r>
      </w:del>
      <w:r w:rsidR="003807AB">
        <w:t xml:space="preserve">ntraspecific variability in </w:t>
      </w:r>
      <w:ins w:id="2" w:author="EDUARDO FERNANDEZ PASCUAL" w:date="2024-01-17T12:03:00Z">
        <w:r w:rsidR="0031307F">
          <w:t xml:space="preserve">seed </w:t>
        </w:r>
      </w:ins>
      <w:r w:rsidR="004D2ACE">
        <w:t xml:space="preserve">germination responses </w:t>
      </w:r>
      <w:ins w:id="3" w:author="EDUARDO FERNANDEZ PASCUAL" w:date="2024-01-17T12:03:00Z">
        <w:r w:rsidR="0031307F">
          <w:t>to</w:t>
        </w:r>
      </w:ins>
      <w:del w:id="4" w:author="EDUARDO FERNANDEZ PASCUAL" w:date="2024-01-17T12:03:00Z">
        <w:r w:rsidR="004D2ACE" w:rsidDel="0031307F">
          <w:delText>of</w:delText>
        </w:r>
      </w:del>
      <w:r w:rsidR="004D2ACE">
        <w:t xml:space="preserve"> </w:t>
      </w:r>
      <w:r w:rsidR="003807AB">
        <w:t>wa</w:t>
      </w:r>
      <w:r w:rsidR="00467E54">
        <w:t>ter</w:t>
      </w:r>
      <w:ins w:id="5" w:author="EDUARDO FERNANDEZ PASCUAL" w:date="2024-01-17T12:03:00Z">
        <w:r w:rsidR="0031307F">
          <w:t xml:space="preserve"> stress in</w:t>
        </w:r>
      </w:ins>
      <w:del w:id="6" w:author="EDUARDO FERNANDEZ PASCUAL" w:date="2024-01-17T12:03:00Z">
        <w:r w:rsidR="00467E54" w:rsidDel="0031307F">
          <w:delText>-limited alpine/High</w:delText>
        </w:r>
      </w:del>
      <w:r w:rsidR="00467E54">
        <w:t xml:space="preserve"> Mediterranean </w:t>
      </w:r>
      <w:del w:id="7" w:author="EDUARDO FERNANDEZ PASCUAL" w:date="2024-01-17T12:03:00Z">
        <w:r w:rsidR="00467E54" w:rsidDel="0031307F">
          <w:delText xml:space="preserve">Mountains </w:delText>
        </w:r>
      </w:del>
      <w:ins w:id="8" w:author="EDUARDO FERNANDEZ PASCUAL" w:date="2024-01-17T12:03:00Z">
        <w:r w:rsidR="0031307F">
          <w:t>alpine</w:t>
        </w:r>
        <w:r w:rsidR="0031307F">
          <w:t xml:space="preserve"> </w:t>
        </w:r>
      </w:ins>
      <w:del w:id="9" w:author="EDUARDO FERNANDEZ PASCUAL" w:date="2024-01-17T12:03:00Z">
        <w:r w:rsidR="00467E54" w:rsidDel="0031307F">
          <w:delText>environments.</w:delText>
        </w:r>
      </w:del>
      <w:ins w:id="10" w:author="EDUARDO FERNANDEZ PASCUAL" w:date="2024-01-17T12:03:00Z">
        <w:r w:rsidR="0031307F">
          <w:t>ecosystems</w:t>
        </w:r>
      </w:ins>
    </w:p>
    <w:p w14:paraId="35FBC942" w14:textId="7239E1A5" w:rsidR="0069060F" w:rsidRPr="0069060F" w:rsidRDefault="0069060F" w:rsidP="002D07AE">
      <w:pPr>
        <w:spacing w:line="360" w:lineRule="auto"/>
        <w:jc w:val="both"/>
      </w:pPr>
      <w:commentRangeStart w:id="11"/>
      <w:r>
        <w:t>Abstract</w:t>
      </w:r>
      <w:commentRangeEnd w:id="11"/>
      <w:r w:rsidR="003222CB">
        <w:rPr>
          <w:rStyle w:val="Refdecomentario"/>
        </w:rPr>
        <w:commentReference w:id="11"/>
      </w:r>
    </w:p>
    <w:p w14:paraId="6C38626B" w14:textId="4DEA4A74" w:rsidR="00471177" w:rsidRDefault="0069060F" w:rsidP="002D07AE">
      <w:pPr>
        <w:pStyle w:val="Ttulo2"/>
        <w:spacing w:line="360" w:lineRule="auto"/>
        <w:jc w:val="both"/>
      </w:pPr>
      <w:r w:rsidRPr="0069060F">
        <w:t>1.</w:t>
      </w:r>
      <w:r>
        <w:t xml:space="preserve"> Introduction</w:t>
      </w:r>
    </w:p>
    <w:p w14:paraId="7BAC898C" w14:textId="011A0645" w:rsidR="00871690" w:rsidRDefault="004B5AE3" w:rsidP="00B73FDA">
      <w:pPr>
        <w:autoSpaceDE w:val="0"/>
        <w:autoSpaceDN w:val="0"/>
        <w:adjustRightInd w:val="0"/>
        <w:spacing w:after="0" w:line="360" w:lineRule="auto"/>
        <w:ind w:firstLine="709"/>
        <w:jc w:val="both"/>
      </w:pPr>
      <w:r>
        <w:t xml:space="preserve">Intraspecific </w:t>
      </w:r>
      <w:commentRangeStart w:id="12"/>
      <w:r>
        <w:t>variability</w:t>
      </w:r>
      <w:commentRangeEnd w:id="12"/>
      <w:r w:rsidR="00E26B98">
        <w:rPr>
          <w:rStyle w:val="Refdecomentario"/>
        </w:rPr>
        <w:commentReference w:id="12"/>
      </w:r>
      <w:r w:rsidR="00C83B98">
        <w:t xml:space="preserve"> plays a key role in </w:t>
      </w:r>
      <w:del w:id="13" w:author="EDUARDO FERNANDEZ PASCUAL" w:date="2024-01-17T08:59:00Z">
        <w:r w:rsidR="00C83B98" w:rsidDel="00B93600">
          <w:delText xml:space="preserve">determining </w:delText>
        </w:r>
      </w:del>
      <w:r w:rsidR="00D6229F">
        <w:t xml:space="preserve">a wide </w:t>
      </w:r>
      <w:r w:rsidR="00EF64D4">
        <w:t>range</w:t>
      </w:r>
      <w:r w:rsidR="00D6229F">
        <w:t xml:space="preserve"> of biological processes</w:t>
      </w:r>
      <w:r>
        <w:t>,</w:t>
      </w:r>
      <w:r w:rsidR="00D6229F">
        <w:t xml:space="preserve"> from individual fitness to </w:t>
      </w:r>
      <w:r w:rsidR="00EF64D4">
        <w:t>population</w:t>
      </w:r>
      <w:r w:rsidR="00D6229F">
        <w:t xml:space="preserve"> dynamics</w:t>
      </w:r>
      <w:r w:rsidR="00D6229F" w:rsidRPr="00156250">
        <w:t>, species interactions</w:t>
      </w:r>
      <w:r w:rsidR="00B034C6" w:rsidRPr="00156250">
        <w:t>, community assembly and ecosystem properties (</w:t>
      </w:r>
      <w:proofErr w:type="spellStart"/>
      <w:del w:id="14" w:author="EDUARDO FERNANDEZ PASCUAL" w:date="2024-01-17T08:59:00Z">
        <w:r w:rsidR="004D1046" w:rsidRPr="00156250" w:rsidDel="00B93600">
          <w:delText xml:space="preserve">detailed review in </w:delText>
        </w:r>
      </w:del>
      <w:r w:rsidR="00151A1C">
        <w:fldChar w:fldCharType="begin" w:fldLock="1"/>
      </w:r>
      <w:r w:rsidR="00596825">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2021)","manualFormatting":"Westerband et al. 2021)","plainTextFormattedCitation":"(Westerband et al. 2021)","previouslyFormattedCitation":"(Westerband et al. 2021)"},"properties":{"noteIndex":0},"schema":"https://github.com/citation-style-language/schema/raw/master/csl-citation.json"}</w:instrText>
      </w:r>
      <w:r w:rsidR="00151A1C">
        <w:fldChar w:fldCharType="separate"/>
      </w:r>
      <w:r w:rsidR="00151A1C" w:rsidRPr="00151A1C">
        <w:rPr>
          <w:noProof/>
        </w:rPr>
        <w:t>Westerband</w:t>
      </w:r>
      <w:proofErr w:type="spellEnd"/>
      <w:r w:rsidR="00151A1C" w:rsidRPr="00151A1C">
        <w:rPr>
          <w:noProof/>
        </w:rPr>
        <w:t xml:space="preserve"> et al. 2021)</w:t>
      </w:r>
      <w:r w:rsidR="00151A1C">
        <w:fldChar w:fldCharType="end"/>
      </w:r>
      <w:r w:rsidR="00FF0852" w:rsidRPr="00156250">
        <w:t xml:space="preserve">. </w:t>
      </w:r>
      <w:r w:rsidR="00300DFE" w:rsidRPr="00156250">
        <w:t>Intraspecific</w:t>
      </w:r>
      <w:r w:rsidR="003C7E9D" w:rsidRPr="00156250">
        <w:t xml:space="preserve"> </w:t>
      </w:r>
      <w:commentRangeStart w:id="15"/>
      <w:r w:rsidR="003C7E9D" w:rsidRPr="00156250">
        <w:t>variation</w:t>
      </w:r>
      <w:commentRangeEnd w:id="15"/>
      <w:r w:rsidR="0069195C">
        <w:rPr>
          <w:rStyle w:val="Refdecomentario"/>
        </w:rPr>
        <w:commentReference w:id="15"/>
      </w:r>
      <w:r w:rsidRPr="00156250">
        <w:t xml:space="preserve"> </w:t>
      </w:r>
      <w:r w:rsidR="006A01F4" w:rsidRPr="00156250">
        <w:t xml:space="preserve">has been </w:t>
      </w:r>
      <w:r w:rsidR="006071AA" w:rsidRPr="00156250">
        <w:t xml:space="preserve">hypothesized to be </w:t>
      </w:r>
      <w:r w:rsidRPr="00156250">
        <w:t xml:space="preserve">a response to </w:t>
      </w:r>
      <w:del w:id="16" w:author="EDUARDO FERNANDEZ PASCUAL" w:date="2024-01-17T09:02:00Z">
        <w:r w:rsidRPr="00156250" w:rsidDel="005F7540">
          <w:delText xml:space="preserve">highly variable </w:delText>
        </w:r>
        <w:r w:rsidR="00E85022" w:rsidRPr="00156250" w:rsidDel="005F7540">
          <w:delText xml:space="preserve">and </w:delText>
        </w:r>
      </w:del>
      <w:r w:rsidRPr="00156250">
        <w:t>heterogeneous environments (</w:t>
      </w:r>
      <w:del w:id="17" w:author="EDUARDO FERNANDEZ PASCUAL" w:date="2024-01-17T09:02:00Z">
        <w:r w:rsidR="00C0103A" w:rsidRPr="00156250" w:rsidDel="00C63E63">
          <w:delText xml:space="preserve">e.g. </w:delText>
        </w:r>
      </w:del>
      <w:r w:rsidR="00596825">
        <w:fldChar w:fldCharType="begin" w:fldLock="1"/>
      </w:r>
      <w:r w:rsidR="00596825">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2005)","manualFormatting":"Van Kleunen &amp; Fischer 2005)","plainTextFormattedCitation":"(Van Kleunen &amp; Fischer 2005)","previouslyFormattedCitation":"(Van Kleunen &amp; Fischer 2005)"},"properties":{"noteIndex":0},"schema":"https://github.com/citation-style-language/schema/raw/master/csl-citation.json"}</w:instrText>
      </w:r>
      <w:r w:rsidR="00596825">
        <w:fldChar w:fldCharType="separate"/>
      </w:r>
      <w:r w:rsidR="00596825" w:rsidRPr="00596825">
        <w:rPr>
          <w:noProof/>
        </w:rPr>
        <w:t>Van Kleunen &amp; Fischer 2005)</w:t>
      </w:r>
      <w:r w:rsidR="00596825">
        <w:fldChar w:fldCharType="end"/>
      </w:r>
      <w:del w:id="18" w:author="EDUARDO FERNANDEZ PASCUAL" w:date="2024-01-17T09:02:00Z">
        <w:r w:rsidR="00596825" w:rsidDel="00C63E63">
          <w:delText>. It</w:delText>
        </w:r>
        <w:r w:rsidR="0055693E" w:rsidRPr="00156250" w:rsidDel="00C63E63">
          <w:delText xml:space="preserve"> is</w:delText>
        </w:r>
      </w:del>
      <w:r w:rsidR="0055693E" w:rsidRPr="00156250">
        <w:t xml:space="preserve"> </w:t>
      </w:r>
      <w:r w:rsidR="008E320C" w:rsidRPr="00156250">
        <w:t>an</w:t>
      </w:r>
      <w:ins w:id="19" w:author="EDUARDO FERNANDEZ PASCUAL" w:date="2024-01-17T09:02:00Z">
        <w:r w:rsidR="005F7540">
          <w:t>d an</w:t>
        </w:r>
      </w:ins>
      <w:r w:rsidR="008E320C" w:rsidRPr="00156250">
        <w:t xml:space="preserve"> indispensable </w:t>
      </w:r>
      <w:r w:rsidR="00871690" w:rsidRPr="00156250">
        <w:t>condition</w:t>
      </w:r>
      <w:r w:rsidR="004E333A" w:rsidRPr="00156250">
        <w:t xml:space="preserve"> for</w:t>
      </w:r>
      <w:r w:rsidR="00D260BA" w:rsidRPr="00156250">
        <w:t xml:space="preserve"> p</w:t>
      </w:r>
      <w:r w:rsidR="004325A8" w:rsidRPr="00156250">
        <w:t xml:space="preserve">lants to adjust to novel </w:t>
      </w:r>
      <w:r w:rsidR="00274EB9" w:rsidRPr="00156250">
        <w:t xml:space="preserve">environmental </w:t>
      </w:r>
      <w:r w:rsidR="00100ECB" w:rsidRPr="00156250">
        <w:t>conditions</w:t>
      </w:r>
      <w:r w:rsidR="005E4594" w:rsidRPr="00156250">
        <w:t xml:space="preserve"> (</w:t>
      </w:r>
      <w:del w:id="20" w:author="EDUARDO FERNANDEZ PASCUAL" w:date="2024-01-17T09:02:00Z">
        <w:r w:rsidR="00C0103A" w:rsidRPr="00156250" w:rsidDel="00C63E63">
          <w:delText xml:space="preserve">e.g. </w:delText>
        </w:r>
      </w:del>
      <w:r w:rsidR="00596825">
        <w:fldChar w:fldCharType="begin" w:fldLock="1"/>
      </w:r>
      <w:r w:rsidR="00596825">
        <w:instrText>ADDIN CSL_CITATION {"citationItems":[{"id":"ITEM-1","itemData":{"DOI":"10.1016/j.tplants.2008.10.002","ISSN":"13601385","PMID":"19042147","abstract":"Rapid anthropogenic environmental change is altering selection pressures on natural plant populations. However, it is difficult to predict easily the novel selection pressures to which populations will be exposed. There is heavy reliance on plant genetic diversity for future crop security in agriculture and industry, but the implications of genetic diversity for natural populations receives less attention. Here, we examine the links between the genetic diversity of natural populations and aspects of plant performance and fitness. We argue that accumulating evidence demonstrates the future benefit or 'option value' of genetic diversity within natural populations when subject to anthropogenic environmental changes. Consequently, the loss of that diversity will hinder their ability to adapt to changing environments and is, therefore, of serious concern. Crown Copyright © 2008.","author":[{"dropping-particle":"","family":"Jump","given":"Alistair S.","non-dropping-particle":"","parse-names":false,"suffix":""},{"dropping-particle":"","family":"Marchant","given":"Rob","non-dropping-particle":"","parse-names":false,"suffix":""},{"dropping-particle":"","family":"Peñuelas","given":"Josep","non-dropping-particle":"","parse-names":false,"suffix":""}],"container-title":"Trends in Plant Science","id":"ITEM-1","issue":"1","issued":{"date-parts":[["2009"]]},"page":"51-58","title":"Environmental change and the option value of genetic diversity","type":"article-journal","volume":"14"},"uris":["http://www.mendeley.com/documents/?uuid=a6fcc672-3bc5-46ca-abc6-4bc7e225aa4b"]}],"mendeley":{"formattedCitation":"(Jump et al. 2009)","manualFormatting":"Jump et al. 2009)","plainTextFormattedCitation":"(Jump et al. 2009)","previouslyFormattedCitation":"(Jump et al. 2009)"},"properties":{"noteIndex":0},"schema":"https://github.com/citation-style-language/schema/raw/master/csl-citation.json"}</w:instrText>
      </w:r>
      <w:r w:rsidR="00596825">
        <w:fldChar w:fldCharType="separate"/>
      </w:r>
      <w:r w:rsidR="00596825" w:rsidRPr="00596825">
        <w:rPr>
          <w:noProof/>
        </w:rPr>
        <w:t>Jump et al. 2009)</w:t>
      </w:r>
      <w:r w:rsidR="00596825">
        <w:fldChar w:fldCharType="end"/>
      </w:r>
      <w:r w:rsidR="00274EB9" w:rsidRPr="00156250">
        <w:t>.</w:t>
      </w:r>
      <w:r w:rsidR="00274EB9">
        <w:t xml:space="preserve"> </w:t>
      </w:r>
      <w:r w:rsidR="00AE1060">
        <w:t xml:space="preserve">The adjustment </w:t>
      </w:r>
      <w:del w:id="21" w:author="EDUARDO FERNANDEZ PASCUAL" w:date="2024-01-17T09:03:00Z">
        <w:r w:rsidR="00DB472C" w:rsidDel="00536B3A">
          <w:delText xml:space="preserve">primarily </w:delText>
        </w:r>
      </w:del>
      <w:r w:rsidR="00DB472C">
        <w:t>comes</w:t>
      </w:r>
      <w:r w:rsidR="00AE1060">
        <w:t xml:space="preserve"> from</w:t>
      </w:r>
      <w:r w:rsidR="00340C50">
        <w:t xml:space="preserve"> two</w:t>
      </w:r>
      <w:r w:rsidR="003000FD">
        <w:t xml:space="preserve"> </w:t>
      </w:r>
      <w:r w:rsidR="00B01D06">
        <w:t>non-exclusive</w:t>
      </w:r>
      <w:r w:rsidR="009D69F2">
        <w:t xml:space="preserve"> </w:t>
      </w:r>
      <w:r w:rsidR="003000FD">
        <w:t>mechanisms</w:t>
      </w:r>
      <w:r w:rsidR="00DB472C">
        <w:t xml:space="preserve">: </w:t>
      </w:r>
      <w:r w:rsidR="0038203D">
        <w:t>(</w:t>
      </w:r>
      <w:r w:rsidR="00DB472C">
        <w:t>1</w:t>
      </w:r>
      <w:r w:rsidR="0038203D">
        <w:t xml:space="preserve">) </w:t>
      </w:r>
      <w:del w:id="22" w:author="EDUARDO FERNANDEZ PASCUAL" w:date="2024-01-17T09:03:00Z">
        <w:r w:rsidR="00DB472C" w:rsidDel="00536B3A">
          <w:delText xml:space="preserve">the </w:delText>
        </w:r>
        <w:r w:rsidR="009F2271" w:rsidDel="00536B3A">
          <w:delText>develop</w:delText>
        </w:r>
        <w:r w:rsidR="00DB472C" w:rsidDel="00536B3A">
          <w:delText>ment</w:delText>
        </w:r>
        <w:r w:rsidR="00793460" w:rsidDel="00536B3A">
          <w:delText xml:space="preserve"> </w:delText>
        </w:r>
        <w:r w:rsidR="00967D52" w:rsidDel="00536B3A">
          <w:delText xml:space="preserve">of </w:delText>
        </w:r>
      </w:del>
      <w:r w:rsidR="00793460">
        <w:t>local adaptation</w:t>
      </w:r>
      <w:del w:id="23" w:author="EDUARDO FERNANDEZ PASCUAL" w:date="2024-01-17T09:04:00Z">
        <w:r w:rsidR="00793460" w:rsidDel="00536B3A">
          <w:delText>s</w:delText>
        </w:r>
      </w:del>
      <w:r w:rsidR="00793460">
        <w:t xml:space="preserve"> (i.e. adaptive evolution) </w:t>
      </w:r>
      <w:r w:rsidR="00B01D06">
        <w:t xml:space="preserve">and </w:t>
      </w:r>
      <w:r w:rsidR="0097414F">
        <w:t>(</w:t>
      </w:r>
      <w:r w:rsidR="00DB472C">
        <w:t>2</w:t>
      </w:r>
      <w:r w:rsidR="0097414F">
        <w:t xml:space="preserve">) </w:t>
      </w:r>
      <w:del w:id="24" w:author="EDUARDO FERNANDEZ PASCUAL" w:date="2024-01-17T09:04:00Z">
        <w:r w:rsidR="00DB472C" w:rsidDel="00536B3A">
          <w:delText xml:space="preserve">the </w:delText>
        </w:r>
        <w:r w:rsidR="005E7394" w:rsidDel="00536B3A">
          <w:delText>unfolding</w:delText>
        </w:r>
        <w:r w:rsidR="00BA5C03" w:rsidDel="00536B3A">
          <w:delText xml:space="preserve"> </w:delText>
        </w:r>
        <w:r w:rsidR="00793460" w:rsidDel="00536B3A">
          <w:delText xml:space="preserve">of </w:delText>
        </w:r>
      </w:del>
      <w:r w:rsidR="00793460">
        <w:t>phenotypic plasticity</w:t>
      </w:r>
      <w:r w:rsidR="00E32D77">
        <w:t xml:space="preserve"> (i.e. acclimatisation)</w:t>
      </w:r>
      <w:r w:rsidR="00793460">
        <w:t xml:space="preserve"> </w:t>
      </w:r>
      <w:commentRangeStart w:id="25"/>
      <w:commentRangeStart w:id="26"/>
      <w:r w:rsidR="009C26E6">
        <w:fldChar w:fldCharType="begin" w:fldLock="1"/>
      </w:r>
      <w:r w:rsidR="00223746">
        <w:instrText>ADDIN CSL_CITATION {"citationItems":[{"id":"ITEM-1","itemData":{"DOI":"10.1016/j.tplants.2010.09.008","ISSN":"13601385","PMID":"20970368","abstract":"Climate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Science","id":"ITEM-1","issue":"12","issued":{"date-parts":[["2010"]]},"page":"684-692","title":"Plant phenotypic plasticity in a changing climate","type":"article-journal","volume":"15"},"uris":["http://www.mendeley.com/documents/?uuid=ede17c98-afc9-4b67-bb3f-ac955cc69258"]},{"id":"ITEM-2","itemData":{"DOI":"10.1111/j.1523-1739.2010.01552.x","ISSN":"08888892","PMID":"20646016","abstract":"Climate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Biology","id":"ITEM-2","issue":"1","issued":{"date-parts":[["2011"]]},"page":"56-63","title":"Efectos Interactivos de la Plasticidad Fenotípica y Evolucíon sobre la Persistencia Poblacional en un Clima Cambiante","type":"article-journal","volume":"25"},"uris":["http://www.mendeley.com/documents/?uuid=6a753c7f-6a30-4f41-b1a2-e1aa2cc43f80"]}],"mendeley":{"formattedCitation":"(Nicotra et al. 2010; Reed et al. 2011)","plainTextFormattedCitation":"(Nicotra et al. 2010; Reed et al. 2011)","previouslyFormattedCitation":"(Nicotra et al. 2010; Reed et al. 2011)"},"properties":{"noteIndex":0},"schema":"https://github.com/citation-style-language/schema/raw/master/csl-citation.json"}</w:instrText>
      </w:r>
      <w:r w:rsidR="009C26E6">
        <w:fldChar w:fldCharType="separate"/>
      </w:r>
      <w:r w:rsidR="009C26E6" w:rsidRPr="009C26E6">
        <w:rPr>
          <w:noProof/>
        </w:rPr>
        <w:t>(Nicotra et al. 2010; Reed et al. 2011</w:t>
      </w:r>
      <w:ins w:id="27" w:author="EDUARDO FERNANDEZ PASCUAL" w:date="2024-01-17T10:25:00Z">
        <w:r w:rsidR="006B1B6C">
          <w:rPr>
            <w:noProof/>
          </w:rPr>
          <w:t>, …, …</w:t>
        </w:r>
      </w:ins>
      <w:r w:rsidR="009C26E6" w:rsidRPr="009C26E6">
        <w:rPr>
          <w:noProof/>
        </w:rPr>
        <w:t>)</w:t>
      </w:r>
      <w:r w:rsidR="009C26E6">
        <w:fldChar w:fldCharType="end"/>
      </w:r>
      <w:commentRangeEnd w:id="25"/>
      <w:commentRangeEnd w:id="26"/>
      <w:r w:rsidR="00CD69E7">
        <w:rPr>
          <w:rStyle w:val="Refdecomentario"/>
        </w:rPr>
        <w:commentReference w:id="25"/>
      </w:r>
      <w:r w:rsidR="006B1B6C">
        <w:rPr>
          <w:rStyle w:val="Refdecomentario"/>
        </w:rPr>
        <w:commentReference w:id="26"/>
      </w:r>
      <w:r w:rsidR="00E32D77">
        <w:t>.</w:t>
      </w:r>
      <w:r w:rsidR="00A44BFB">
        <w:t xml:space="preserve"> </w:t>
      </w:r>
      <w:r w:rsidR="00C3084F">
        <w:t>Adaptive evolution</w:t>
      </w:r>
      <w:r w:rsidR="00793460">
        <w:t xml:space="preserve"> </w:t>
      </w:r>
      <w:r w:rsidR="00E32D77">
        <w:t xml:space="preserve">is a </w:t>
      </w:r>
      <w:del w:id="28" w:author="EDUARDO FERNANDEZ PASCUAL" w:date="2024-01-17T09:36:00Z">
        <w:r w:rsidR="00C0103A" w:rsidDel="00DE455D">
          <w:delText xml:space="preserve">transgenerational and </w:delText>
        </w:r>
      </w:del>
      <w:r w:rsidR="00A11407">
        <w:t>long-term</w:t>
      </w:r>
      <w:r w:rsidR="00E32D77">
        <w:t xml:space="preserve"> process</w:t>
      </w:r>
      <w:r w:rsidR="00274916">
        <w:t xml:space="preserve"> </w:t>
      </w:r>
      <w:ins w:id="29" w:author="EDUARDO FERNANDEZ PASCUAL" w:date="2024-01-17T09:04:00Z">
        <w:r w:rsidR="003F6D0B">
          <w:t xml:space="preserve">of genotypic changes </w:t>
        </w:r>
      </w:ins>
      <w:r w:rsidR="00E32D77">
        <w:t xml:space="preserve">that </w:t>
      </w:r>
      <w:r w:rsidR="00793460">
        <w:t>widen</w:t>
      </w:r>
      <w:del w:id="30" w:author="EDUARDO FERNANDEZ PASCUAL" w:date="2024-01-17T09:05:00Z">
        <w:r w:rsidR="00E32D77" w:rsidDel="003F6D0B">
          <w:delText>s</w:delText>
        </w:r>
      </w:del>
      <w:r w:rsidR="00C0103A">
        <w:t xml:space="preserve"> </w:t>
      </w:r>
      <w:del w:id="31" w:author="EDUARDO FERNANDEZ PASCUAL" w:date="2024-01-17T09:36:00Z">
        <w:r w:rsidR="00C0103A" w:rsidDel="00DE455D">
          <w:delText xml:space="preserve">the </w:delText>
        </w:r>
      </w:del>
      <w:ins w:id="32" w:author="EDUARDO FERNANDEZ PASCUAL" w:date="2024-01-17T09:36:00Z">
        <w:r w:rsidR="00DE455D">
          <w:t xml:space="preserve">a </w:t>
        </w:r>
      </w:ins>
      <w:r w:rsidR="00C0103A">
        <w:t>species’ potential niche</w:t>
      </w:r>
      <w:del w:id="33" w:author="EDUARDO FERNANDEZ PASCUAL" w:date="2024-01-17T09:36:00Z">
        <w:r w:rsidR="00AC2A1E" w:rsidDel="001C561F">
          <w:delText xml:space="preserve"> (</w:delText>
        </w:r>
        <w:r w:rsidR="00AC2A1E" w:rsidRPr="009C26E6" w:rsidDel="001C561F">
          <w:rPr>
            <w:highlight w:val="yellow"/>
          </w:rPr>
          <w:delText>ref</w:delText>
        </w:r>
        <w:r w:rsidR="00AC2A1E" w:rsidRPr="00596825" w:rsidDel="001C561F">
          <w:rPr>
            <w:highlight w:val="yellow"/>
          </w:rPr>
          <w:delText>, Darwin</w:delText>
        </w:r>
        <w:r w:rsidR="00AC2A1E" w:rsidRPr="00862FA3" w:rsidDel="001C561F">
          <w:rPr>
            <w:highlight w:val="yellow"/>
          </w:rPr>
          <w:delText>?</w:delText>
        </w:r>
        <w:r w:rsidR="00AC2A1E" w:rsidDel="001C561F">
          <w:delText>).</w:delText>
        </w:r>
      </w:del>
      <w:del w:id="34" w:author="EDUARDO FERNANDEZ PASCUAL" w:date="2024-01-17T09:03:00Z">
        <w:r w:rsidR="00AC2A1E" w:rsidDel="00594B56">
          <w:delText xml:space="preserve"> </w:delText>
        </w:r>
      </w:del>
      <w:del w:id="35" w:author="EDUARDO FERNANDEZ PASCUAL" w:date="2024-01-17T09:36:00Z">
        <w:r w:rsidR="00AC2A1E" w:rsidDel="001C561F">
          <w:delText xml:space="preserve"> </w:delText>
        </w:r>
      </w:del>
      <w:ins w:id="36" w:author="EDUARDO FERNANDEZ PASCUAL" w:date="2024-01-17T09:36:00Z">
        <w:r w:rsidR="001C561F">
          <w:t>,</w:t>
        </w:r>
      </w:ins>
      <w:del w:id="37" w:author="EDUARDO FERNANDEZ PASCUAL" w:date="2024-01-17T09:36:00Z">
        <w:r w:rsidR="00AC2A1E" w:rsidDel="001C561F">
          <w:delText>N</w:delText>
        </w:r>
        <w:r w:rsidR="00793460" w:rsidDel="001C561F">
          <w:delText>evertheless,</w:delText>
        </w:r>
      </w:del>
      <w:r w:rsidR="00793460">
        <w:t xml:space="preserve"> </w:t>
      </w:r>
      <w:ins w:id="38" w:author="EDUARDO FERNANDEZ PASCUAL" w:date="2024-01-17T09:36:00Z">
        <w:r w:rsidR="00DE455D">
          <w:t xml:space="preserve">but </w:t>
        </w:r>
      </w:ins>
      <w:r w:rsidR="00793460">
        <w:t xml:space="preserve">each </w:t>
      </w:r>
      <w:r w:rsidR="00C3084F">
        <w:t xml:space="preserve">locally adapted </w:t>
      </w:r>
      <w:r w:rsidR="00793460">
        <w:t xml:space="preserve">population </w:t>
      </w:r>
      <w:del w:id="39" w:author="EDUARDO FERNANDEZ PASCUAL" w:date="2024-01-17T09:05:00Z">
        <w:r w:rsidR="00D7231E" w:rsidDel="00A25A6B">
          <w:delText xml:space="preserve">has </w:delText>
        </w:r>
      </w:del>
      <w:ins w:id="40" w:author="EDUARDO FERNANDEZ PASCUAL" w:date="2024-01-17T09:05:00Z">
        <w:r w:rsidR="00A25A6B">
          <w:t xml:space="preserve">becomes </w:t>
        </w:r>
      </w:ins>
      <w:r w:rsidR="00D7231E">
        <w:t>limited</w:t>
      </w:r>
      <w:r w:rsidR="00793460">
        <w:t xml:space="preserve"> </w:t>
      </w:r>
      <w:ins w:id="41" w:author="EDUARDO FERNANDEZ PASCUAL" w:date="2024-01-17T09:06:00Z">
        <w:r w:rsidR="00A25A6B">
          <w:t xml:space="preserve">in the </w:t>
        </w:r>
      </w:ins>
      <w:r w:rsidR="00793460">
        <w:t xml:space="preserve">conditions </w:t>
      </w:r>
      <w:r w:rsidR="003E0A95">
        <w:t xml:space="preserve">in which </w:t>
      </w:r>
      <w:del w:id="42" w:author="EDUARDO FERNANDEZ PASCUAL" w:date="2024-01-17T09:06:00Z">
        <w:r w:rsidR="00793460" w:rsidDel="00A25A6B">
          <w:delText xml:space="preserve">they </w:delText>
        </w:r>
      </w:del>
      <w:ins w:id="43" w:author="EDUARDO FERNANDEZ PASCUAL" w:date="2024-01-17T09:06:00Z">
        <w:r w:rsidR="00A25A6B">
          <w:t xml:space="preserve">it </w:t>
        </w:r>
      </w:ins>
      <w:r w:rsidR="00793460">
        <w:t xml:space="preserve">can survive, thus becoming </w:t>
      </w:r>
      <w:r w:rsidR="00793460" w:rsidRPr="00156250">
        <w:t xml:space="preserve">more sensible to </w:t>
      </w:r>
      <w:r w:rsidR="00274916" w:rsidRPr="00156250">
        <w:t xml:space="preserve">local </w:t>
      </w:r>
      <w:r w:rsidR="00793460" w:rsidRPr="00156250">
        <w:t>threats</w:t>
      </w:r>
      <w:r w:rsidR="003E0A95" w:rsidRPr="00156250">
        <w:t xml:space="preserve"> </w:t>
      </w:r>
      <w:r w:rsidR="00621D64" w:rsidRPr="00156250">
        <w:t xml:space="preserve">if dispersal and gene flow are </w:t>
      </w:r>
      <w:r w:rsidR="00862FA3">
        <w:t>limited</w:t>
      </w:r>
      <w:r w:rsidR="00621D64" w:rsidRPr="00156250">
        <w:t xml:space="preserve"> </w:t>
      </w:r>
      <w:r w:rsidR="00596825">
        <w:fldChar w:fldCharType="begin" w:fldLock="1"/>
      </w:r>
      <w:r w:rsidR="00596825">
        <w:instrText>ADDIN CSL_CITATION {"citationItems":[{"id":"ITEM-1","itemData":{"DOI":"10.1016/j.jtbi.2010.07.014","ISSN":"00225193","PMID":"20654630","abstract":"The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 2010 Elsevier Ltd.","author":[{"dropping-particle":"","family":"Atkins","given":"K. E.","non-dropping-particle":"","parse-names":false,"suffix":""},{"dropping-particle":"","family":"Travis","given":"J. M.J.","non-dropping-particle":"","parse-names":false,"suffix":""}],"container-title":"Journal of Theoretical Biology","id":"ITEM-1","issue":"3","issued":{"date-parts":[["2010"]]},"page":"449-457","publisher":"Elsevier","title":"Local adaptation and the evolution of species' ranges under climate change","type":"article-journal","volume":"266"},"uris":["http://www.mendeley.com/documents/?uuid=26a3025e-5e2a-4af9-a004-1203c074b905"]},{"id":"ITEM-2","itemData":{"DOI":"10.1111/ele.12348","ISSN":"14610248","PMID":"25205436","abstract":"Species are the unit of analysis in many global change and conservation biology studies; however, species are not uniform entities but are composed of different, sometimes locally adapted, populations differing in plasticity. We examined how intraspecific variation in thermal niches and phenotypic plasticity will affect species distributions in a warming climate. We first developed a conceptual model linking plasticity and niche breadth, providing five alternative intraspecific scenarios that are consistent with existing literature. Secondly, we used ecological niche-modeling techniques to quantify the impact of each intraspecific scenario on the distribution of a virtual species across a geographically realistic setting. Finally, we performed an analogous modeling exercise using real data on the climatic niches of different tree provenances. We show that when population differentiation is accounted for and dispersal is restricted, forecasts of species range shifts under climate change are even more pessimistic than those using the conventional assumption of homogeneously high plasticity across a species' range. Suitable population-level data are not available for most species so identifying general patterns of population differentiation could fill this gap. However, the literature review revealed contrasting patterns among species, urging greater levels of integration among empirical, modeling and theoretical research on intraspecific phenotypic variation.","author":[{"dropping-particle":"","family":"Valladares","given":"Fernando","non-dropping-particle":"","parse-names":false,"suffix":""},{"dropping-particle":"","family":"Matesanz","given":"Silvia","non-dropping-particle":"","parse-names":false,"suffix":""},{"dropping-particle":"","family":"Guilhaumon","given":"François","non-dropping-particle":"","parse-names":false,"suffix":""},{"dropping-particle":"","family":"Araújo","given":"Miguel B.","non-dropping-particle":"","parse-names":false,"suffix":""},{"dropping-particle":"","family":"Balaguer","given":"Luis","non-dropping-particle":"","parse-names":false,"suffix":""},{"dropping-particle":"","family":"Benito-Garzón","given":"Marta","non-dropping-particle":"","parse-names":false,"suffix":""},{"dropping-particle":"","family":"Cornwell","given":"Will","non-dropping-particle":"","parse-names":false,"suffix":""},{"dropping-particle":"","family":"Gianoli","given":"Ernesto","non-dropping-particle":"","parse-names":false,"suffix":""},{"dropping-particle":"","family":"Kleunen","given":"Mark","non-dropping-particle":"van","parse-names":false,"suffix":""},{"dropping-particle":"","family":"Naya","given":"Daniel E.","non-dropping-particle":"","parse-names":false,"suffix":""},{"dropping-particle":"","family":"Nicotra","given":"Adrienne B.","non-dropping-particle":"","parse-names":false,"suffix":""},{"dropping-particle":"","family":"Poorter","given":"Hendrik","non-dropping-particle":"","parse-names":false,"suffix":""},{"dropping-particle":"","family":"Zavala","given":"Miguel A.","non-dropping-particle":"","parse-names":false,"suffix":""}],"container-title":"Ecology Letters","id":"ITEM-2","issue":"11","issued":{"date-parts":[["2014"]]},"page":"1351-1364","title":"The effects of phenotypic plasticity and local adaptation on forecasts of species range shifts under climate change","type":"article-journal","volume":"17"},"uris":["http://www.mendeley.com/documents/?uuid=6bdbbc63-e65e-4f28-9b1b-96238c124060"]}],"mendeley":{"formattedCitation":"(Atkins &amp; Travis 2010; Valladares et al. 2014)","plainTextFormattedCitation":"(Atkins &amp; Travis 2010; Valladares et al. 2014)","previouslyFormattedCitation":"(Atkins &amp; Travis 2010; Valladares et al. 2014)"},"properties":{"noteIndex":0},"schema":"https://github.com/citation-style-language/schema/raw/master/csl-citation.json"}</w:instrText>
      </w:r>
      <w:r w:rsidR="00596825">
        <w:fldChar w:fldCharType="separate"/>
      </w:r>
      <w:r w:rsidR="00596825" w:rsidRPr="00596825">
        <w:rPr>
          <w:noProof/>
        </w:rPr>
        <w:t>(Atkins &amp; Travis 2010; Valladares et al. 2014)</w:t>
      </w:r>
      <w:r w:rsidR="00596825">
        <w:fldChar w:fldCharType="end"/>
      </w:r>
      <w:ins w:id="44" w:author="EDUARDO FERNANDEZ PASCUAL" w:date="2024-01-17T09:06:00Z">
        <w:r w:rsidR="00452DE4">
          <w:t>, especially</w:t>
        </w:r>
      </w:ins>
      <w:r w:rsidR="00AC2A1E" w:rsidRPr="00156250">
        <w:t xml:space="preserve"> </w:t>
      </w:r>
      <w:del w:id="45" w:author="EDUARDO FERNANDEZ PASCUAL" w:date="2024-01-17T09:06:00Z">
        <w:r w:rsidR="00AC2A1E" w:rsidRPr="00156250" w:rsidDel="00452DE4">
          <w:delText xml:space="preserve">and more susceptible </w:delText>
        </w:r>
      </w:del>
      <w:r w:rsidR="00AC2A1E" w:rsidRPr="00156250">
        <w:t xml:space="preserve">under </w:t>
      </w:r>
      <w:del w:id="46" w:author="EDUARDO FERNANDEZ PASCUAL" w:date="2024-01-17T09:06:00Z">
        <w:r w:rsidR="00AC2A1E" w:rsidRPr="00156250" w:rsidDel="00452DE4">
          <w:delText xml:space="preserve">the </w:delText>
        </w:r>
      </w:del>
      <w:r w:rsidR="00AC2A1E" w:rsidRPr="00156250">
        <w:t xml:space="preserve">current </w:t>
      </w:r>
      <w:del w:id="47" w:author="EDUARDO FERNANDEZ PASCUAL" w:date="2024-01-17T09:06:00Z">
        <w:r w:rsidR="00AC2A1E" w:rsidRPr="00156250" w:rsidDel="00452DE4">
          <w:delText xml:space="preserve">climate </w:delText>
        </w:r>
      </w:del>
      <w:ins w:id="48" w:author="EDUARDO FERNANDEZ PASCUAL" w:date="2024-01-17T09:06:00Z">
        <w:r w:rsidR="00452DE4">
          <w:t>global</w:t>
        </w:r>
        <w:r w:rsidR="00452DE4" w:rsidRPr="00156250">
          <w:t xml:space="preserve"> </w:t>
        </w:r>
      </w:ins>
      <w:r w:rsidR="00AC2A1E" w:rsidRPr="00156250">
        <w:t xml:space="preserve">change </w:t>
      </w:r>
      <w:r w:rsidR="00596825">
        <w:fldChar w:fldCharType="begin" w:fldLock="1"/>
      </w:r>
      <w:r w:rsidR="00596825">
        <w:instrText>ADDIN CSL_CITATION {"citationItems":[{"id":"ITEM-1","itemData":{"DOI":"10.1111/gcb.13990","ISSN":"13652486","PMID":"29155464","abstract":"Many predictions of how climate change will impact biodiversity have focused on range shifts using species-wide climate tolerances, an approach that ignores the demographic mechanisms that enable species to attain broad geographic distributions. But these mechanisms matter, as responses to climate change could fundamentally differ depending on the contributions of life-history plasticity vs. local adaptation to species-wide climate tolerances. In particular, if local adaptation to climate is strong, populations across a species’ range—not only those at the trailing range edge—could decline sharply with global climate change. Indeed, faster rates of climate change in many high latitude regions could combine with local adaptation to generate sharper declines well away from trailing edges. Combining 15 years of demographic data from field populations across North America with growth chamber warming experiments, we show that growth and survival in a widespread tundra plant show compensatory responses to warming throughout the species’ latitudinal range, buffering overall performance across a range of temperatures. However, populations also differ in their temperature responses, consistent with adaptation to local climate, especially growing season temperature. In particular, warming begins to negatively impact plant growth at cooler temperatures for plants from colder, northern populations than for those from warmer, southern populations, both in the field and in growth chambers. Furthermore, the individuals and maternal families with the fastest growth also have the lowest water use efficiency at all temperatures, suggesting that a trade-off between growth and water use efficiency could further constrain responses to forecasted warming and drying. Taken together, these results suggest that populations throughout species’ ranges could be at risk of decline with continued climate change, and that the focus on trailing edge populations risks overlooking the largest potential impacts of climate change on species’ abundance and distribution.","author":[{"dropping-particle":"","family":"Peterson","given":"Megan L.","non-dropping-particle":"","parse-names":false,"suffix":""},{"dropping-particle":"","family":"Doak","given":"Daniel F.","non-dropping-particle":"","parse-names":false,"suffix":""},{"dropping-particle":"","family":"Morris","given":"William F.","non-dropping-particle":"","parse-names":false,"suffix":""}],"container-title":"Global Change Biology","id":"ITEM-1","issue":"4","issued":{"date-parts":[["2018"]]},"page":"1614-1625","title":"Both life-history plasticity and local adaptation will shape range-wide responses to climate warming in the tundra plant Silene acaulis","type":"article-journal","volume":"24"},"uris":["http://www.mendeley.com/documents/?uuid=377a4e6c-399f-43ff-a846-a564b252c62a"]}],"mendeley":{"formattedCitation":"(Peterson et al. 2018)","plainTextFormattedCitation":"(Peterson et al. 2018)","previouslyFormattedCitation":"(Peterson et al. 2018)"},"properties":{"noteIndex":0},"schema":"https://github.com/citation-style-language/schema/raw/master/csl-citation.json"}</w:instrText>
      </w:r>
      <w:r w:rsidR="00596825">
        <w:fldChar w:fldCharType="separate"/>
      </w:r>
      <w:r w:rsidR="00596825" w:rsidRPr="00596825">
        <w:rPr>
          <w:noProof/>
        </w:rPr>
        <w:t>(Peterson et al. 2018)</w:t>
      </w:r>
      <w:r w:rsidR="00596825">
        <w:fldChar w:fldCharType="end"/>
      </w:r>
      <w:r w:rsidR="00793460" w:rsidRPr="00156250">
        <w:t xml:space="preserve">. </w:t>
      </w:r>
      <w:r w:rsidR="0027123A" w:rsidRPr="00156250">
        <w:t>In this situation, p</w:t>
      </w:r>
      <w:r w:rsidR="00A202DC" w:rsidRPr="00156250">
        <w:t xml:space="preserve">henotypic plasticity </w:t>
      </w:r>
      <w:r w:rsidR="001754C6" w:rsidRPr="00156250">
        <w:t xml:space="preserve">may be the key to </w:t>
      </w:r>
      <w:del w:id="49" w:author="EDUARDO FERNANDEZ PASCUAL" w:date="2024-01-17T09:06:00Z">
        <w:r w:rsidR="001754C6" w:rsidRPr="00156250" w:rsidDel="007A3D70">
          <w:delText xml:space="preserve">quick </w:delText>
        </w:r>
      </w:del>
      <w:ins w:id="50" w:author="EDUARDO FERNANDEZ PASCUAL" w:date="2024-01-17T09:06:00Z">
        <w:r w:rsidR="007A3D70">
          <w:t>fast</w:t>
        </w:r>
        <w:r w:rsidR="007A3D70" w:rsidRPr="00156250">
          <w:t xml:space="preserve"> </w:t>
        </w:r>
      </w:ins>
      <w:r w:rsidR="001754C6" w:rsidRPr="00156250">
        <w:t xml:space="preserve">plant responses to new conditions </w:t>
      </w:r>
      <w:r w:rsidR="00223746" w:rsidRPr="00156250">
        <w:fldChar w:fldCharType="begin" w:fldLock="1"/>
      </w:r>
      <w:r w:rsidR="00596825">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Science","id":"ITEM-2","issue":"12","issued":{"date-parts":[["2010"]]},"page":"684-692","title":"Plant phenotypic plasticity in a changing climate","type":"article-journal","volume":"15"},"uris":["http://www.mendeley.com/documents/?uuid=ede17c98-afc9-4b67-bb3f-ac955cc69258"]},{"id":"ITEM-3","itemData":{"DOI":"10.1111/j.1523-1739.2010.01552.x","ISSN":"08888892","PMID":"20646016","abstract":"Climate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Biology","id":"ITEM-3","issue":"1","issued":{"date-parts":[["2011"]]},"page":"56-63","title":"Efectos Interactivos de la Plasticidad Fenotípica y Evolucíon sobre la Persistencia Poblacional en un Clima Cambiante","type":"article-journal","volume":"25"},"uris":["http://www.mendeley.com/documents/?uuid=6a753c7f-6a30-4f41-b1a2-e1aa2cc43f80"]},{"id":"ITEM-4","itemData":{"DOI":"10.1111/j.1749-6632.2010.05704.x","ISBN":"9781573317924","ISSN":"17496632","PMID":"20860682","abstract":"Global change drivers create new environmental scenarios and selective pressures, affecting plant species in various interacting ways. Plants respond with changes in phenology, physiology, and reproduction, with consequences for biotic interactions and community composition. We review information on phenotypic plasticity, a primary means by which plants cope with global change scenarios, recommending promising approaches for investigating the evolution of plasticity and describing constraints to its evolution. We discuss the important but largely ignored role of phenotypic plasticity in range shifts and review the extensive literature on invasive species as models of evolutionary change in novel environments. Plasticity can play a role both in the short-term response of plant populations to global change as well as in their long-term fate through the maintenance of genetic variation. In new environmental conditions, plasticity of certain functional traits may be beneficial (i.e., the plastic response is accompanied by a fitness advantage) and thus selected for. Plasticity can also be relevant in the establishment and persistence of plants in novel environments that are crucial for populations at the colonizing edge in range shifts induced by climate change. Experimental studies show taxonomically widespread plastic responses to global change drivers in many functional traits, though there is a lack of empirical support for many theoretical models on the evolution of phenotypic plasticity. Future studies should assess the adaptive value and evolutionary potential of plasticity under complex, realistic global change scenarios. Promising tools include resurrection protocols and artificial selection experiments. © 2010 New York Academy of Sciences.","author":[{"dropping-particle":"","family":"Matesanz","given":"Silvia","non-dropping-particle":"","parse-names":false,"suffix":""},{"dropping-particle":"","family":"Gianoli","given":"Ernesto","non-dropping-particle":"","parse-names":false,"suffix":""},{"dropping-particle":"","family":"Valladares","given":"Fernando","non-dropping-particle":"","parse-names":false,"suffix":""}],"container-title":"Annals of the New York Academy of Sciences","id":"ITEM-4","issued":{"date-parts":[["2010"]]},"page":"35-55","title":"Global change and the evolution of phenotypic plasticity in plants","type":"article-journal","volume":"1206"},"uris":["http://www.mendeley.com/documents/?uuid=8fa1dbc8-3b2b-4a7d-a40a-ff8674e9a8d9"]}],"mendeley":{"formattedCitation":"(Matesanz et al. 2010; Nicotra et al. 2010; Reed et al. 2011; Walck et al. 2011)","plainTextFormattedCitation":"(Matesanz et al. 2010; Nicotra et al. 2010; Reed et al. 2011; Walck et al. 2011)","previouslyFormattedCitation":"(Matesanz et al. 2010; Nicotra et al. 2010; Reed et al. 2011; Walck et al. 2011)"},"properties":{"noteIndex":0},"schema":"https://github.com/citation-style-language/schema/raw/master/csl-citation.json"}</w:instrText>
      </w:r>
      <w:r w:rsidR="00223746" w:rsidRPr="00156250">
        <w:fldChar w:fldCharType="separate"/>
      </w:r>
      <w:r w:rsidR="00596825" w:rsidRPr="00596825">
        <w:rPr>
          <w:noProof/>
        </w:rPr>
        <w:t>(Matesanz et al. 2010; Nicotra et al. 2010; Reed et al. 2011; Walck et al. 2011)</w:t>
      </w:r>
      <w:r w:rsidR="00223746" w:rsidRPr="00156250">
        <w:fldChar w:fldCharType="end"/>
      </w:r>
      <w:ins w:id="51" w:author="EDUARDO FERNANDEZ PASCUAL" w:date="2024-01-17T10:27:00Z">
        <w:r w:rsidR="00B334EF">
          <w:t xml:space="preserve">, </w:t>
        </w:r>
      </w:ins>
      <w:del w:id="52" w:author="EDUARDO FERNANDEZ PASCUAL" w:date="2024-01-17T10:27:00Z">
        <w:r w:rsidR="00382DF7" w:rsidDel="00B334EF">
          <w:delText xml:space="preserve"> </w:delText>
        </w:r>
        <w:r w:rsidR="00596825" w:rsidDel="00B334EF">
          <w:delText>and</w:delText>
        </w:r>
        <w:r w:rsidR="00E85B87" w:rsidRPr="00156250" w:rsidDel="00B334EF">
          <w:delText xml:space="preserve"> </w:delText>
        </w:r>
        <w:r w:rsidR="00E173A0" w:rsidRPr="00156250" w:rsidDel="00615C59">
          <w:delText xml:space="preserve">can also </w:delText>
        </w:r>
      </w:del>
      <w:r w:rsidR="00E173A0" w:rsidRPr="00156250">
        <w:t>act</w:t>
      </w:r>
      <w:ins w:id="53" w:author="EDUARDO FERNANDEZ PASCUAL" w:date="2024-01-17T10:27:00Z">
        <w:r w:rsidR="00B334EF">
          <w:t>ing</w:t>
        </w:r>
      </w:ins>
      <w:r w:rsidR="00E173A0" w:rsidRPr="00156250">
        <w:t xml:space="preserve"> as a buffer</w:t>
      </w:r>
      <w:r w:rsidR="009D6BEF" w:rsidRPr="00156250">
        <w:t xml:space="preserve"> </w:t>
      </w:r>
      <w:del w:id="54" w:author="EDUARDO FERNANDEZ PASCUAL" w:date="2024-01-17T09:07:00Z">
        <w:r w:rsidR="00F70211" w:rsidRPr="00156250" w:rsidDel="007A3D70">
          <w:delText xml:space="preserve">to </w:delText>
        </w:r>
      </w:del>
      <w:ins w:id="55" w:author="EDUARDO FERNANDEZ PASCUAL" w:date="2024-01-17T09:07:00Z">
        <w:r w:rsidR="007A3D70">
          <w:t>against</w:t>
        </w:r>
        <w:r w:rsidR="007A3D70" w:rsidRPr="00156250">
          <w:t xml:space="preserve"> </w:t>
        </w:r>
      </w:ins>
      <w:r w:rsidR="00F70211" w:rsidRPr="00156250">
        <w:t>environmental changes</w:t>
      </w:r>
      <w:r w:rsidR="00596825">
        <w:t xml:space="preserve"> </w:t>
      </w:r>
      <w:r w:rsidR="00596825">
        <w:fldChar w:fldCharType="begin" w:fldLock="1"/>
      </w:r>
      <w:r w:rsidR="00D379E7">
        <w:instrText>ADDIN CSL_CITATION {"citationItems":[{"id":"ITEM-1","itemData":{"DOI":"10.1111/j.1420-9101.2009.01754.x","ISSN":"1010061X","PMID":"19467134","abstract":"Adaptation to a sudden extreme change in environment, beyond the usual range of background environmental fluctuations, is analysed using a quantitative genetic model of phenotypic plasticity. Generations are discrete, with time lag τ between a critical period for environmental influence on individual development and natural selection on adult phenotypes. The optimum phenotype, and genotypic norms of reaction, are linear functions of the environment. Reaction norm elevation and slope (plasticity) vary among genotypes. Initially, in the average background environment, the character is canalized with minimum genetic and phenotypic variance, and no correlation between reaction norm elevation and slope. The optimal plasticity is proportional to the predictability of environmental fluctuations over time lag τ. During the first generation in the new environment the mean fitness suddenly drops and the mean phenotype jumps towards the new optimum phenotype by plasticity. Subsequent adaptation occurs in two phases. Rapid evolution of increased plasticity allows the mean phenotype to closely approach the new optimum. The new phenotype then undergoes slow genetic assimilation, with reduction in plasticity compensated by genetic evolution of reaction norm elevation in the original environment. © 2009 European Society For Evolutionary Biology.","author":[{"dropping-particle":"","family":"Lande","given":"R.","non-dropping-particle":"","parse-names":false,"suffix":""}],"container-title":"Journal of Evolutionary Biology","id":"ITEM-1","issue":"7","issued":{"date-parts":[["2009"]]},"page":"1435-1446","title":"Adaptation to an extraordinary environment by evolution of phenotypic plasticity and genetic assimilation","type":"article-journal","volume":"22"},"uris":["http://www.mendeley.com/documents/?uuid=e916ba23-0d2d-420e-bb88-6a77d958a0d3"]},{"id":"ITEM-2","itemData":{"DOI":"10.1371/journal.pbio.1000357","ISSN":"15449173","PMID":"20463950","abstract":"Many species are experiencing sustained environmental change mainly due to human activities. The unusual rate and extent of anthropogenic alterations of the environment may exceed the capacity of developmental, genetic, and demographic mechanisms that populations have evolved to deal with environmental change. To begin to understand the limits to population persistence, we present a simple evolutionary model for the critical rate of environmental change beyond which a population must decline and go extinct. We use this model to highlight the major determinants of extinction risk in a changing environment, and identify research needs for improved predictions based on projected changes in environmental variables. Two key parameters relating the environment to population biology have not yet received sufficient attention. Phenotypic plasticity, the direct influence of environment on the development of individual phenotypes, is increasingly considered an important component of phenotypic change in the wild and should be incorporated in models of population persistence. Environmental sensitivity of selection, the change in the optimum phenotype with the environment, still crucially needs empirical assessment. We use environmental tolerance curves and other examples of ecological and evolutionary responses to climate change to illustrate how these mechanistic approaches can be developed for predictive purposes. © 2010 Chevin et al.","author":[{"dropping-particle":"","family":"Chevin","given":"Luis Miguel","non-dropping-particle":"","parse-names":false,"suffix":""},{"dropping-particle":"","family":"Lande","given":"Russell","non-dropping-particle":"","parse-names":false,"suffix":""},{"dropping-particle":"","family":"Mace","given":"Georgina M.","non-dropping-particle":"","parse-names":false,"suffix":""}],"container-title":"PLoS Biology","id":"ITEM-2","issue":"4","issued":{"date-parts":[["2010"]]},"title":"Adaptation, plasticity, and extinction in a changing environment: Towards a predictive theory","type":"article-journal","volume":"8"},"uris":["http://www.mendeley.com/documents/?uuid=16d5afc5-40c6-44e7-bf74-bd9cbc0d066c"]}],"mendeley":{"formattedCitation":"(Lande 2009; Chevin et al. 2010)","plainTextFormattedCitation":"(Lande 2009; Chevin et al. 2010)","previouslyFormattedCitation":"(Lande 2009; Chevin et al. 2010)"},"properties":{"noteIndex":0},"schema":"https://github.com/citation-style-language/schema/raw/master/csl-citation.json"}</w:instrText>
      </w:r>
      <w:r w:rsidR="00596825">
        <w:fldChar w:fldCharType="separate"/>
      </w:r>
      <w:r w:rsidR="00596825" w:rsidRPr="00596825">
        <w:rPr>
          <w:noProof/>
        </w:rPr>
        <w:t>(Lande 2009; Chevin et al. 2010)</w:t>
      </w:r>
      <w:r w:rsidR="00596825">
        <w:fldChar w:fldCharType="end"/>
      </w:r>
      <w:r w:rsidR="001754C6" w:rsidRPr="00156250">
        <w:t>.</w:t>
      </w:r>
      <w:r w:rsidR="001754C6" w:rsidRPr="00F347B2">
        <w:t xml:space="preserve"> </w:t>
      </w:r>
    </w:p>
    <w:p w14:paraId="41CC9E3F" w14:textId="76524A99" w:rsidR="008968CF" w:rsidRDefault="005106A7" w:rsidP="00A026B7">
      <w:pPr>
        <w:autoSpaceDE w:val="0"/>
        <w:autoSpaceDN w:val="0"/>
        <w:adjustRightInd w:val="0"/>
        <w:spacing w:after="0" w:line="360" w:lineRule="auto"/>
        <w:ind w:firstLine="709"/>
        <w:jc w:val="both"/>
        <w:rPr>
          <w:ins w:id="56" w:author="EDUARDO FERNANDEZ PASCUAL" w:date="2024-01-17T09:16:00Z"/>
        </w:rPr>
      </w:pPr>
      <w:ins w:id="57" w:author="EDUARDO FERNANDEZ PASCUAL" w:date="2024-01-17T09:08:00Z">
        <w:r>
          <w:t xml:space="preserve">Among other things, </w:t>
        </w:r>
      </w:ins>
      <w:ins w:id="58" w:author="EDUARDO FERNANDEZ PASCUAL" w:date="2024-01-17T09:09:00Z">
        <w:r w:rsidR="0016001C">
          <w:t xml:space="preserve">environmental changes can pose challenges to successful plant </w:t>
        </w:r>
      </w:ins>
      <w:ins w:id="59" w:author="EDUARDO FERNANDEZ PASCUAL" w:date="2024-01-17T09:10:00Z">
        <w:r w:rsidR="00653DB5">
          <w:t>regeneration</w:t>
        </w:r>
      </w:ins>
      <w:ins w:id="60" w:author="EDUARDO FERNANDEZ PASCUAL" w:date="2024-01-17T09:11:00Z">
        <w:r w:rsidR="00407C07">
          <w:t xml:space="preserve"> from seeds</w:t>
        </w:r>
      </w:ins>
      <w:ins w:id="61" w:author="EDUARDO FERNANDEZ PASCUAL" w:date="2024-01-17T09:15:00Z">
        <w:r w:rsidR="004A5331">
          <w:t>, a key life history process that determines</w:t>
        </w:r>
        <w:r w:rsidR="000D1FED">
          <w:t xml:space="preserve"> the ability </w:t>
        </w:r>
        <w:r w:rsidR="001F7B7F">
          <w:t xml:space="preserve">of </w:t>
        </w:r>
      </w:ins>
      <w:ins w:id="62" w:author="EDUARDO FERNANDEZ PASCUAL" w:date="2024-01-17T09:16:00Z">
        <w:r w:rsidR="001F7B7F">
          <w:t xml:space="preserve">plant </w:t>
        </w:r>
      </w:ins>
      <w:ins w:id="63" w:author="EDUARDO FERNANDEZ PASCUAL" w:date="2024-01-17T09:15:00Z">
        <w:r w:rsidR="001F7B7F">
          <w:t xml:space="preserve">populations </w:t>
        </w:r>
        <w:r w:rsidR="000D1FED">
          <w:t>to migrate or persist</w:t>
        </w:r>
      </w:ins>
      <w:ins w:id="64" w:author="EDUARDO FERNANDEZ PASCUAL" w:date="2024-01-17T09:09:00Z">
        <w:r w:rsidR="0016001C">
          <w:t xml:space="preserve"> (</w:t>
        </w:r>
        <w:commentRangeStart w:id="65"/>
        <w:r w:rsidR="0016001C">
          <w:t>…</w:t>
        </w:r>
      </w:ins>
      <w:commentRangeEnd w:id="65"/>
      <w:ins w:id="66" w:author="EDUARDO FERNANDEZ PASCUAL" w:date="2024-01-17T09:11:00Z">
        <w:r w:rsidR="00407C07">
          <w:rPr>
            <w:rStyle w:val="Refdecomentario"/>
          </w:rPr>
          <w:commentReference w:id="65"/>
        </w:r>
      </w:ins>
      <w:ins w:id="67" w:author="EDUARDO FERNANDEZ PASCUAL" w:date="2024-01-17T09:09:00Z">
        <w:r w:rsidR="0016001C">
          <w:t xml:space="preserve">, </w:t>
        </w:r>
        <w:commentRangeStart w:id="68"/>
        <w:r w:rsidR="0016001C">
          <w:t>…</w:t>
        </w:r>
      </w:ins>
      <w:commentRangeEnd w:id="68"/>
      <w:ins w:id="69" w:author="EDUARDO FERNANDEZ PASCUAL" w:date="2024-01-17T09:11:00Z">
        <w:r w:rsidR="00407C07">
          <w:rPr>
            <w:rStyle w:val="Refdecomentario"/>
          </w:rPr>
          <w:commentReference w:id="68"/>
        </w:r>
        <w:r w:rsidR="00407C07">
          <w:t xml:space="preserve">, </w:t>
        </w:r>
        <w:commentRangeStart w:id="70"/>
        <w:r w:rsidR="00407C07">
          <w:t>…</w:t>
        </w:r>
        <w:commentRangeEnd w:id="70"/>
        <w:r w:rsidR="00661F23">
          <w:rPr>
            <w:rStyle w:val="Refdecomentario"/>
          </w:rPr>
          <w:commentReference w:id="70"/>
        </w:r>
      </w:ins>
      <w:ins w:id="71" w:author="EDUARDO FERNANDEZ PASCUAL" w:date="2024-01-17T09:09:00Z">
        <w:r w:rsidR="0016001C">
          <w:t xml:space="preserve">). </w:t>
        </w:r>
      </w:ins>
      <w:ins w:id="72" w:author="EDUARDO FERNANDEZ PASCUAL" w:date="2024-01-17T09:19:00Z">
        <w:r w:rsidR="009C088F">
          <w:t xml:space="preserve">Seed germination is an </w:t>
        </w:r>
        <w:proofErr w:type="spellStart"/>
        <w:r w:rsidR="009C088F">
          <w:t>ecophysiological</w:t>
        </w:r>
        <w:proofErr w:type="spellEnd"/>
        <w:r w:rsidR="009C088F">
          <w:t xml:space="preserve"> process driven by moisture and temperature</w:t>
        </w:r>
      </w:ins>
      <w:ins w:id="73" w:author="EDUARDO FERNANDEZ PASCUAL" w:date="2024-01-17T09:20:00Z">
        <w:r w:rsidR="00563D7C">
          <w:t xml:space="preserve"> </w:t>
        </w:r>
        <w:r w:rsidR="00FD78DF">
          <w:t>(</w:t>
        </w:r>
        <w:r w:rsidR="00FD78DF" w:rsidRPr="001F65DF">
          <w:rPr>
            <w:noProof/>
          </w:rPr>
          <w:t>Bewley et al. 2013</w:t>
        </w:r>
        <w:r w:rsidR="00FD78DF">
          <w:t>) and, thus, i</w:t>
        </w:r>
      </w:ins>
      <w:ins w:id="74" w:author="EDUARDO FERNANDEZ PASCUAL" w:date="2024-01-17T09:37:00Z">
        <w:r w:rsidR="00CF5D96">
          <w:t>t i</w:t>
        </w:r>
      </w:ins>
      <w:ins w:id="75" w:author="EDUARDO FERNANDEZ PASCUAL" w:date="2024-01-17T09:20:00Z">
        <w:r w:rsidR="00FD78DF">
          <w:t>s highly sensitive to</w:t>
        </w:r>
      </w:ins>
      <w:ins w:id="76" w:author="EDUARDO FERNANDEZ PASCUAL" w:date="2024-01-17T09:21:00Z">
        <w:r w:rsidR="00FD78DF">
          <w:t xml:space="preserve"> changes in these two environmental factors (</w:t>
        </w:r>
        <w:commentRangeStart w:id="77"/>
        <w:r w:rsidR="000A3A4B">
          <w:t>…</w:t>
        </w:r>
        <w:commentRangeEnd w:id="77"/>
        <w:r w:rsidR="000A3A4B">
          <w:rPr>
            <w:rStyle w:val="Refdecomentario"/>
          </w:rPr>
          <w:commentReference w:id="77"/>
        </w:r>
        <w:r w:rsidR="00FD78DF">
          <w:t>).</w:t>
        </w:r>
      </w:ins>
      <w:ins w:id="78" w:author="EDUARDO FERNANDEZ PASCUAL" w:date="2024-01-17T09:23:00Z">
        <w:r w:rsidR="008A2F95">
          <w:t xml:space="preserve"> </w:t>
        </w:r>
      </w:ins>
      <w:moveToRangeStart w:id="79" w:author="EDUARDO FERNANDEZ PASCUAL" w:date="2024-01-17T09:23:00Z" w:name="move156375799"/>
      <w:moveTo w:id="80" w:author="EDUARDO FERNANDEZ PASCUAL" w:date="2024-01-17T09:23:00Z">
        <w:del w:id="81" w:author="EDUARDO FERNANDEZ PASCUAL" w:date="2024-01-17T09:23:00Z">
          <w:r w:rsidR="008A2F95" w:rsidDel="008A2F95">
            <w:delText>C</w:delText>
          </w:r>
          <w:r w:rsidR="008A2F95" w:rsidRPr="001637A8" w:rsidDel="008A2F95">
            <w:delText>onsidering the ample i</w:delText>
          </w:r>
        </w:del>
      </w:moveTo>
      <w:ins w:id="82" w:author="EDUARDO FERNANDEZ PASCUAL" w:date="2024-01-17T09:23:00Z">
        <w:r w:rsidR="008A2F95">
          <w:t>I</w:t>
        </w:r>
      </w:ins>
      <w:moveTo w:id="83" w:author="EDUARDO FERNANDEZ PASCUAL" w:date="2024-01-17T09:23:00Z">
        <w:r w:rsidR="008A2F95" w:rsidRPr="001637A8">
          <w:t xml:space="preserve">ntraspecific variability </w:t>
        </w:r>
        <w:del w:id="84" w:author="EDUARDO FERNANDEZ PASCUAL" w:date="2024-01-17T09:23:00Z">
          <w:r w:rsidR="008A2F95" w:rsidDel="008A2F95">
            <w:delText xml:space="preserve">found </w:delText>
          </w:r>
        </w:del>
        <w:r w:rsidR="008A2F95" w:rsidRPr="001637A8">
          <w:t xml:space="preserve">in seed </w:t>
        </w:r>
        <w:del w:id="85" w:author="EDUARDO FERNANDEZ PASCUAL" w:date="2024-01-17T09:23:00Z">
          <w:r w:rsidR="008A2F95" w:rsidRPr="001637A8" w:rsidDel="008A2F95">
            <w:delText>traits</w:delText>
          </w:r>
        </w:del>
      </w:moveTo>
      <w:ins w:id="86" w:author="EDUARDO FERNANDEZ PASCUAL" w:date="2024-01-17T09:23:00Z">
        <w:r w:rsidR="008A2F95">
          <w:t xml:space="preserve">responses to </w:t>
        </w:r>
        <w:r w:rsidR="00125EEA">
          <w:t>moisture and temperature will be key for the</w:t>
        </w:r>
      </w:ins>
      <w:moveTo w:id="87" w:author="EDUARDO FERNANDEZ PASCUAL" w:date="2024-01-17T09:23:00Z">
        <w:r w:rsidR="008A2F95" w:rsidRPr="001637A8">
          <w:t xml:space="preserve"> </w:t>
        </w:r>
      </w:moveTo>
      <w:ins w:id="88" w:author="EDUARDO FERNANDEZ PASCUAL" w:date="2024-01-17T09:23:00Z">
        <w:r w:rsidR="00125EEA" w:rsidRPr="001637A8">
          <w:t>adaption or acclimatization</w:t>
        </w:r>
        <w:r w:rsidR="00125EEA">
          <w:t xml:space="preserve"> o</w:t>
        </w:r>
      </w:ins>
      <w:ins w:id="89" w:author="EDUARDO FERNANDEZ PASCUAL" w:date="2024-01-17T09:24:00Z">
        <w:r w:rsidR="00125EEA">
          <w:t>f plant regeneration to ongoing climate change</w:t>
        </w:r>
      </w:ins>
      <w:ins w:id="90" w:author="EDUARDO FERNANDEZ PASCUAL" w:date="2024-01-17T09:23:00Z">
        <w:r w:rsidR="00125EEA" w:rsidRPr="001637A8">
          <w:t xml:space="preserve"> </w:t>
        </w:r>
      </w:ins>
      <w:moveTo w:id="91" w:author="EDUARDO FERNANDEZ PASCUAL" w:date="2024-01-17T09:23:00Z">
        <w:r w:rsidR="008A2F95">
          <w:fldChar w:fldCharType="begin" w:fldLock="1"/>
        </w:r>
        <w:r w:rsidR="008A2F95">
          <w: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Yates, et al. 2015)","plainTextFormattedCitation":"(Cochrane, Yates, et al. 2015)","previouslyFormattedCitation":"(Cochrane, Yates, et al. 2015)"},"properties":{"noteIndex":0},"schema":"https://github.com/citation-style-language/schema/raw/master/csl-citation.json"}</w:instrText>
        </w:r>
        <w:r w:rsidR="008A2F95">
          <w:fldChar w:fldCharType="separate"/>
        </w:r>
        <w:r w:rsidR="008A2F95" w:rsidRPr="001F1AE2">
          <w:rPr>
            <w:noProof/>
          </w:rPr>
          <w:t>(Cochrane, Yates, et al. 2015)</w:t>
        </w:r>
        <w:r w:rsidR="008A2F95">
          <w:fldChar w:fldCharType="end"/>
        </w:r>
      </w:moveTo>
      <w:ins w:id="92" w:author="EDUARDO FERNANDEZ PASCUAL" w:date="2024-01-17T09:25:00Z">
        <w:r w:rsidR="0042467D">
          <w:t>. However, compared to temperature (</w:t>
        </w:r>
        <w:commentRangeStart w:id="93"/>
        <w:r w:rsidR="009B399F">
          <w:rPr>
            <w:noProof/>
          </w:rPr>
          <w:t>…</w:t>
        </w:r>
      </w:ins>
      <w:commentRangeEnd w:id="93"/>
      <w:ins w:id="94" w:author="EDUARDO FERNANDEZ PASCUAL" w:date="2024-01-17T09:26:00Z">
        <w:r w:rsidR="009B399F">
          <w:rPr>
            <w:rStyle w:val="Refdecomentario"/>
          </w:rPr>
          <w:commentReference w:id="93"/>
        </w:r>
      </w:ins>
      <w:ins w:id="95" w:author="EDUARDO FERNANDEZ PASCUAL" w:date="2024-01-17T09:25:00Z">
        <w:r w:rsidR="009B399F">
          <w:rPr>
            <w:noProof/>
          </w:rPr>
          <w:t xml:space="preserve">, </w:t>
        </w:r>
      </w:ins>
      <w:commentRangeStart w:id="96"/>
      <w:ins w:id="97" w:author="EDUARDO FERNANDEZ PASCUAL" w:date="2024-01-17T09:50:00Z">
        <w:r w:rsidR="009D667F">
          <w:rPr>
            <w:noProof/>
          </w:rPr>
          <w:t>…</w:t>
        </w:r>
        <w:commentRangeEnd w:id="96"/>
        <w:r w:rsidR="00956530">
          <w:rPr>
            <w:rStyle w:val="Refdecomentario"/>
          </w:rPr>
          <w:commentReference w:id="96"/>
        </w:r>
        <w:r w:rsidR="009D667F">
          <w:rPr>
            <w:noProof/>
          </w:rPr>
          <w:t xml:space="preserve">, </w:t>
        </w:r>
      </w:ins>
      <w:ins w:id="98" w:author="EDUARDO FERNANDEZ PASCUAL" w:date="2024-01-17T09:25:00Z">
        <w:r w:rsidR="009B399F" w:rsidRPr="00763479">
          <w:rPr>
            <w:noProof/>
          </w:rPr>
          <w:t>Fernández-Pascual et al. 2019</w:t>
        </w:r>
        <w:r w:rsidR="0042467D">
          <w:t>), few</w:t>
        </w:r>
      </w:ins>
      <w:ins w:id="99" w:author="EDUARDO FERNANDEZ PASCUAL" w:date="2024-01-17T09:26:00Z">
        <w:r w:rsidR="009B399F">
          <w:t>er</w:t>
        </w:r>
      </w:ins>
      <w:ins w:id="100" w:author="EDUARDO FERNANDEZ PASCUAL" w:date="2024-01-17T09:25:00Z">
        <w:r w:rsidR="0042467D">
          <w:t xml:space="preserve"> studies have tackled how </w:t>
        </w:r>
      </w:ins>
      <w:ins w:id="101" w:author="EDUARDO FERNANDEZ PASCUAL" w:date="2024-01-17T09:26:00Z">
        <w:r w:rsidR="00F71DF2">
          <w:t xml:space="preserve">the </w:t>
        </w:r>
      </w:ins>
      <w:ins w:id="102" w:author="EDUARDO FERNANDEZ PASCUAL" w:date="2024-01-17T09:25:00Z">
        <w:r w:rsidR="0042467D">
          <w:t xml:space="preserve">germination </w:t>
        </w:r>
      </w:ins>
      <w:ins w:id="103" w:author="EDUARDO FERNANDEZ PASCUAL" w:date="2024-01-17T09:26:00Z">
        <w:r w:rsidR="00F71DF2">
          <w:t xml:space="preserve">of wild species </w:t>
        </w:r>
      </w:ins>
      <w:ins w:id="104" w:author="EDUARDO FERNANDEZ PASCUAL" w:date="2024-01-17T09:25:00Z">
        <w:r w:rsidR="0042467D">
          <w:t xml:space="preserve">responds to </w:t>
        </w:r>
      </w:ins>
      <w:ins w:id="105" w:author="EDUARDO FERNANDEZ PASCUAL" w:date="2024-01-17T09:37:00Z">
        <w:r w:rsidR="00CF5D96">
          <w:t xml:space="preserve">changes in </w:t>
        </w:r>
      </w:ins>
      <w:ins w:id="106" w:author="EDUARDO FERNANDEZ PASCUAL" w:date="2024-01-17T09:25:00Z">
        <w:r w:rsidR="0042467D">
          <w:t xml:space="preserve">water stress </w:t>
        </w:r>
        <w:r w:rsidR="0042467D">
          <w:fldChar w:fldCharType="begin" w:fldLock="1"/>
        </w:r>
        <w:r w:rsidR="0042467D">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id":"ITEM-2","itemData":{"DOI":"10.1371/journal.pone.0236001","ISBN":"1111111111","ISSN":"19326203","PMID":"33196641","abstract":"Responses to drought within a single species may vary based on plant developmental stage, drought severity, and the avoidance or tolerance mechanisms employed. Early drought stress can restrict emergence and seedling growth. Thus, in areas where water availability is limited, rapid germination leading to early plant establishment may be beneficial. Alternatively, germination without sufficient water to support the seedling may lead to early senescence, so reduced germination under low moisture conditions may be adaptive at the level of the population. We studied the germination response to osmotic stress of diverse chile pepper germplasm collected in southern Mexico from varied ecozones, cultivation systems, and of named landraces. Drought stress was simulated using polyethylene glycol solutions. Overall, survival time analysis revealed delayed germination at the 20% concentration of PEG across all ecozones. The effect was most pronounced in the genotypes from hotter, drier ecozones. Additionally, accessions from wetter and cooler ecozones had the fastest rate of germination. Moreover, accessions of the landraces Costeño Rojo and Tusta germinated more slowly and incompletely if sourced from a drier ecozone than a wetter one, indicating that slower, reduced germination under drought stress may be an adaptive avoidance mechanism. Significant differences were also observed between named landraces, with more domesticated types from intensive cultivation systems nearly always germinating faster than small-fruited backyard- or wild-types, perhaps due to the fact that the smaller-fruited accessions may have undergone less selection. Thus, we conclude that there is evidence of local adaptation to both ecozone of origin and source cultivation system in germination characteristics of diverse chile peppers.","author":[{"dropping-particle":"","family":"Bernau","given":"Vivian M.","non-dropping-particle":"","parse-names":false,"suffix":""},{"dropping-particle":"","family":"Barbolla","given":"Lev Jardón","non-dropping-particle":"","parse-names":false,"suffix":""},{"dropping-particle":"","family":"McHale","given":"Leah K.","non-dropping-particle":"","parse-names":false,"suffix":""},{"dropping-particle":"","family":"Mercer","given":"Kristin L.","non-dropping-particle":"","parse-names":false,"suffix":""}],"container-title":"PLoS ONE","id":"ITEM-2","issue":"11 November","issued":{"date-parts":[["2020"]]},"page":"1-19","title":"Germination response of diverse wild and landrace chile peppers (Capsicum spp.) under drought stress simulated with polyethylene glycol","type":"article-journal","volume":"15"},"uris":["http://www.mendeley.com/documents/?uuid=016a188a-604c-4186-a263-9f44d51a4bb9"]}],"mendeley":{"formattedCitation":"(Bernau et al. 2020; Sumner &amp; Venn 2021)","plainTextFormattedCitation":"(Bernau et al. 2020; Sumner &amp; Venn 2021)","previouslyFormattedCitation":"(Bernau et al. 2020; Sumner &amp; Venn 2021)"},"properties":{"noteIndex":0},"schema":"https://github.com/citation-style-language/schema/raw/master/csl-citation.json"}</w:instrText>
        </w:r>
        <w:r w:rsidR="0042467D">
          <w:fldChar w:fldCharType="separate"/>
        </w:r>
        <w:r w:rsidR="0042467D" w:rsidRPr="001F65DF">
          <w:rPr>
            <w:noProof/>
          </w:rPr>
          <w:t>(Bernau et al. 2020; Sumner &amp; Venn 2021)</w:t>
        </w:r>
        <w:r w:rsidR="0042467D">
          <w:fldChar w:fldCharType="end"/>
        </w:r>
        <w:r w:rsidR="0042467D">
          <w:t xml:space="preserve">. </w:t>
        </w:r>
        <w:commentRangeStart w:id="107"/>
        <w:r w:rsidR="0042467D" w:rsidRPr="006374AB">
          <w:rPr>
            <w:highlight w:val="yellow"/>
            <w:rPrChange w:id="108" w:author="EDUARDO FERNANDEZ PASCUAL" w:date="2024-01-17T09:48:00Z">
              <w:rPr/>
            </w:rPrChange>
          </w:rPr>
          <w:t xml:space="preserve">Most information about drought effects on germination comes </w:t>
        </w:r>
        <w:r w:rsidR="0042467D" w:rsidRPr="006374AB">
          <w:rPr>
            <w:highlight w:val="yellow"/>
            <w:rPrChange w:id="109" w:author="EDUARDO FERNANDEZ PASCUAL" w:date="2024-01-17T09:48:00Z">
              <w:rPr/>
            </w:rPrChange>
          </w:rPr>
          <w:lastRenderedPageBreak/>
          <w:t xml:space="preserve">from studies on arid ecosystems </w:t>
        </w:r>
        <w:r w:rsidR="0042467D" w:rsidRPr="006374AB">
          <w:rPr>
            <w:highlight w:val="yellow"/>
            <w:rPrChange w:id="110" w:author="EDUARDO FERNANDEZ PASCUAL" w:date="2024-01-17T09:48:00Z">
              <w:rPr/>
            </w:rPrChange>
          </w:rPr>
          <w:fldChar w:fldCharType="begin" w:fldLock="1"/>
        </w:r>
        <w:r w:rsidR="0042467D" w:rsidRPr="006374AB">
          <w:rPr>
            <w:highlight w:val="yellow"/>
            <w:rPrChange w:id="111" w:author="EDUARDO FERNANDEZ PASCUAL" w:date="2024-01-17T09:48:00Z">
              <w:rPr/>
            </w:rPrChange>
          </w:rPr>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Evolution","id":"ITEM-2","issue":"4","issued":{"date-parts":[["2019"]]},"page":"2149-2159","title":"Seed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 Gelviz-Gelvez et al. 2020)","plainTextFormattedCitation":"(Yi et al. 2019; Gelviz-Gelvez et al. 2020)","previouslyFormattedCitation":"(Yi et al. 2019; Gelviz-Gelvez et al. 2020)"},"properties":{"noteIndex":0},"schema":"https://github.com/citation-style-language/schema/raw/master/csl-citation.json"}</w:instrText>
        </w:r>
        <w:r w:rsidR="0042467D" w:rsidRPr="006374AB">
          <w:rPr>
            <w:highlight w:val="yellow"/>
            <w:rPrChange w:id="112" w:author="EDUARDO FERNANDEZ PASCUAL" w:date="2024-01-17T09:48:00Z">
              <w:rPr/>
            </w:rPrChange>
          </w:rPr>
          <w:fldChar w:fldCharType="separate"/>
        </w:r>
        <w:r w:rsidR="0042467D" w:rsidRPr="006374AB">
          <w:rPr>
            <w:noProof/>
            <w:highlight w:val="yellow"/>
            <w:rPrChange w:id="113" w:author="EDUARDO FERNANDEZ PASCUAL" w:date="2024-01-17T09:48:00Z">
              <w:rPr>
                <w:noProof/>
              </w:rPr>
            </w:rPrChange>
          </w:rPr>
          <w:t>(Yi et al. 2019; Gelviz-Gelvez et al. 2020)</w:t>
        </w:r>
        <w:r w:rsidR="0042467D" w:rsidRPr="006374AB">
          <w:rPr>
            <w:highlight w:val="yellow"/>
            <w:rPrChange w:id="114" w:author="EDUARDO FERNANDEZ PASCUAL" w:date="2024-01-17T09:48:00Z">
              <w:rPr/>
            </w:rPrChange>
          </w:rPr>
          <w:fldChar w:fldCharType="end"/>
        </w:r>
        <w:r w:rsidR="0042467D" w:rsidRPr="006374AB">
          <w:rPr>
            <w:highlight w:val="yellow"/>
            <w:rPrChange w:id="115" w:author="EDUARDO FERNANDEZ PASCUAL" w:date="2024-01-17T09:48:00Z">
              <w:rPr/>
            </w:rPrChange>
          </w:rPr>
          <w:t xml:space="preserve">; in those investigations, responses vary notably depending on species own trade-offs </w:t>
        </w:r>
        <w:r w:rsidR="0042467D" w:rsidRPr="006374AB">
          <w:rPr>
            <w:highlight w:val="yellow"/>
            <w:rPrChange w:id="116" w:author="EDUARDO FERNANDEZ PASCUAL" w:date="2024-01-17T09:48:00Z">
              <w:rPr/>
            </w:rPrChange>
          </w:rPr>
          <w:fldChar w:fldCharType="begin" w:fldLock="1"/>
        </w:r>
        <w:r w:rsidR="0042467D" w:rsidRPr="006374AB">
          <w:rPr>
            <w:highlight w:val="yellow"/>
            <w:rPrChange w:id="117" w:author="EDUARDO FERNANDEZ PASCUAL" w:date="2024-01-17T09:48:00Z">
              <w:rPr/>
            </w:rPrChange>
          </w:rPr>
          <w:instrText>ADDIN CSL_CITATION {"citationItems":[{"id":"ITEM-1","itemData":{"DOI":"10.1016/j.baae.2007.10.005","ISSN":"14391791","abstract":"Within arid plant communities species vary considerably in the ability to germinate under water stress. Attempts to correlate this variation with environmental gradients have remained largely inconclusive. Germinating only at high water potentials can be seen as a form of predictive germination. Predictive germination provides a fitness variance reducing mechanism and is therefore expected to show negative correlations with other variance reducing life-history attributes such as large seed size or dormancy. We predicted that differences in life-history attributes rather than edaphic gradients could explain the variation in germination responses to water stress found in arid plant communities. To test our hypothesis we determined the germination response of 28 species from the arid Kalahari savannah to a gradient of osmotic stress, expressed as the water potential needed to reduce germination by 50%. In addition, we determined the life-history variables seed mass and germination fraction and the habitat variables soil texture preference and association with acacias. The data were analysed using phylogenetically independent contrasts in a multiple regression model. Contrary to our hypothesis we found no increase in the capacity to germinate under osmotic stress with increasing seed mass and an increase with increasing germination fraction. However, we also found no significant effect of the habitat variables. This result may be explained by variation in seedling drought tolerance. Drought tolerance will also have a variance-reducing effect and can be expected to trade-off with fractional germination. Our results suggest that in arid plant communities most variation in the capacity to germinate under water stress expresses different ways to make a living under similar conditions rather than adaptations to environmental gradients. © 2007 Gesellschaft für Ökologie.","author":[{"dropping-particle":"","family":"Kos","given":"Martijn","non-dropping-particle":"","parse-names":false,"suffix":""},{"dropping-particle":"","family":"Poschlod","given":"Peter","non-dropping-particle":"","parse-names":false,"suffix":""}],"container-title":"Basic and Applied Ecology","id":"ITEM-1","issue":"6","issued":{"date-parts":[["2008"]]},"page":"645-652","title":"Correlates of inter-specific variation in germination response to water stress in a semi-arid savannah","type":"article-journal","volume":"9"},"uris":["http://www.mendeley.com/documents/?uuid=52d1f40b-6cde-42f5-975c-343c0f3bd08a"]}],"mendeley":{"formattedCitation":"(Kos &amp; Poschlod 2008)","plainTextFormattedCitation":"(Kos &amp; Poschlod 2008)","previouslyFormattedCitation":"(Kos &amp; Poschlod 2008)"},"properties":{"noteIndex":0},"schema":"https://github.com/citation-style-language/schema/raw/master/csl-citation.json"}</w:instrText>
        </w:r>
        <w:r w:rsidR="0042467D" w:rsidRPr="006374AB">
          <w:rPr>
            <w:highlight w:val="yellow"/>
            <w:rPrChange w:id="118" w:author="EDUARDO FERNANDEZ PASCUAL" w:date="2024-01-17T09:48:00Z">
              <w:rPr/>
            </w:rPrChange>
          </w:rPr>
          <w:fldChar w:fldCharType="separate"/>
        </w:r>
        <w:r w:rsidR="0042467D" w:rsidRPr="006374AB">
          <w:rPr>
            <w:noProof/>
            <w:highlight w:val="yellow"/>
            <w:rPrChange w:id="119" w:author="EDUARDO FERNANDEZ PASCUAL" w:date="2024-01-17T09:48:00Z">
              <w:rPr>
                <w:noProof/>
              </w:rPr>
            </w:rPrChange>
          </w:rPr>
          <w:t>(Kos &amp; Poschlod 2008)</w:t>
        </w:r>
        <w:r w:rsidR="0042467D" w:rsidRPr="006374AB">
          <w:rPr>
            <w:highlight w:val="yellow"/>
            <w:rPrChange w:id="120" w:author="EDUARDO FERNANDEZ PASCUAL" w:date="2024-01-17T09:48:00Z">
              <w:rPr/>
            </w:rPrChange>
          </w:rPr>
          <w:fldChar w:fldCharType="end"/>
        </w:r>
        <w:r w:rsidR="0042467D" w:rsidRPr="006374AB">
          <w:rPr>
            <w:highlight w:val="yellow"/>
            <w:rPrChange w:id="121" w:author="EDUARDO FERNANDEZ PASCUAL" w:date="2024-01-17T09:48:00Z">
              <w:rPr/>
            </w:rPrChange>
          </w:rPr>
          <w:t xml:space="preserve"> and even within species </w:t>
        </w:r>
        <w:r w:rsidR="0042467D" w:rsidRPr="006374AB">
          <w:rPr>
            <w:highlight w:val="yellow"/>
            <w:rPrChange w:id="122" w:author="EDUARDO FERNANDEZ PASCUAL" w:date="2024-01-17T09:48:00Z">
              <w:rPr/>
            </w:rPrChange>
          </w:rPr>
          <w:fldChar w:fldCharType="begin" w:fldLock="1"/>
        </w:r>
        <w:r w:rsidR="0042467D" w:rsidRPr="006374AB">
          <w:rPr>
            <w:highlight w:val="yellow"/>
            <w:rPrChange w:id="123" w:author="EDUARDO FERNANDEZ PASCUAL" w:date="2024-01-17T09:48:00Z">
              <w:rPr/>
            </w:rPrChange>
          </w:rPr>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rsidR="0042467D" w:rsidRPr="006374AB">
          <w:rPr>
            <w:highlight w:val="yellow"/>
            <w:rPrChange w:id="124" w:author="EDUARDO FERNANDEZ PASCUAL" w:date="2024-01-17T09:48:00Z">
              <w:rPr/>
            </w:rPrChange>
          </w:rPr>
          <w:fldChar w:fldCharType="separate"/>
        </w:r>
        <w:r w:rsidR="0042467D" w:rsidRPr="006374AB">
          <w:rPr>
            <w:noProof/>
            <w:highlight w:val="yellow"/>
            <w:rPrChange w:id="125" w:author="EDUARDO FERNANDEZ PASCUAL" w:date="2024-01-17T09:48:00Z">
              <w:rPr>
                <w:noProof/>
              </w:rPr>
            </w:rPrChange>
          </w:rPr>
          <w:t>(Yi et al. 2019)</w:t>
        </w:r>
        <w:r w:rsidR="0042467D" w:rsidRPr="006374AB">
          <w:rPr>
            <w:highlight w:val="yellow"/>
            <w:rPrChange w:id="126" w:author="EDUARDO FERNANDEZ PASCUAL" w:date="2024-01-17T09:48:00Z">
              <w:rPr/>
            </w:rPrChange>
          </w:rPr>
          <w:fldChar w:fldCharType="end"/>
        </w:r>
        <w:r w:rsidR="0042467D" w:rsidRPr="006374AB">
          <w:rPr>
            <w:highlight w:val="yellow"/>
            <w:rPrChange w:id="127" w:author="EDUARDO FERNANDEZ PASCUAL" w:date="2024-01-17T09:48:00Z">
              <w:rPr/>
            </w:rPrChange>
          </w:rPr>
          <w:t>.</w:t>
        </w:r>
      </w:ins>
      <w:ins w:id="128" w:author="EDUARDO FERNANDEZ PASCUAL" w:date="2024-01-17T09:27:00Z">
        <w:r w:rsidR="0070124F">
          <w:t xml:space="preserve"> </w:t>
        </w:r>
      </w:ins>
      <w:commentRangeEnd w:id="107"/>
      <w:ins w:id="129" w:author="EDUARDO FERNANDEZ PASCUAL" w:date="2024-01-17T09:49:00Z">
        <w:r w:rsidR="0034713E">
          <w:rPr>
            <w:rStyle w:val="Refdecomentario"/>
          </w:rPr>
          <w:commentReference w:id="107"/>
        </w:r>
      </w:ins>
      <w:ins w:id="130" w:author="EDUARDO FERNANDEZ PASCUAL" w:date="2024-01-17T09:29:00Z">
        <w:r w:rsidR="00B67CBC">
          <w:t>A promising</w:t>
        </w:r>
        <w:r w:rsidR="00010E7B">
          <w:t xml:space="preserve"> approach to study seed responses to moisture and water stress is the application of developmental threshold models</w:t>
        </w:r>
        <w:r w:rsidR="004D1066">
          <w:t xml:space="preserve"> (</w:t>
        </w:r>
      </w:ins>
      <w:commentRangeStart w:id="131"/>
      <w:ins w:id="132" w:author="EDUARDO FERNANDEZ PASCUAL" w:date="2024-01-17T09:30:00Z">
        <w:r w:rsidR="00D220A4">
          <w:t>…</w:t>
        </w:r>
        <w:commentRangeEnd w:id="131"/>
        <w:r w:rsidR="00D220A4">
          <w:rPr>
            <w:rStyle w:val="Refdecomentario"/>
          </w:rPr>
          <w:commentReference w:id="131"/>
        </w:r>
      </w:ins>
      <w:ins w:id="133" w:author="EDUARDO FERNANDEZ PASCUAL" w:date="2024-01-17T09:29:00Z">
        <w:r w:rsidR="004D1066">
          <w:t>)</w:t>
        </w:r>
      </w:ins>
      <w:ins w:id="134" w:author="EDUARDO FERNANDEZ PASCUAL" w:date="2024-01-17T09:31:00Z">
        <w:r w:rsidR="009156DA">
          <w:t xml:space="preserve">, specifically, the modelling of the seed germination niche using hydro-time models </w:t>
        </w:r>
      </w:ins>
      <w:ins w:id="135" w:author="EDUARDO FERNANDEZ PASCUAL" w:date="2024-01-17T09:27:00Z">
        <w:r w:rsidR="0070124F">
          <w:fldChar w:fldCharType="begin" w:fldLock="1"/>
        </w:r>
        <w:r w:rsidR="0070124F">
          <w:instrText>ADDIN CSL_CITATION {"citationItems":[{"id":"ITEM-1","itemData":{"DOI":"10.1079/9780851994048.0401","ISBN":"9780851994048","abstract":"Hydrothermal time (HTT) analysis is an effective method for quantifying germination response to temperature and water potential. Time course curves under any temperature and water potential conditions can be generated from knowledge of the HTT parameters mean base water potential, standard deviation of base water potentials, base temperature, and hydrothermal time requirement. These parameters were used as indices for making comparisons among 24 species including shrubs, grasses and perennial herbs from the deserts and semi-deserts of Asia and North America. Halophytes (salt-tolerant species) are characterized by low base water potential values but high hydrothermal time constants. Psammophytes (species that inhabit high-sand soils) are just the opposite, and bodenvags (generalist species with no special soil requirements) display a wide range in all parameter values. Variation in the distribution of base water potentials strongly influences uniformity of germination. The results illustrate that germination rate in water or at reduced water potentials is closely associated with HTT parameters. These findings also have important ecological relevance, in that they help explain differences in germination patterns associated with contrasting habitats.","author":[{"dropping-particle":"","family":"Allen","given":"P. S.","non-dropping-particle":"","parse-names":false,"suffix":""},{"dropping-particle":"","family":"Meyer","given":"S. E.","non-dropping-particle":"","parse-names":false,"suffix":""},{"dropping-particle":"","family":"Khan","given":"M. A.","non-dropping-particle":"","parse-names":false,"suffix":""}],"container-title":"Seed biology: advances and applications. Proceedings of the Sixth International Workshop on Seeds, Merida, Mexico, 1999.","id":"ITEM-1","issue":"January","issued":{"date-parts":[["2009"]]},"page":"401-410","title":"Hydrothermal time as a tool in comparative germination studies.","type":"article-journal"},"uris":["http://www.mendeley.com/documents/?uuid=8c74bb3d-dc03-4738-ae22-7a3ca5a5cf25"]},{"id":"ITEM-2","itemData":{"DOI":"10.1614/0043-1745(2002)050[0248:aohttq]2.0.co;2","ISSN":"0043-1745","abstract":"Knowledge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Science","id":"ITEM-2","issue":"2","issued":{"date-parts":[["2002"]]},"page":"248-260","title":"Applications of hydrothermal time to quantifying and modeling seed germination and dormancy","type":"article-journal","volume":"50"},"uris":["http://www.mendeley.com/documents/?uuid=c3c90c78-e390-4928-9fe8-703e576e67bf"]},{"id":"ITEM-3","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-3","issued":{"date-parts":[["2013"]]},"publisher":"Springer","publisher-place":"New York","title":"Environmental regulation of dormancy and germination","type":"chapter"},"uris":["http://www.mendeley.com/documents/?uuid=aee78e0b-acbd-4bf7-8357-1f8a96d11e2e"]}],"mendeley":{"formattedCitation":"(Bradford 2002; Allen et al. 2009; Bewley et al. 2013)","plainTextFormattedCitation":"(Bradford 2002; Allen et al. 2009; Bewley et al. 2013)","previouslyFormattedCitation":"(Bradford 2002; Allen et al. 2009; Bewley et al. 2013)"},"properties":{"noteIndex":0},"schema":"https://github.com/citation-style-language/schema/raw/master/csl-citation.json"}</w:instrText>
        </w:r>
        <w:r w:rsidR="0070124F">
          <w:fldChar w:fldCharType="separate"/>
        </w:r>
        <w:r w:rsidR="0070124F" w:rsidRPr="001F65DF">
          <w:rPr>
            <w:noProof/>
          </w:rPr>
          <w:t>(Bradford 2002; Allen et al. 2009; Bewley et al. 2013)</w:t>
        </w:r>
        <w:r w:rsidR="0070124F">
          <w:fldChar w:fldCharType="end"/>
        </w:r>
        <w:r w:rsidR="0070124F" w:rsidRPr="00156250">
          <w:t>.</w:t>
        </w:r>
        <w:r w:rsidR="0070124F">
          <w:t xml:space="preserve"> </w:t>
        </w:r>
      </w:ins>
      <w:ins w:id="136" w:author="EDUARDO FERNANDEZ PASCUAL" w:date="2024-01-17T09:31:00Z">
        <w:r w:rsidR="00F61892">
          <w:t>In the hyd</w:t>
        </w:r>
      </w:ins>
      <w:ins w:id="137" w:author="EDUARDO FERNANDEZ PASCUAL" w:date="2024-01-17T09:32:00Z">
        <w:r w:rsidR="00F61892">
          <w:t>ro-time framework, f</w:t>
        </w:r>
      </w:ins>
      <w:ins w:id="138" w:author="EDUARDO FERNANDEZ PASCUAL" w:date="2024-01-17T09:27:00Z">
        <w:r w:rsidR="0070124F">
          <w:t>or germination to happen</w:t>
        </w:r>
      </w:ins>
      <w:ins w:id="139" w:author="EDUARDO FERNANDEZ PASCUAL" w:date="2024-01-17T09:37:00Z">
        <w:r w:rsidR="00D26851">
          <w:t>,</w:t>
        </w:r>
      </w:ins>
      <w:ins w:id="140" w:author="EDUARDO FERNANDEZ PASCUAL" w:date="2024-01-17T09:27:00Z">
        <w:r w:rsidR="0070124F">
          <w:t xml:space="preserve"> water availability </w:t>
        </w:r>
      </w:ins>
      <w:ins w:id="141" w:author="EDUARDO FERNANDEZ PASCUAL" w:date="2024-01-17T09:32:00Z">
        <w:r w:rsidR="00737879">
          <w:t>i</w:t>
        </w:r>
      </w:ins>
      <w:ins w:id="142" w:author="EDUARDO FERNANDEZ PASCUAL" w:date="2024-01-17T09:33:00Z">
        <w:r w:rsidR="00737879">
          <w:t xml:space="preserve">n the environment </w:t>
        </w:r>
      </w:ins>
      <w:ins w:id="143" w:author="EDUARDO FERNANDEZ PASCUAL" w:date="2024-01-17T09:27:00Z">
        <w:r w:rsidR="0070124F">
          <w:t xml:space="preserve">must surpass a specific </w:t>
        </w:r>
      </w:ins>
      <w:ins w:id="144" w:author="EDUARDO FERNANDEZ PASCUAL" w:date="2024-01-17T09:32:00Z">
        <w:r w:rsidR="004752A6">
          <w:t>threshold</w:t>
        </w:r>
      </w:ins>
      <w:ins w:id="145" w:author="EDUARDO FERNANDEZ PASCUAL" w:date="2024-01-17T09:27:00Z">
        <w:r w:rsidR="0070124F">
          <w:t xml:space="preserve"> (i.e. </w:t>
        </w:r>
      </w:ins>
      <w:ins w:id="146" w:author="EDUARDO FERNANDEZ PASCUAL" w:date="2024-01-17T09:32:00Z">
        <w:r w:rsidR="004752A6">
          <w:t xml:space="preserve">the </w:t>
        </w:r>
      </w:ins>
      <w:ins w:id="147" w:author="EDUARDO FERNANDEZ PASCUAL" w:date="2024-01-17T09:27:00Z">
        <w:r w:rsidR="0070124F">
          <w:t>base water potential,</w:t>
        </w:r>
        <w:r w:rsidR="0070124F" w:rsidRPr="004154BA">
          <w:rPr>
            <w:rFonts w:cstheme="minorHAnsi"/>
            <w:lang w:val="en-US"/>
          </w:rPr>
          <w:t xml:space="preserve"> </w:t>
        </w:r>
        <w:proofErr w:type="spellStart"/>
        <w:r w:rsidR="0070124F" w:rsidRPr="00C313D3">
          <w:rPr>
            <w:rFonts w:cstheme="minorHAnsi"/>
            <w:lang w:val="en-US"/>
          </w:rPr>
          <w:t>ψ</w:t>
        </w:r>
        <w:r w:rsidR="0070124F" w:rsidRPr="001D393D">
          <w:rPr>
            <w:rFonts w:cstheme="minorHAnsi"/>
            <w:vertAlign w:val="subscript"/>
            <w:lang w:val="en-US"/>
          </w:rPr>
          <w:t>b</w:t>
        </w:r>
        <w:proofErr w:type="spellEnd"/>
        <w:r w:rsidR="0070124F">
          <w:t>).</w:t>
        </w:r>
      </w:ins>
      <w:ins w:id="148" w:author="EDUARDO FERNANDEZ PASCUAL" w:date="2024-01-17T09:33:00Z">
        <w:r w:rsidR="000B658C">
          <w:t xml:space="preserve"> Each seed in a population has its own value of </w:t>
        </w:r>
        <w:proofErr w:type="spellStart"/>
        <w:r w:rsidR="000B658C" w:rsidRPr="00C313D3">
          <w:rPr>
            <w:rFonts w:cstheme="minorHAnsi"/>
            <w:lang w:val="en-US"/>
          </w:rPr>
          <w:t>ψ</w:t>
        </w:r>
        <w:r w:rsidR="000B658C" w:rsidRPr="001D393D">
          <w:rPr>
            <w:rFonts w:cstheme="minorHAnsi"/>
            <w:vertAlign w:val="subscript"/>
            <w:lang w:val="en-US"/>
          </w:rPr>
          <w:t>b</w:t>
        </w:r>
        <w:proofErr w:type="spellEnd"/>
        <w:r w:rsidR="000B658C">
          <w:rPr>
            <w:rFonts w:cstheme="minorHAnsi"/>
            <w:lang w:val="en-US"/>
          </w:rPr>
          <w:t>, and therefore calcu</w:t>
        </w:r>
      </w:ins>
      <w:ins w:id="149" w:author="EDUARDO FERNANDEZ PASCUAL" w:date="2024-01-17T09:34:00Z">
        <w:r w:rsidR="000B658C">
          <w:rPr>
            <w:rFonts w:cstheme="minorHAnsi"/>
            <w:lang w:val="en-US"/>
          </w:rPr>
          <w:t xml:space="preserve">lating this parameter and its variation allows to </w:t>
        </w:r>
        <w:r w:rsidR="00411431">
          <w:rPr>
            <w:rFonts w:cstheme="minorHAnsi"/>
            <w:lang w:val="en-US"/>
          </w:rPr>
          <w:t>test the s</w:t>
        </w:r>
        <w:r w:rsidR="00411431" w:rsidRPr="00411431">
          <w:rPr>
            <w:rFonts w:cstheme="minorHAnsi"/>
            <w:lang w:val="en-US"/>
          </w:rPr>
          <w:t>ources and mechanisms of variation among individuals</w:t>
        </w:r>
        <w:r w:rsidR="00411431">
          <w:rPr>
            <w:rFonts w:cstheme="minorHAnsi"/>
            <w:lang w:val="en-US"/>
          </w:rPr>
          <w:t xml:space="preserve"> (i.e. intraspecific variability in seed res</w:t>
        </w:r>
      </w:ins>
      <w:ins w:id="150" w:author="EDUARDO FERNANDEZ PASCUAL" w:date="2024-01-17T09:35:00Z">
        <w:r w:rsidR="00411431">
          <w:rPr>
            <w:rFonts w:cstheme="minorHAnsi"/>
            <w:lang w:val="en-US"/>
          </w:rPr>
          <w:t>ponses to water stress</w:t>
        </w:r>
      </w:ins>
      <w:ins w:id="151" w:author="EDUARDO FERNANDEZ PASCUAL" w:date="2024-01-17T09:34:00Z">
        <w:r w:rsidR="00411431">
          <w:rPr>
            <w:rFonts w:cstheme="minorHAnsi"/>
            <w:lang w:val="en-US"/>
          </w:rPr>
          <w:t>)</w:t>
        </w:r>
      </w:ins>
      <w:ins w:id="152" w:author="EDUARDO FERNANDEZ PASCUAL" w:date="2024-01-17T09:35:00Z">
        <w:r w:rsidR="00A026B7">
          <w:rPr>
            <w:rFonts w:cstheme="minorHAnsi"/>
            <w:lang w:val="en-US"/>
          </w:rPr>
          <w:t xml:space="preserve"> (</w:t>
        </w:r>
        <w:commentRangeStart w:id="153"/>
        <w:r w:rsidR="00A026B7">
          <w:rPr>
            <w:rFonts w:cstheme="minorHAnsi"/>
            <w:lang w:val="en-US"/>
          </w:rPr>
          <w:t>…</w:t>
        </w:r>
        <w:commentRangeEnd w:id="153"/>
        <w:r w:rsidR="00A026B7">
          <w:rPr>
            <w:rStyle w:val="Refdecomentario"/>
          </w:rPr>
          <w:commentReference w:id="153"/>
        </w:r>
        <w:r w:rsidR="00A026B7">
          <w:rPr>
            <w:rFonts w:cstheme="minorHAnsi"/>
            <w:lang w:val="en-US"/>
          </w:rPr>
          <w:t>).</w:t>
        </w:r>
      </w:ins>
      <w:moveTo w:id="154" w:author="EDUARDO FERNANDEZ PASCUAL" w:date="2024-01-17T09:23:00Z">
        <w:del w:id="155" w:author="EDUARDO FERNANDEZ PASCUAL" w:date="2024-01-17T09:25:00Z">
          <w:r w:rsidR="008A2F95" w:rsidDel="0042467D">
            <w:delText>,</w:delText>
          </w:r>
        </w:del>
        <w:del w:id="156" w:author="EDUARDO FERNANDEZ PASCUAL" w:date="2024-01-17T09:35:00Z">
          <w:r w:rsidR="008A2F95" w:rsidDel="00A026B7">
            <w:delText xml:space="preserve"> successful seed reproduction will determine if a species will be able to persist </w:delText>
          </w:r>
          <w:r w:rsidR="008A2F95" w:rsidDel="00A026B7">
            <w:fldChar w:fldCharType="begin" w:fldLock="1"/>
          </w:r>
          <w:r w:rsidR="008A2F95" w:rsidDel="00A026B7">
            <w:delInstrText>ADDIN CSL_CITATION {"citationItems":[{"id":"ITEM-1","itemData":{"DOI":"10.1111/brv.12461","ISSN":"1469185X","PMID":"30188004","abstract":"Plant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Reviews","id":"ITEM-1","issue":"2","issued":{"date-parts":[["2019"]]},"page":"439-456","title":"Seeds of future past: climate change and the thermal memory of plant reproductive traits","type":"article-journal","volume":"94"},"uris":["http://www.mendeley.com/documents/?uuid=1c9d8cd0-a89c-4af0-8275-65d6562b7a9d"]}],"mendeley":{"formattedCitation":"(Fernández-Pascual et al. 2019)","plainTextFormattedCitation":"(Fernández-Pascual et al. 2019)","previouslyFormattedCitation":"(Fernández-Pascual et al. 2019)"},"properties":{"noteIndex":0},"schema":"https://github.com/citation-style-language/schema/raw/master/csl-citation.json"}</w:delInstrText>
          </w:r>
          <w:r w:rsidR="008A2F95" w:rsidDel="00A026B7">
            <w:fldChar w:fldCharType="separate"/>
          </w:r>
        </w:del>
        <w:del w:id="157" w:author="EDUARDO FERNANDEZ PASCUAL" w:date="2024-01-17T09:25:00Z">
          <w:r w:rsidR="008A2F95" w:rsidRPr="00763479" w:rsidDel="0042467D">
            <w:rPr>
              <w:noProof/>
            </w:rPr>
            <w:delText>(Fernández-Pascual et al. 2019</w:delText>
          </w:r>
        </w:del>
        <w:del w:id="158" w:author="EDUARDO FERNANDEZ PASCUAL" w:date="2024-01-17T09:35:00Z">
          <w:r w:rsidR="008A2F95" w:rsidRPr="00763479" w:rsidDel="00A026B7">
            <w:rPr>
              <w:noProof/>
            </w:rPr>
            <w:delText>)</w:delText>
          </w:r>
          <w:r w:rsidR="008A2F95" w:rsidDel="00A026B7">
            <w:fldChar w:fldCharType="end"/>
          </w:r>
          <w:r w:rsidR="008A2F95" w:rsidDel="00A026B7">
            <w:delText xml:space="preserve"> </w:delText>
          </w:r>
          <w:r w:rsidR="008A2F95" w:rsidRPr="001637A8" w:rsidDel="00A026B7">
            <w:delText xml:space="preserve">while </w:delText>
          </w:r>
        </w:del>
        <w:del w:id="159" w:author="EDUARDO FERNANDEZ PASCUAL" w:date="2024-01-17T09:23:00Z">
          <w:r w:rsidR="008A2F95" w:rsidRPr="001637A8" w:rsidDel="00125EEA">
            <w:delText xml:space="preserve">adaption or acclimatization </w:delText>
          </w:r>
        </w:del>
        <w:del w:id="160" w:author="EDUARDO FERNANDEZ PASCUAL" w:date="2024-01-17T09:35:00Z">
          <w:r w:rsidR="008A2F95" w:rsidRPr="001637A8" w:rsidDel="00A026B7">
            <w:delText xml:space="preserve">processes are </w:delText>
          </w:r>
          <w:r w:rsidR="008A2F95" w:rsidDel="00A026B7">
            <w:delText xml:space="preserve">potentially </w:delText>
          </w:r>
          <w:r w:rsidR="008A2F95" w:rsidRPr="001637A8" w:rsidDel="00A026B7">
            <w:delText xml:space="preserve">taking place. </w:delText>
          </w:r>
        </w:del>
      </w:moveTo>
      <w:moveToRangeEnd w:id="79"/>
      <w:del w:id="161" w:author="EDUARDO FERNANDEZ PASCUAL" w:date="2024-01-17T09:12:00Z">
        <w:r w:rsidR="003F0A40" w:rsidDel="007F5272">
          <w:delText>In recent years, t</w:delText>
        </w:r>
        <w:r w:rsidR="00984D09" w:rsidDel="007F5272">
          <w:delText>he importance of the seed regeneration niche and its integration within vegetation ecology</w:delText>
        </w:r>
        <w:r w:rsidR="00D757D5" w:rsidDel="007F5272">
          <w:delText xml:space="preserve"> </w:delText>
        </w:r>
        <w:r w:rsidR="00F57F5E" w:rsidDel="007F5272">
          <w:delText xml:space="preserve">has become more evident </w:delText>
        </w:r>
        <w:r w:rsidR="00D757D5" w:rsidDel="007F5272">
          <w:fldChar w:fldCharType="begin" w:fldLock="1"/>
        </w:r>
        <w:r w:rsidR="00AD5980" w:rsidDel="007F5272">
          <w:delInstrText>ADDIN CSL_CITATION {"citationItems":[{"id":"ITEM-1","itemData":{"DOI":"10.1111/1365-2745.12613","ISSN":"13652745","abstract":"Despite the disproportionate influence that propagule production, dispersal, seed-to-seedling recruitment and vegetative reproduction can have on plant population and community dynamics, progress has been slow in the directed collection of regeneration traits to inform community assembly outcomes. While seed mass is globally available and linked to growth and reproductive output, there are limits to its explanatory ability. In this essay, we call for expanded efforts to integrate a more diverse set of regeneration traits into community assembly models. First, we extend an existing community assembly framework to conceptualize regeneration as a series of transitional processes whose outcomes are influenced by abiotic filters, biotic interactions and species traits. We then briefly review the literature, highlighting filters and traits of demonstrated or theorized importance for each transition. Finally, we place regeneration in the context of existing and emerging modelling approaches in trait-based community assembly, summarizing key areas of progress needed to integrate regeneration traits into these efforts. Synthesis. By incorporating influential regeneration traits into empirical studies and global data bases, we can begin to disentangle regenerative mechanisms underlying community assembly outcomes and enhance rapidly developing models of species’ abundances, distributions and responses to environmental change.","author":[{"dropping-particle":"","family":"Larson","given":"Julie E.","non-dropping-particle":"","parse-names":false,"suffix":""},{"dropping-particle":"","family":"Funk","given":"Jennifer L.","non-dropping-particle":"","parse-names":false,"suffix":""}],"container-title":"Journal of Ecology","id":"ITEM-1","issue":"5","issued":{"date-parts":[["2016"]]},"page":"1284-1298","title":"Regeneration: an overlooked aspect of trait-based plant community assembly models","type":"article-journal","volume":"104"},"uris":["http://www.mendeley.com/documents/?uuid=c9ffd3ca-1935-47dd-b5aa-b0e23638f2f4"]},{"id":"ITEM-2","itemData":{"DOI":"10.1111/jvs.12375","ISSN":"16541103","abstract":"Analyses of functional traits have become fundamental tools for understanding patterns and processes in plant community ecology. In this context, regenerative seed traits play an important, yet overlooked, role because they largely determine the ability of plants to disperse and re-establish. A survey of recent publications in community ecology suggests that seed germination traits in particular are neglected at the expense of other relevant but overused traits based only on seed morphology. As a response to this bias, we discuss the functional significance of seed germination traits in comparison with morphological and biophysical seed traits, and advocate their use in vegetation science. We also demonstrate how research in community assembly, climate change and restoration ecology can benefit from the inclusion of germination traits, encompassing functions that cannot be explained solely by adult plant traits. Seed germination experiments conducted in the laboratory or field to quantify these traits provide ecologically meaningful and relatively easy-to-obtain information about the functional properties of plant communities. We argue that bridging the gap between seed physiologists and community ecologists will improve the prediction of plant assemblages, and propose further perspectives for including seed traits into the research agenda of functional community ecologists.","author":[{"dropping-particle":"","family":"Jiménez-Alfaro","given":"Borja","non-dropping-particle":"","parse-names":false,"suffix":""},{"dropping-particle":"","family":"Silveira","given":"Fernando A.O.","non-dropping-particle":"","parse-names":false,"suffix":""},{"dropping-particle":"","family":"Fidelis","given":"Alessandra","non-dropping-particle":"","parse-names":false,"suffix":""},{"dropping-particle":"","family":"Poschlod","given":"Peter","non-dropping-particle":"","parse-names":false,"suffix":""},{"dropping-particle":"","family":"Commander","given":"Lucy E.","non-dropping-particle":"","parse-names":false,"suffix":""}],"container-title":"Journal of Vegetation Science","id":"ITEM-2","issue":"3","issued":{"date-parts":[["2016","5","1"]]},"page":"637-645","publisher":"Wiley-Blackwell","title":"Seed germination traits can contribute better to plant community ecology","type":"article-journal","volume":"27"},"uris":["http://www.mendeley.com/documents/?uuid=949c7098-600f-4e11-a165-a4cdc394261c"]}],"mendeley":{"formattedCitation":"(Larson &amp; Funk 2016; Jiménez-Alfaro et al. 2016)","plainTextFormattedCitation":"(Larson &amp; Funk 2016; Jiménez-Alfaro et al. 2016)","previouslyFormattedCitation":"(Larson &amp; Funk 2016; Jiménez-Alfaro et al. 2016)"},"properties":{"noteIndex":0},"schema":"https://github.com/citation-style-language/schema/raw/master/csl-citation.json"}</w:delInstrText>
        </w:r>
        <w:r w:rsidR="00D757D5" w:rsidDel="007F5272">
          <w:fldChar w:fldCharType="separate"/>
        </w:r>
        <w:r w:rsidR="00D757D5" w:rsidRPr="00EA40CF" w:rsidDel="007F5272">
          <w:rPr>
            <w:noProof/>
            <w:lang w:val="en-US"/>
          </w:rPr>
          <w:delText>(Larson &amp; Funk 2016; Jiménez-Alfaro et al. 2016)</w:delText>
        </w:r>
        <w:r w:rsidR="00D757D5" w:rsidDel="007F5272">
          <w:fldChar w:fldCharType="end"/>
        </w:r>
        <w:r w:rsidR="00D757D5" w:rsidDel="007F5272">
          <w:delText xml:space="preserve">. </w:delText>
        </w:r>
        <w:r w:rsidR="00CA07BE" w:rsidDel="007F5272">
          <w:delText xml:space="preserve"> </w:delText>
        </w:r>
      </w:del>
      <w:moveToRangeStart w:id="162" w:author="EDUARDO FERNANDEZ PASCUAL" w:date="2024-01-17T09:18:00Z" w:name="move156375496"/>
      <w:moveTo w:id="163" w:author="EDUARDO FERNANDEZ PASCUAL" w:date="2024-01-17T09:18:00Z">
        <w:del w:id="164" w:author="EDUARDO FERNANDEZ PASCUAL" w:date="2024-01-17T09:18:00Z">
          <w:r w:rsidR="00564F7D" w:rsidDel="00564F7D">
            <w:delText>There is a consensus that temperature and m</w:delText>
          </w:r>
        </w:del>
        <w:del w:id="165" w:author="EDUARDO FERNANDEZ PASCUAL" w:date="2024-01-17T09:35:00Z">
          <w:r w:rsidR="00564F7D" w:rsidDel="00A026B7">
            <w:delText xml:space="preserve">oisture are the main abiotic factors driving seed germination </w:delText>
          </w:r>
          <w:r w:rsidR="00564F7D" w:rsidDel="00A026B7">
            <w:fldChar w:fldCharType="begin" w:fldLock="1"/>
          </w:r>
          <w:r w:rsidR="00564F7D" w:rsidDel="00A026B7">
            <w:del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delInstrText>
          </w:r>
          <w:r w:rsidR="00564F7D" w:rsidDel="00A026B7">
            <w:fldChar w:fldCharType="separate"/>
          </w:r>
          <w:r w:rsidR="00564F7D" w:rsidRPr="00C73947" w:rsidDel="00A026B7">
            <w:rPr>
              <w:noProof/>
            </w:rPr>
            <w:delText>(Baskin &amp; Baskin 2014)</w:delText>
          </w:r>
          <w:r w:rsidR="00564F7D" w:rsidDel="00A026B7">
            <w:fldChar w:fldCharType="end"/>
          </w:r>
          <w:r w:rsidR="00564F7D" w:rsidDel="00A026B7">
            <w:delText xml:space="preserve">. </w:delText>
          </w:r>
        </w:del>
        <w:del w:id="166" w:author="EDUARDO FERNANDEZ PASCUAL" w:date="2024-01-17T09:27:00Z">
          <w:r w:rsidR="00564F7D" w:rsidDel="0070124F">
            <w:delText xml:space="preserve">Thus, integrating temperature and water availability is a standard and useful approach (i.e. hydrothermal time) to characterize the germination niche </w:delText>
          </w:r>
          <w:r w:rsidR="00564F7D" w:rsidDel="0070124F">
            <w:fldChar w:fldCharType="begin" w:fldLock="1"/>
          </w:r>
          <w:r w:rsidR="00564F7D" w:rsidDel="0070124F">
            <w:delInstrText>ADDIN CSL_CITATION {"citationItems":[{"id":"ITEM-1","itemData":{"DOI":"10.1079/9780851994048.0401","ISBN":"9780851994048","abstract":"Hydrothermal time (HTT) analysis is an effective method for quantifying germination response to temperature and water potential. Time course curves under any temperature and water potential conditions can be generated from knowledge of the HTT parameters mean base water potential, standard deviation of base water potentials, base temperature, and hydrothermal time requirement. These parameters were used as indices for making comparisons among 24 species including shrubs, grasses and perennial herbs from the deserts and semi-deserts of Asia and North America. Halophytes (salt-tolerant species) are characterized by low base water potential values but high hydrothermal time constants. Psammophytes (species that inhabit high-sand soils) are just the opposite, and bodenvags (generalist species with no special soil requirements) display a wide range in all parameter values. Variation in the distribution of base water potentials strongly influences uniformity of germination. The results illustrate that germination rate in water or at reduced water potentials is closely associated with HTT parameters. These findings also have important ecological relevance, in that they help explain differences in germination patterns associated with contrasting habitats.","author":[{"dropping-particle":"","family":"Allen","given":"P. S.","non-dropping-particle":"","parse-names":false,"suffix":""},{"dropping-particle":"","family":"Meyer","given":"S. E.","non-dropping-particle":"","parse-names":false,"suffix":""},{"dropping-particle":"","family":"Khan","given":"M. A.","non-dropping-particle":"","parse-names":false,"suffix":""}],"container-title":"Seed biology: advances and applications. Proceedings of the Sixth International Workshop on Seeds, Merida, Mexico, 1999.","id":"ITEM-1","issue":"January","issued":{"date-parts":[["2009"]]},"page":"401-410","title":"Hydrothermal time as a tool in comparative germination studies.","type":"article-journal"},"uris":["http://www.mendeley.com/documents/?uuid=8c74bb3d-dc03-4738-ae22-7a3ca5a5cf25"]},{"id":"ITEM-2","itemData":{"DOI":"10.1614/0043-1745(2002)050[0248:aohttq]2.0.co;2","ISSN":"0043-1745","abstract":"Knowledge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Science","id":"ITEM-2","issue":"2","issued":{"date-parts":[["2002"]]},"page":"248-260","title":"Applications of hydrothermal time to quantifying and modeling seed germination and dormancy","type":"article-journal","volume":"50"},"uris":["http://www.mendeley.com/documents/?uuid=c3c90c78-e390-4928-9fe8-703e576e67bf"]},{"id":"ITEM-3","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-3","issued":{"date-parts":[["2013"]]},"publisher":"Springer","publisher-place":"New York","title":"Environmental regulation of dormancy and germination","type":"chapter"},"uris":["http://www.mendeley.com/documents/?uuid=aee78e0b-acbd-4bf7-8357-1f8a96d11e2e"]}],"mendeley":{"formattedCitation":"(Bradford 2002; Allen et al. 2009; Bewley et al. 2013)","plainTextFormattedCitation":"(Bradford 2002; Allen et al. 2009; Bewley et al. 2013)","previouslyFormattedCitation":"(Bradford 2002; Allen et al. 2009; Bewley et al. 2013)"},"properties":{"noteIndex":0},"schema":"https://github.com/citation-style-language/schema/raw/master/csl-citation.json"}</w:delInstrText>
          </w:r>
          <w:r w:rsidR="00564F7D" w:rsidDel="0070124F">
            <w:fldChar w:fldCharType="separate"/>
          </w:r>
          <w:r w:rsidR="00564F7D" w:rsidRPr="001F65DF" w:rsidDel="0070124F">
            <w:rPr>
              <w:noProof/>
            </w:rPr>
            <w:delText>(Bradford 2002; Allen et al. 2009; Bewley et al. 2013)</w:delText>
          </w:r>
          <w:r w:rsidR="00564F7D" w:rsidDel="0070124F">
            <w:fldChar w:fldCharType="end"/>
          </w:r>
          <w:r w:rsidR="00564F7D" w:rsidRPr="00156250" w:rsidDel="0070124F">
            <w:delText>.</w:delText>
          </w:r>
          <w:r w:rsidR="00564F7D" w:rsidDel="0070124F">
            <w:delText xml:space="preserve"> For germination to happen temperatures must remain within certain thresholds and water availability must surpass a specific level (i.e. base water potential,</w:delText>
          </w:r>
          <w:r w:rsidR="00564F7D" w:rsidRPr="004154BA" w:rsidDel="0070124F">
            <w:rPr>
              <w:rFonts w:cstheme="minorHAnsi"/>
              <w:lang w:val="en-US"/>
            </w:rPr>
            <w:delText xml:space="preserve"> </w:delText>
          </w:r>
          <w:r w:rsidR="00564F7D" w:rsidRPr="00C313D3" w:rsidDel="0070124F">
            <w:rPr>
              <w:rFonts w:cstheme="minorHAnsi"/>
              <w:lang w:val="en-US"/>
            </w:rPr>
            <w:delText>ψ</w:delText>
          </w:r>
          <w:r w:rsidR="00564F7D" w:rsidRPr="001D393D" w:rsidDel="0070124F">
            <w:rPr>
              <w:rFonts w:cstheme="minorHAnsi"/>
              <w:vertAlign w:val="subscript"/>
              <w:lang w:val="en-US"/>
            </w:rPr>
            <w:delText>b</w:delText>
          </w:r>
          <w:r w:rsidR="00564F7D" w:rsidDel="0070124F">
            <w:delText xml:space="preserve">) </w:delText>
          </w:r>
          <w:r w:rsidR="00564F7D" w:rsidDel="0070124F">
            <w:fldChar w:fldCharType="begin" w:fldLock="1"/>
          </w:r>
          <w:r w:rsidR="00564F7D" w:rsidDel="0070124F">
            <w:del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delInstrText>
          </w:r>
          <w:r w:rsidR="00564F7D" w:rsidDel="0070124F">
            <w:fldChar w:fldCharType="separate"/>
          </w:r>
          <w:r w:rsidR="00564F7D" w:rsidRPr="00C73947" w:rsidDel="0070124F">
            <w:rPr>
              <w:noProof/>
            </w:rPr>
            <w:delText>(Baskin &amp; Baskin 2014)</w:delText>
          </w:r>
          <w:r w:rsidR="00564F7D" w:rsidDel="0070124F">
            <w:fldChar w:fldCharType="end"/>
          </w:r>
          <w:r w:rsidR="00564F7D" w:rsidDel="0070124F">
            <w:delText xml:space="preserve">. </w:delText>
          </w:r>
        </w:del>
        <w:del w:id="167" w:author="EDUARDO FERNANDEZ PASCUAL" w:date="2024-01-17T09:35:00Z">
          <w:r w:rsidR="00564F7D" w:rsidDel="00A026B7">
            <w:delText xml:space="preserve">Low water availability inhibits several physiological processes that lead to delayed or even impeded germination </w:delText>
          </w:r>
          <w:r w:rsidR="00564F7D" w:rsidDel="00A026B7">
            <w:fldChar w:fldCharType="begin" w:fldLock="1"/>
          </w:r>
          <w:r w:rsidR="00564F7D" w:rsidDel="00A026B7">
            <w:del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delInstrText>
          </w:r>
          <w:r w:rsidR="00564F7D" w:rsidDel="00A026B7">
            <w:fldChar w:fldCharType="separate"/>
          </w:r>
          <w:r w:rsidR="00564F7D" w:rsidRPr="00C73947" w:rsidDel="00A026B7">
            <w:rPr>
              <w:noProof/>
            </w:rPr>
            <w:delText>(Baskin &amp; Baskin 2014)</w:delText>
          </w:r>
          <w:r w:rsidR="00564F7D" w:rsidDel="00A026B7">
            <w:fldChar w:fldCharType="end"/>
          </w:r>
          <w:r w:rsidR="00564F7D" w:rsidDel="00A026B7">
            <w:delText>.</w:delText>
          </w:r>
        </w:del>
      </w:moveTo>
      <w:moveToRangeEnd w:id="162"/>
    </w:p>
    <w:p w14:paraId="4B07F257" w14:textId="2E863BAF" w:rsidR="006A69DE" w:rsidDel="009B1090" w:rsidRDefault="006D4A62" w:rsidP="00B73FDA">
      <w:pPr>
        <w:autoSpaceDE w:val="0"/>
        <w:autoSpaceDN w:val="0"/>
        <w:adjustRightInd w:val="0"/>
        <w:spacing w:after="0" w:line="360" w:lineRule="auto"/>
        <w:ind w:firstLine="709"/>
        <w:jc w:val="both"/>
        <w:rPr>
          <w:del w:id="168" w:author="EDUARDO FERNANDEZ PASCUAL" w:date="2024-01-17T09:25:00Z"/>
        </w:rPr>
      </w:pPr>
      <w:ins w:id="169" w:author="EDUARDO FERNANDEZ PASCUAL" w:date="2024-01-17T09:46:00Z">
        <w:r>
          <w:t>Global warming</w:t>
        </w:r>
        <w:r w:rsidDel="009B1090">
          <w:t xml:space="preserve"> </w:t>
        </w:r>
      </w:ins>
      <w:moveFromRangeStart w:id="170" w:author="EDUARDO FERNANDEZ PASCUAL" w:date="2024-01-17T09:23:00Z" w:name="move156375799"/>
      <w:moveFrom w:id="171" w:author="EDUARDO FERNANDEZ PASCUAL" w:date="2024-01-17T09:23:00Z">
        <w:del w:id="172" w:author="EDUARDO FERNANDEZ PASCUAL" w:date="2024-01-17T09:25:00Z">
          <w:r w:rsidR="007953EF" w:rsidDel="009B1090">
            <w:delText>C</w:delText>
          </w:r>
          <w:r w:rsidR="007953EF" w:rsidRPr="001637A8" w:rsidDel="009B1090">
            <w:delText xml:space="preserve">onsidering the ample intraspecific variability </w:delText>
          </w:r>
          <w:r w:rsidR="007953EF" w:rsidDel="009B1090">
            <w:delText xml:space="preserve">found </w:delText>
          </w:r>
          <w:r w:rsidR="007953EF" w:rsidRPr="001637A8" w:rsidDel="009B1090">
            <w:delText xml:space="preserve">in seed traits </w:delText>
          </w:r>
          <w:r w:rsidR="007953EF" w:rsidDel="009B1090">
            <w:fldChar w:fldCharType="begin" w:fldLock="1"/>
          </w:r>
          <w:r w:rsidR="0093575D" w:rsidDel="009B1090">
            <w:del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Yates, et al. 2015)","plainTextFormattedCitation":"(Cochrane, Yates, et al. 2015)","previouslyFormattedCitation":"(Cochrane, Yates, et al. 2015)"},"properties":{"noteIndex":0},"schema":"https://github.com/citation-style-language/schema/raw/master/csl-citation.json"}</w:delInstrText>
          </w:r>
          <w:r w:rsidR="007953EF" w:rsidDel="009B1090">
            <w:fldChar w:fldCharType="separate"/>
          </w:r>
          <w:r w:rsidR="001F1AE2" w:rsidRPr="001F1AE2" w:rsidDel="009B1090">
            <w:rPr>
              <w:noProof/>
            </w:rPr>
            <w:delText>(Cochrane, Yates, et al. 2015)</w:delText>
          </w:r>
          <w:r w:rsidR="007953EF" w:rsidDel="009B1090">
            <w:fldChar w:fldCharType="end"/>
          </w:r>
          <w:r w:rsidR="007953EF" w:rsidDel="009B1090">
            <w:delText>, s</w:delText>
          </w:r>
          <w:r w:rsidR="001346D3" w:rsidDel="009B1090">
            <w:delText xml:space="preserve">uccessful </w:delText>
          </w:r>
          <w:r w:rsidR="00382DF7" w:rsidDel="009B1090">
            <w:delText xml:space="preserve">seed </w:delText>
          </w:r>
          <w:r w:rsidR="001346D3" w:rsidDel="009B1090">
            <w:delText>r</w:delText>
          </w:r>
          <w:r w:rsidR="00420520" w:rsidDel="009B1090">
            <w:delText>eproduction will determine if a species will be able to persist</w:delText>
          </w:r>
          <w:r w:rsidR="001346D3" w:rsidDel="009B1090">
            <w:delText xml:space="preserve"> </w:delText>
          </w:r>
          <w:r w:rsidR="00763479" w:rsidDel="009B1090">
            <w:fldChar w:fldCharType="begin" w:fldLock="1"/>
          </w:r>
          <w:r w:rsidR="00162A03" w:rsidDel="009B1090">
            <w:delInstrText>ADDIN CSL_CITATION {"citationItems":[{"id":"ITEM-1","itemData":{"DOI":"10.1111/brv.12461","ISSN":"1469185X","PMID":"30188004","abstract":"Plant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Reviews","id":"ITEM-1","issue":"2","issued":{"date-parts":[["2019"]]},"page":"439-456","title":"Seeds of future past: climate change and the thermal memory of plant reproductive traits","type":"article-journal","volume":"94"},"uris":["http://www.mendeley.com/documents/?uuid=1c9d8cd0-a89c-4af0-8275-65d6562b7a9d"]}],"mendeley":{"formattedCitation":"(Fernández-Pascual et al. 2019)","plainTextFormattedCitation":"(Fernández-Pascual et al. 2019)","previouslyFormattedCitation":"(Fernández-Pascual et al. 2019)"},"properties":{"noteIndex":0},"schema":"https://github.com/citation-style-language/schema/raw/master/csl-citation.json"}</w:delInstrText>
          </w:r>
          <w:r w:rsidR="00763479" w:rsidDel="009B1090">
            <w:fldChar w:fldCharType="separate"/>
          </w:r>
          <w:r w:rsidR="00763479" w:rsidRPr="00763479" w:rsidDel="009B1090">
            <w:rPr>
              <w:noProof/>
            </w:rPr>
            <w:delText>(Fernández-Pascual et al. 2019)</w:delText>
          </w:r>
          <w:r w:rsidR="00763479" w:rsidDel="009B1090">
            <w:fldChar w:fldCharType="end"/>
          </w:r>
          <w:r w:rsidR="00763479" w:rsidDel="009B1090">
            <w:delText xml:space="preserve"> </w:delText>
          </w:r>
          <w:r w:rsidR="00E162A1" w:rsidRPr="001637A8" w:rsidDel="009B1090">
            <w:delText xml:space="preserve">while adaption or acclimatization </w:delText>
          </w:r>
          <w:r w:rsidR="001346D3" w:rsidRPr="001637A8" w:rsidDel="009B1090">
            <w:delText>processes are</w:delText>
          </w:r>
          <w:r w:rsidR="00E162A1" w:rsidRPr="001637A8" w:rsidDel="009B1090">
            <w:delText xml:space="preserve"> </w:delText>
          </w:r>
          <w:r w:rsidR="00603D27" w:rsidDel="009B1090">
            <w:delText xml:space="preserve">potentially </w:delText>
          </w:r>
          <w:r w:rsidR="00E162A1" w:rsidRPr="001637A8" w:rsidDel="009B1090">
            <w:delText>taking place</w:delText>
          </w:r>
          <w:r w:rsidR="00865454" w:rsidRPr="001637A8" w:rsidDel="009B1090">
            <w:delText xml:space="preserve">. </w:delText>
          </w:r>
        </w:del>
      </w:moveFrom>
      <w:moveFromRangeStart w:id="173" w:author="EDUARDO FERNANDEZ PASCUAL" w:date="2024-01-17T09:18:00Z" w:name="move156375496"/>
      <w:moveFromRangeEnd w:id="170"/>
      <w:moveFrom w:id="174" w:author="EDUARDO FERNANDEZ PASCUAL" w:date="2024-01-17T09:18:00Z">
        <w:del w:id="175" w:author="EDUARDO FERNANDEZ PASCUAL" w:date="2024-01-17T09:25:00Z">
          <w:r w:rsidR="00E16642" w:rsidDel="009B1090">
            <w:delText>There is a consensus that t</w:delText>
          </w:r>
          <w:r w:rsidR="001E6EC9" w:rsidDel="009B1090">
            <w:delText>emperature</w:delText>
          </w:r>
          <w:r w:rsidR="002E2119" w:rsidDel="009B1090">
            <w:delText xml:space="preserve"> and</w:delText>
          </w:r>
          <w:r w:rsidR="001E6EC9" w:rsidDel="009B1090">
            <w:delText xml:space="preserve"> moisture are </w:delText>
          </w:r>
          <w:r w:rsidR="002E2119" w:rsidDel="009B1090">
            <w:delText>the</w:delText>
          </w:r>
          <w:r w:rsidR="001E6EC9" w:rsidDel="009B1090">
            <w:delText xml:space="preserve"> main abiotic factors driving </w:delText>
          </w:r>
          <w:r w:rsidR="00E7094C" w:rsidDel="009B1090">
            <w:delText xml:space="preserve">seed germination </w:delText>
          </w:r>
          <w:r w:rsidR="00C73947" w:rsidDel="009B1090">
            <w:fldChar w:fldCharType="begin" w:fldLock="1"/>
          </w:r>
          <w:r w:rsidR="00C73947" w:rsidDel="009B1090">
            <w:del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delInstrText>
          </w:r>
          <w:r w:rsidR="00C73947" w:rsidDel="009B1090">
            <w:fldChar w:fldCharType="separate"/>
          </w:r>
          <w:r w:rsidR="00C73947" w:rsidRPr="00C73947" w:rsidDel="009B1090">
            <w:rPr>
              <w:noProof/>
            </w:rPr>
            <w:delText>(Baskin &amp; Baskin 2014)</w:delText>
          </w:r>
          <w:r w:rsidR="00C73947" w:rsidDel="009B1090">
            <w:fldChar w:fldCharType="end"/>
          </w:r>
          <w:r w:rsidR="00C73947" w:rsidDel="009B1090">
            <w:delText xml:space="preserve">. </w:delText>
          </w:r>
          <w:r w:rsidR="003651D8" w:rsidDel="009B1090">
            <w:delText>Thus</w:delText>
          </w:r>
          <w:r w:rsidR="00A1471D" w:rsidDel="009B1090">
            <w:delText>,</w:delText>
          </w:r>
          <w:r w:rsidR="003651D8" w:rsidDel="009B1090">
            <w:delText xml:space="preserve"> integrating </w:delText>
          </w:r>
          <w:r w:rsidR="00A1471D" w:rsidDel="009B1090">
            <w:delText>temperature</w:delText>
          </w:r>
          <w:r w:rsidR="002E2119" w:rsidDel="009B1090">
            <w:delText xml:space="preserve"> and </w:delText>
          </w:r>
          <w:r w:rsidR="00A1471D" w:rsidDel="009B1090">
            <w:delText xml:space="preserve">water availability </w:delText>
          </w:r>
          <w:r w:rsidR="00EF591A" w:rsidDel="009B1090">
            <w:delText xml:space="preserve">is a standard </w:delText>
          </w:r>
          <w:r w:rsidR="00812A5F" w:rsidDel="009B1090">
            <w:delText xml:space="preserve">and useful approach (i.e. hydrothermal time) </w:delText>
          </w:r>
          <w:r w:rsidR="00B97949" w:rsidDel="009B1090">
            <w:delText xml:space="preserve">to </w:delText>
          </w:r>
          <w:r w:rsidR="004B6B92" w:rsidDel="009B1090">
            <w:delText>characterize</w:delText>
          </w:r>
          <w:r w:rsidR="00B97949" w:rsidDel="009B1090">
            <w:delText xml:space="preserve"> the germination niche</w:delText>
          </w:r>
          <w:r w:rsidR="00D379E7" w:rsidDel="009B1090">
            <w:delText xml:space="preserve"> </w:delText>
          </w:r>
          <w:r w:rsidR="00D379E7" w:rsidDel="009B1090">
            <w:fldChar w:fldCharType="begin" w:fldLock="1"/>
          </w:r>
          <w:r w:rsidR="001F65DF" w:rsidDel="009B1090">
            <w:delInstrText>ADDIN CSL_CITATION {"citationItems":[{"id":"ITEM-1","itemData":{"DOI":"10.1079/9780851994048.0401","ISBN":"9780851994048","abstract":"Hydrothermal time (HTT) analysis is an effective method for quantifying germination response to temperature and water potential. Time course curves under any temperature and water potential conditions can be generated from knowledge of the HTT parameters mean base water potential, standard deviation of base water potentials, base temperature, and hydrothermal time requirement. These parameters were used as indices for making comparisons among 24 species including shrubs, grasses and perennial herbs from the deserts and semi-deserts of Asia and North America. Halophytes (salt-tolerant species) are characterized by low base water potential values but high hydrothermal time constants. Psammophytes (species that inhabit high-sand soils) are just the opposite, and bodenvags (generalist species with no special soil requirements) display a wide range in all parameter values. Variation in the distribution of base water potentials strongly influences uniformity of germination. The results illustrate that germination rate in water or at reduced water potentials is closely associated with HTT parameters. These findings also have important ecological relevance, in that they help explain differences in germination patterns associated with contrasting habitats.","author":[{"dropping-particle":"","family":"Allen","given":"P. S.","non-dropping-particle":"","parse-names":false,"suffix":""},{"dropping-particle":"","family":"Meyer","given":"S. E.","non-dropping-particle":"","parse-names":false,"suffix":""},{"dropping-particle":"","family":"Khan","given":"M. A.","non-dropping-particle":"","parse-names":false,"suffix":""}],"container-title":"Seed biology: advances and applications. Proceedings of the Sixth International Workshop on Seeds, Merida, Mexico, 1999.","id":"ITEM-1","issue":"January","issued":{"date-parts":[["2009"]]},"page":"401-410","title":"Hydrothermal time as a tool in comparative germination studies.","type":"article-journal"},"uris":["http://www.mendeley.com/documents/?uuid=8c74bb3d-dc03-4738-ae22-7a3ca5a5cf25"]},{"id":"ITEM-2","itemData":{"DOI":"10.1614/0043-1745(2002)050[0248:aohttq]2.0.co;2","ISSN":"0043-1745","abstract":"Knowledge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Science","id":"ITEM-2","issue":"2","issued":{"date-parts":[["2002"]]},"page":"248-260","title":"Applications of hydrothermal time to quantifying and modeling seed germination and dormancy","type":"article-journal","volume":"50"},"uris":["http://www.mendeley.com/documents/?uuid=c3c90c78-e390-4928-9fe8-703e576e67bf"]},{"id":"ITEM-3","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-3","issued":{"date-parts":[["2013"]]},"publisher":"Springer","publisher-place":"New York","title":"Environmental regulation of dormancy and germination","type":"chapter"},"uris":["http://www.mendeley.com/documents/?uuid=aee78e0b-acbd-4bf7-8357-1f8a96d11e2e"]}],"mendeley":{"formattedCitation":"(Bradford 2002; Allen et al. 2009; Bewley et al. 2013)","plainTextFormattedCitation":"(Bradford 2002; Allen et al. 2009; Bewley et al. 2013)","previouslyFormattedCitation":"(Bradford 2002; Allen et al. 2009; Bewley et al. 2013)"},"properties":{"noteIndex":0},"schema":"https://github.com/citation-style-language/schema/raw/master/csl-citation.json"}</w:delInstrText>
          </w:r>
          <w:r w:rsidR="00D379E7" w:rsidDel="009B1090">
            <w:fldChar w:fldCharType="separate"/>
          </w:r>
          <w:r w:rsidR="001F65DF" w:rsidRPr="001F65DF" w:rsidDel="009B1090">
            <w:rPr>
              <w:noProof/>
            </w:rPr>
            <w:delText>(Bradford 2002; Allen et al. 2009; Bewley et al. 2013)</w:delText>
          </w:r>
          <w:r w:rsidR="00D379E7" w:rsidDel="009B1090">
            <w:fldChar w:fldCharType="end"/>
          </w:r>
          <w:r w:rsidR="00B97949" w:rsidRPr="00156250" w:rsidDel="009B1090">
            <w:delText>.</w:delText>
          </w:r>
          <w:r w:rsidR="00B97949" w:rsidDel="009B1090">
            <w:delText xml:space="preserve"> </w:delText>
          </w:r>
          <w:r w:rsidR="004F71B8" w:rsidDel="009B1090">
            <w:delText xml:space="preserve">For germination to happen temperatures </w:delText>
          </w:r>
          <w:r w:rsidR="00546281" w:rsidDel="009B1090">
            <w:delText>must</w:delText>
          </w:r>
          <w:r w:rsidR="004F71B8" w:rsidDel="009B1090">
            <w:delText xml:space="preserve"> remain within </w:delText>
          </w:r>
          <w:r w:rsidR="00CE4D03" w:rsidDel="009B1090">
            <w:delText>certain thresholds</w:delText>
          </w:r>
          <w:r w:rsidR="004F71B8" w:rsidDel="009B1090">
            <w:delText xml:space="preserve"> </w:delText>
          </w:r>
          <w:r w:rsidR="00546281" w:rsidDel="009B1090">
            <w:delText>and water availability must surpass a specific level</w:delText>
          </w:r>
          <w:r w:rsidR="004154BA" w:rsidDel="009B1090">
            <w:delText xml:space="preserve"> (i.e. base water potential,</w:delText>
          </w:r>
          <w:r w:rsidR="004154BA" w:rsidRPr="004154BA" w:rsidDel="009B1090">
            <w:rPr>
              <w:rFonts w:cstheme="minorHAnsi"/>
              <w:lang w:val="en-US"/>
            </w:rPr>
            <w:delText xml:space="preserve"> </w:delText>
          </w:r>
          <w:r w:rsidR="004154BA" w:rsidRPr="00C313D3" w:rsidDel="009B1090">
            <w:rPr>
              <w:rFonts w:cstheme="minorHAnsi"/>
              <w:lang w:val="en-US"/>
            </w:rPr>
            <w:delText>ψ</w:delText>
          </w:r>
          <w:r w:rsidR="004154BA" w:rsidRPr="001D393D" w:rsidDel="009B1090">
            <w:rPr>
              <w:rFonts w:cstheme="minorHAnsi"/>
              <w:vertAlign w:val="subscript"/>
              <w:lang w:val="en-US"/>
            </w:rPr>
            <w:delText>b</w:delText>
          </w:r>
          <w:r w:rsidR="004154BA" w:rsidDel="009B1090">
            <w:delText>)</w:delText>
          </w:r>
          <w:r w:rsidR="00546281" w:rsidDel="009B1090">
            <w:delText xml:space="preserve"> </w:delText>
          </w:r>
          <w:r w:rsidR="00D461CA" w:rsidDel="009B1090">
            <w:fldChar w:fldCharType="begin" w:fldLock="1"/>
          </w:r>
          <w:r w:rsidR="00D461CA" w:rsidDel="009B1090">
            <w:del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delInstrText>
          </w:r>
          <w:r w:rsidR="00D461CA" w:rsidDel="009B1090">
            <w:fldChar w:fldCharType="separate"/>
          </w:r>
          <w:r w:rsidR="00D461CA" w:rsidRPr="00C73947" w:rsidDel="009B1090">
            <w:rPr>
              <w:noProof/>
            </w:rPr>
            <w:delText>(Baskin &amp; Baskin 2014)</w:delText>
          </w:r>
          <w:r w:rsidR="00D461CA" w:rsidDel="009B1090">
            <w:fldChar w:fldCharType="end"/>
          </w:r>
          <w:r w:rsidR="00D461CA" w:rsidDel="009B1090">
            <w:delText xml:space="preserve">. </w:delText>
          </w:r>
          <w:r w:rsidR="00546281" w:rsidDel="009B1090">
            <w:delText xml:space="preserve">Low water availability inhibits several physiological processes that lead to delayed or even impeded germination </w:delText>
          </w:r>
          <w:r w:rsidR="00D461CA" w:rsidDel="009B1090">
            <w:fldChar w:fldCharType="begin" w:fldLock="1"/>
          </w:r>
          <w:r w:rsidR="00D461CA" w:rsidDel="009B1090">
            <w:del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delInstrText>
          </w:r>
          <w:r w:rsidR="00D461CA" w:rsidDel="009B1090">
            <w:fldChar w:fldCharType="separate"/>
          </w:r>
          <w:r w:rsidR="00D461CA" w:rsidRPr="00C73947" w:rsidDel="009B1090">
            <w:rPr>
              <w:noProof/>
            </w:rPr>
            <w:delText>(Baskin &amp; Baskin 2014)</w:delText>
          </w:r>
          <w:r w:rsidR="00D461CA" w:rsidDel="009B1090">
            <w:fldChar w:fldCharType="end"/>
          </w:r>
          <w:r w:rsidR="00546281" w:rsidDel="009B1090">
            <w:delText>.</w:delText>
          </w:r>
          <w:r w:rsidR="00546281" w:rsidRPr="00546281" w:rsidDel="009B1090">
            <w:delText xml:space="preserve"> </w:delText>
          </w:r>
        </w:del>
      </w:moveFrom>
      <w:moveFromRangeEnd w:id="173"/>
      <w:del w:id="176" w:author="EDUARDO FERNANDEZ PASCUAL" w:date="2024-01-17T09:25:00Z">
        <w:r w:rsidR="00297CF9" w:rsidDel="009B1090">
          <w:delText>Compar</w:delText>
        </w:r>
        <w:r w:rsidR="00382DF7" w:rsidDel="009B1090">
          <w:delText xml:space="preserve">ed </w:delText>
        </w:r>
        <w:r w:rsidR="00297CF9" w:rsidDel="009B1090">
          <w:delText xml:space="preserve">to </w:delText>
        </w:r>
        <w:r w:rsidR="00B73FDA" w:rsidDel="009B1090">
          <w:delText>temperature, few</w:delText>
        </w:r>
        <w:r w:rsidR="00297CF9" w:rsidDel="009B1090">
          <w:delText xml:space="preserve"> studies have tackled how </w:delText>
        </w:r>
        <w:r w:rsidR="00382DF7" w:rsidDel="009B1090">
          <w:delText xml:space="preserve">wild species </w:delText>
        </w:r>
        <w:r w:rsidR="00297CF9" w:rsidDel="009B1090">
          <w:delText xml:space="preserve">germination responds to water stress </w:delText>
        </w:r>
        <w:r w:rsidR="001F65DF" w:rsidDel="009B1090">
          <w:fldChar w:fldCharType="begin" w:fldLock="1"/>
        </w:r>
        <w:r w:rsidR="001F65DF" w:rsidDel="009B1090">
          <w:del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id":"ITEM-2","itemData":{"DOI":"10.1371/journal.pone.0236001","ISBN":"1111111111","ISSN":"19326203","PMID":"33196641","abstract":"Responses to drought within a single species may vary based on plant developmental stage, drought severity, and the avoidance or tolerance mechanisms employed. Early drought stress can restrict emergence and seedling growth. Thus, in areas where water availability is limited, rapid germination leading to early plant establishment may be beneficial. Alternatively, germination without sufficient water to support the seedling may lead to early senescence, so reduced germination under low moisture conditions may be adaptive at the level of the population. We studied the germination response to osmotic stress of diverse chile pepper germplasm collected in southern Mexico from varied ecozones, cultivation systems, and of named landraces. Drought stress was simulated using polyethylene glycol solutions. Overall, survival time analysis revealed delayed germination at the 20% concentration of PEG across all ecozones. The effect was most pronounced in the genotypes from hotter, drier ecozones. Additionally, accessions from wetter and cooler ecozones had the fastest rate of germination. Moreover, accessions of the landraces Costeño Rojo and Tusta germinated more slowly and incompletely if sourced from a drier ecozone than a wetter one, indicating that slower, reduced germination under drought stress may be an adaptive avoidance mechanism. Significant differences were also observed between named landraces, with more domesticated types from intensive cultivation systems nearly always germinating faster than small-fruited backyard- or wild-types, perhaps due to the fact that the smaller-fruited accessions may have undergone less selection. Thus, we conclude that there is evidence of local adaptation to both ecozone of origin and source cultivation system in germination characteristics of diverse chile peppers.","author":[{"dropping-particle":"","family":"Bernau","given":"Vivian M.","non-dropping-particle":"","parse-names":false,"suffix":""},{"dropping-particle":"","family":"Barbolla","given":"Lev Jardón","non-dropping-particle":"","parse-names":false,"suffix":""},{"dropping-particle":"","family":"McHale","given":"Leah K.","non-dropping-particle":"","parse-names":false,"suffix":""},{"dropping-particle":"","family":"Mercer","given":"Kristin L.","non-dropping-particle":"","parse-names":false,"suffix":""}],"container-title":"PLoS ONE","id":"ITEM-2","issue":"11 November","issued":{"date-parts":[["2020"]]},"page":"1-19","title":"Germination response of diverse wild and landrace chile peppers (Capsicum spp.) under drought stress simulated with polyethylene glycol","type":"article-journal","volume":"15"},"uris":["http://www.mendeley.com/documents/?uuid=016a188a-604c-4186-a263-9f44d51a4bb9"]}],"mendeley":{"formattedCitation":"(Bernau et al. 2020; Sumner &amp; Venn 2021)","plainTextFormattedCitation":"(Bernau et al. 2020; Sumner &amp; Venn 2021)","previouslyFormattedCitation":"(Bernau et al. 2020; Sumner &amp; Venn 2021)"},"properties":{"noteIndex":0},"schema":"https://github.com/citation-style-language/schema/raw/master/csl-citation.json"}</w:delInstrText>
        </w:r>
        <w:r w:rsidR="001F65DF" w:rsidDel="009B1090">
          <w:fldChar w:fldCharType="separate"/>
        </w:r>
        <w:r w:rsidR="001F65DF" w:rsidRPr="001F65DF" w:rsidDel="009B1090">
          <w:rPr>
            <w:noProof/>
          </w:rPr>
          <w:delText>(Bernau et al. 2020; Sumner &amp; Venn 2021)</w:delText>
        </w:r>
        <w:r w:rsidR="001F65DF" w:rsidDel="009B1090">
          <w:fldChar w:fldCharType="end"/>
        </w:r>
        <w:r w:rsidR="00B73FDA" w:rsidDel="009B1090">
          <w:delText xml:space="preserve">. </w:delText>
        </w:r>
        <w:r w:rsidR="00546281" w:rsidDel="009B1090">
          <w:delText xml:space="preserve">Most information about drought effects on germination </w:delText>
        </w:r>
        <w:r w:rsidR="00382DF7" w:rsidDel="009B1090">
          <w:delText>comes</w:delText>
        </w:r>
        <w:r w:rsidR="00546281" w:rsidDel="009B1090">
          <w:delText xml:space="preserve"> fr</w:delText>
        </w:r>
        <w:r w:rsidR="00D51448" w:rsidDel="009B1090">
          <w:delText>om studies on arid ecosystems</w:delText>
        </w:r>
        <w:r w:rsidR="00546281" w:rsidDel="009B1090">
          <w:delText xml:space="preserve"> </w:delText>
        </w:r>
        <w:r w:rsidR="00727144" w:rsidDel="009B1090">
          <w:fldChar w:fldCharType="begin" w:fldLock="1"/>
        </w:r>
        <w:r w:rsidR="00727144" w:rsidDel="009B1090">
          <w:del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Evolution","id":"ITEM-2","issue":"4","issued":{"date-parts":[["2019"]]},"page":"2149-2159","title":"Seed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 Gelviz-Gelvez et al. 2020)","plainTextFormattedCitation":"(Yi et al. 2019; Gelviz-Gelvez et al. 2020)","previouslyFormattedCitation":"(Yi et al. 2019; Gelviz-Gelvez et al. 2020)"},"properties":{"noteIndex":0},"schema":"https://github.com/citation-style-language/schema/raw/master/csl-citation.json"}</w:delInstrText>
        </w:r>
        <w:r w:rsidR="00727144" w:rsidDel="009B1090">
          <w:fldChar w:fldCharType="separate"/>
        </w:r>
        <w:r w:rsidR="00727144" w:rsidRPr="00727144" w:rsidDel="009B1090">
          <w:rPr>
            <w:noProof/>
          </w:rPr>
          <w:delText xml:space="preserve">(Yi et </w:delText>
        </w:r>
        <w:r w:rsidR="00727144" w:rsidRPr="00727144" w:rsidDel="009B1090">
          <w:rPr>
            <w:noProof/>
          </w:rPr>
          <w:lastRenderedPageBreak/>
          <w:delText>al. 2019; Gelviz-Gelvez et al. 2020)</w:delText>
        </w:r>
        <w:r w:rsidR="00727144" w:rsidDel="009B1090">
          <w:fldChar w:fldCharType="end"/>
        </w:r>
        <w:r w:rsidR="00546281" w:rsidDel="009B1090">
          <w:delText xml:space="preserve">; </w:delText>
        </w:r>
        <w:r w:rsidR="00382DF7" w:rsidDel="009B1090">
          <w:delText>in those investigations</w:delText>
        </w:r>
        <w:r w:rsidR="00546281" w:rsidDel="009B1090">
          <w:delText>, responses vary notably depending on species</w:delText>
        </w:r>
        <w:r w:rsidR="00825F66" w:rsidDel="009B1090">
          <w:delText xml:space="preserve"> own trade-offs</w:delText>
        </w:r>
        <w:r w:rsidR="001F65DF" w:rsidDel="009B1090">
          <w:delText xml:space="preserve"> </w:delText>
        </w:r>
        <w:r w:rsidR="001F65DF" w:rsidDel="009B1090">
          <w:fldChar w:fldCharType="begin" w:fldLock="1"/>
        </w:r>
        <w:r w:rsidR="00110061" w:rsidDel="009B1090">
          <w:delInstrText>ADDIN CSL_CITATION {"citationItems":[{"id":"ITEM-1","itemData":{"DOI":"10.1016/j.baae.2007.10.005","ISSN":"14391791","abstract":"Within arid plant communities species vary considerably in the ability to germinate under water stress. Attempts to correlate this variation with environmental gradients have remained largely inconclusive. Germinating only at high water potentials can be seen as a form of predictive germination. Predictive germination provides a fitness variance reducing mechanism and is therefore expected to show negative correlations with other variance reducing life-history attributes such as large seed size or dormancy. We predicted that differences in life-history attributes rather than edaphic gradients could explain the variation in germination responses to water stress found in arid plant communities. To test our hypothesis we determined the germination response of 28 species from the arid Kalahari savannah to a gradient of osmotic stress, expressed as the water potential needed to reduce germination by 50%. In addition, we determined the life-history variables seed mass and germination fraction and the habitat variables soil texture preference and association with acacias. The data were analysed using phylogenetically independent contrasts in a multiple regression model. Contrary to our hypothesis we found no increase in the capacity to germinate under osmotic stress with increasing seed mass and an increase with increasing germination fraction. However, we also found no significant effect of the habitat variables. This result may be explained by variation in seedling drought tolerance. Drought tolerance will also have a variance-reducing effect and can be expected to trade-off with fractional germination. Our results suggest that in arid plant communities most variation in the capacity to germinate under water stress expresses different ways to make a living under similar conditions rather than adaptations to environmental gradients. © 2007 Gesellschaft für Ökologie.","author":[{"dropping-particle":"","family":"Kos","given":"Martijn","non-dropping-particle":"","parse-names":false,"suffix":""},{"dropping-particle":"","family":"Poschlod","given":"Peter","non-dropping-particle":"","parse-names":false,"suffix":""}],"container-title":"Basic and Applied Ecology","id":"ITEM-1","issue":"6","issued":{"date-parts":[["2008"]]},"page":"645-652","title":"Correlates of inter-specific variation in germination response to water stress in a semi-arid savannah","type":"article-journal","volume":"9"},"uris":["http://www.mendeley.com/documents/?uuid=52d1f40b-6cde-42f5-975c-343c0f3bd08a"]}],"mendeley":{"formattedCitation":"(Kos &amp; Poschlod 2008)","plainTextFormattedCitation":"(Kos &amp; Poschlod 2008)","previouslyFormattedCitation":"(Kos &amp; Poschlod 2008)"},"properties":{"noteIndex":0},"schema":"https://github.com/citation-style-language/schema/raw/master/csl-citation.json"}</w:delInstrText>
        </w:r>
        <w:r w:rsidR="001F65DF" w:rsidDel="009B1090">
          <w:fldChar w:fldCharType="separate"/>
        </w:r>
        <w:r w:rsidR="001F65DF" w:rsidRPr="001F65DF" w:rsidDel="009B1090">
          <w:rPr>
            <w:noProof/>
          </w:rPr>
          <w:delText>(Kos &amp; Poschlod 2008)</w:delText>
        </w:r>
        <w:r w:rsidR="001F65DF" w:rsidDel="009B1090">
          <w:fldChar w:fldCharType="end"/>
        </w:r>
        <w:r w:rsidR="001F65DF" w:rsidDel="009B1090">
          <w:delText xml:space="preserve"> </w:delText>
        </w:r>
        <w:r w:rsidR="00546281" w:rsidDel="009B1090">
          <w:delText>and even within species</w:delText>
        </w:r>
        <w:r w:rsidR="00727144" w:rsidDel="009B1090">
          <w:delText xml:space="preserve"> </w:delText>
        </w:r>
        <w:r w:rsidR="00727144" w:rsidDel="009B1090">
          <w:fldChar w:fldCharType="begin" w:fldLock="1"/>
        </w:r>
        <w:r w:rsidR="0091497E" w:rsidDel="009B1090">
          <w:del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delInstrText>
        </w:r>
        <w:r w:rsidR="00727144" w:rsidDel="009B1090">
          <w:fldChar w:fldCharType="separate"/>
        </w:r>
        <w:r w:rsidR="00727144" w:rsidRPr="00727144" w:rsidDel="009B1090">
          <w:rPr>
            <w:noProof/>
          </w:rPr>
          <w:delText>(Yi et al. 2019)</w:delText>
        </w:r>
        <w:r w:rsidR="00727144" w:rsidDel="009B1090">
          <w:fldChar w:fldCharType="end"/>
        </w:r>
        <w:r w:rsidR="00546281" w:rsidRPr="00E609B3" w:rsidDel="009B1090">
          <w:delText>.</w:delText>
        </w:r>
      </w:del>
    </w:p>
    <w:p w14:paraId="368A2E6B" w14:textId="64B1EB74" w:rsidR="00EE5407" w:rsidRPr="006C097C" w:rsidRDefault="00236298" w:rsidP="00985262">
      <w:pPr>
        <w:spacing w:line="360" w:lineRule="auto"/>
        <w:ind w:firstLine="709"/>
        <w:jc w:val="both"/>
      </w:pPr>
      <w:ins w:id="177" w:author="EDUARDO FERNANDEZ PASCUAL" w:date="2024-01-17T09:47:00Z">
        <w:r>
          <w:t xml:space="preserve">is a major challenge for worldwide </w:t>
        </w:r>
      </w:ins>
      <w:del w:id="178" w:author="EDUARDO FERNANDEZ PASCUAL" w:date="2024-01-17T09:47:00Z">
        <w:r w:rsidR="00AD70BD" w:rsidDel="00236298">
          <w:delText xml:space="preserve">The </w:delText>
        </w:r>
      </w:del>
      <w:commentRangeStart w:id="179"/>
      <w:r w:rsidR="00AD70BD">
        <w:t xml:space="preserve">alpine </w:t>
      </w:r>
      <w:del w:id="180" w:author="EDUARDO FERNANDEZ PASCUAL" w:date="2024-01-17T09:47:00Z">
        <w:r w:rsidR="00AD70BD" w:rsidDel="00236298">
          <w:delText>environment</w:delText>
        </w:r>
        <w:commentRangeEnd w:id="179"/>
        <w:r w:rsidR="006279C7" w:rsidDel="00236298">
          <w:rPr>
            <w:rStyle w:val="Refdecomentario"/>
          </w:rPr>
          <w:commentReference w:id="179"/>
        </w:r>
        <w:r w:rsidR="00AD70BD" w:rsidDel="00236298">
          <w:delText xml:space="preserve"> </w:delText>
        </w:r>
      </w:del>
      <w:ins w:id="181" w:author="EDUARDO FERNANDEZ PASCUAL" w:date="2024-01-17T09:47:00Z">
        <w:r>
          <w:t>ecosystems</w:t>
        </w:r>
      </w:ins>
      <w:del w:id="182" w:author="EDUARDO FERNANDEZ PASCUAL" w:date="2024-01-17T09:47:00Z">
        <w:r w:rsidR="00AD70BD" w:rsidDel="00236298">
          <w:delText>is specially threatened by</w:delText>
        </w:r>
      </w:del>
      <w:del w:id="183" w:author="EDUARDO FERNANDEZ PASCUAL" w:date="2024-01-17T09:46:00Z">
        <w:r w:rsidR="00AD70BD" w:rsidDel="006D4A62">
          <w:delText xml:space="preserve"> </w:delText>
        </w:r>
        <w:r w:rsidR="00382DF7" w:rsidDel="006D4A62">
          <w:delText>global</w:delText>
        </w:r>
        <w:r w:rsidR="00AD70BD" w:rsidDel="006D4A62">
          <w:delText xml:space="preserve"> warming</w:delText>
        </w:r>
      </w:del>
      <w:r w:rsidR="005A4AAD">
        <w:t>.</w:t>
      </w:r>
      <w:del w:id="184" w:author="EDUARDO FERNANDEZ PASCUAL" w:date="2024-01-17T09:48:00Z">
        <w:r w:rsidR="005A4AAD" w:rsidDel="006374AB">
          <w:delText xml:space="preserve"> </w:delText>
        </w:r>
      </w:del>
      <w:r w:rsidR="0015216C">
        <w:t xml:space="preserve"> </w:t>
      </w:r>
      <w:r w:rsidR="005A4AAD">
        <w:t xml:space="preserve">International </w:t>
      </w:r>
      <w:r w:rsidR="00382DF7">
        <w:t>records show higher temperature</w:t>
      </w:r>
      <w:r w:rsidR="005A4AAD">
        <w:t xml:space="preserve"> increas</w:t>
      </w:r>
      <w:del w:id="185" w:author="EDUARDO FERNANDEZ PASCUAL" w:date="2024-01-17T09:48:00Z">
        <w:r w:rsidR="004E3914" w:rsidDel="006374AB">
          <w:delText>ing</w:delText>
        </w:r>
        <w:r w:rsidR="005A4AAD" w:rsidDel="006374AB">
          <w:delText xml:space="preserve"> rat</w:delText>
        </w:r>
      </w:del>
      <w:r w:rsidR="005A4AAD">
        <w:t>es (</w:t>
      </w:r>
      <w:r w:rsidR="005A4AAD" w:rsidRPr="009B34D5">
        <w:rPr>
          <w:highlight w:val="yellow"/>
        </w:rPr>
        <w:t>REF</w:t>
      </w:r>
      <w:r w:rsidR="005A4AAD">
        <w:t xml:space="preserve">) </w:t>
      </w:r>
      <w:ins w:id="186" w:author="EDUARDO FERNANDEZ PASCUAL" w:date="2024-01-17T09:51:00Z">
        <w:r w:rsidR="00956530">
          <w:t>and associated changes in summit plant communities (</w:t>
        </w:r>
        <w:commentRangeStart w:id="187"/>
        <w:r w:rsidR="00956530">
          <w:t>…</w:t>
        </w:r>
        <w:commentRangeEnd w:id="187"/>
        <w:r w:rsidR="00281375">
          <w:rPr>
            <w:rStyle w:val="Refdecomentario"/>
          </w:rPr>
          <w:commentReference w:id="187"/>
        </w:r>
        <w:r w:rsidR="00956530">
          <w:t>)</w:t>
        </w:r>
      </w:ins>
      <w:del w:id="188" w:author="EDUARDO FERNANDEZ PASCUAL" w:date="2024-01-17T09:52:00Z">
        <w:r w:rsidR="00DF3854" w:rsidDel="00CC44D9">
          <w:delText xml:space="preserve">that could </w:delText>
        </w:r>
        <w:r w:rsidR="005A4AAD" w:rsidDel="00CC44D9">
          <w:delText>potentially disrupt</w:delText>
        </w:r>
        <w:r w:rsidR="00841CFC" w:rsidDel="00CC44D9">
          <w:delText xml:space="preserve"> </w:delText>
        </w:r>
        <w:r w:rsidR="0067621E" w:rsidDel="00CC44D9">
          <w:delText xml:space="preserve">biological processes like plant phenology </w:delText>
        </w:r>
        <w:r w:rsidR="0091497E" w:rsidDel="00CC44D9">
          <w:fldChar w:fldCharType="begin" w:fldLock="1"/>
        </w:r>
        <w:r w:rsidR="0091497E" w:rsidDel="00CC44D9">
          <w:delInstrText>ADDIN CSL_CITATION {"citationItems":[{"id":"ITEM-1","itemData":{"DOI":"10.1111/brv.12461","ISSN":"1469185X","PMID":"30188004","abstract":"Plant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Reviews","id":"ITEM-1","issue":"2","issued":{"date-parts":[["2019"]]},"page":"439-456","title":"Seeds of future past: climate change and the thermal memory of plant reproductive traits","type":"article-journal","volume":"94"},"uris":["http://www.mendeley.com/documents/?uuid=1c9d8cd0-a89c-4af0-8275-65d6562b7a9d"]}],"mendeley":{"formattedCitation":"(Fernández-Pascual et al. 2019)","plainTextFormattedCitation":"(Fernández-Pascual et al. 2019)","previouslyFormattedCitation":"(Fernández-Pascual et al. 2019)"},"properties":{"noteIndex":0},"schema":"https://github.com/citation-style-language/schema/raw/master/csl-citation.json"}</w:delInstrText>
        </w:r>
        <w:r w:rsidR="0091497E" w:rsidDel="00CC44D9">
          <w:fldChar w:fldCharType="separate"/>
        </w:r>
        <w:r w:rsidR="0091497E" w:rsidRPr="0091497E" w:rsidDel="00CC44D9">
          <w:rPr>
            <w:noProof/>
          </w:rPr>
          <w:delText>(Fernández-Pascual et al. 2019)</w:delText>
        </w:r>
        <w:r w:rsidR="0091497E" w:rsidDel="00CC44D9">
          <w:fldChar w:fldCharType="end"/>
        </w:r>
        <w:r w:rsidR="0091497E" w:rsidDel="00CC44D9">
          <w:delText xml:space="preserve"> </w:delText>
        </w:r>
        <w:r w:rsidR="00841CFC" w:rsidDel="00CC44D9">
          <w:delText xml:space="preserve">and germination </w:delText>
        </w:r>
        <w:r w:rsidR="00110061" w:rsidDel="00CC44D9">
          <w:delText xml:space="preserve"> </w:delText>
        </w:r>
        <w:r w:rsidR="00110061" w:rsidDel="00CC44D9">
          <w:fldChar w:fldCharType="begin" w:fldLock="1"/>
        </w:r>
        <w:r w:rsidR="00110061" w:rsidDel="00CC44D9">
          <w:delInstrText>ADDIN CSL_CITATION {"citationItems":[{"id":"ITEM-1","itemData":{"author":[{"dropping-particle":"","family":"Probert","given":"R.J.","non-dropping-particle":"","parse-names":false,"suffix":""}],"container-title":"Seeds: the ecology of regeneration in plant communities","edition":"2nd","editor":[{"dropping-particle":"","family":"Fenner","given":"M","non-dropping-particle":"","parse-names":false,"suffix":""}],"id":"ITEM-1","issued":{"date-parts":[["2000"]]},"page":"261–292","publisher-place":"Wallingford, CABI","title":"The role of temperature in the regulation of seed dormancy and germination","type":"chapter"},"uris":["http://www.mendeley.com/documents/?uuid=4b158e9a-184f-4d07-bd7f-70c4f1e718d2"]},{"id":"ITEM-2","itemData":{"DOI":"10.1111/j.1365-2486.2010.02368.x","ISSN":"13541013","abstract":"At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Biology","id":"ITEM-2","issue":"6","issued":{"date-parts":[["2011"]]},"page":"2145-2161","title":"Climate change and plant regeneration from seed","type":"article-journal","volume":"17"},"uris":["http://www.mendeley.com/documents/?uuid=8381775f-051d-40b2-aa7b-e969b88aa61e"]}],"mendeley":{"formattedCitation":"(Probert 2000; Walck et al. 2011)","plainTextFormattedCitation":"(Probert 2000; Walck et al. 2011)","previouslyFormattedCitation":"(Probert 2000; Walck et al. 2011)"},"properties":{"noteIndex":0},"schema":"https://github.com/citation-style-language/schema/raw/master/csl-citation.json"}</w:delInstrText>
        </w:r>
        <w:r w:rsidR="00110061" w:rsidDel="00CC44D9">
          <w:fldChar w:fldCharType="separate"/>
        </w:r>
        <w:r w:rsidR="00110061" w:rsidRPr="00110061" w:rsidDel="00CC44D9">
          <w:rPr>
            <w:noProof/>
          </w:rPr>
          <w:delText>(Probert 2000; Walck et al. 2011)</w:delText>
        </w:r>
        <w:r w:rsidR="00110061" w:rsidDel="00CC44D9">
          <w:fldChar w:fldCharType="end"/>
        </w:r>
      </w:del>
      <w:r w:rsidR="0091497E">
        <w:t>.</w:t>
      </w:r>
      <w:r w:rsidR="00841CFC" w:rsidRPr="00E95919">
        <w:t xml:space="preserve"> </w:t>
      </w:r>
      <w:r w:rsidR="005A6399">
        <w:t>The</w:t>
      </w:r>
      <w:r w:rsidR="00DC4CF9">
        <w:t xml:space="preserve"> high topographic complexity</w:t>
      </w:r>
      <w:r w:rsidR="00AC62CD">
        <w:t xml:space="preserve"> </w:t>
      </w:r>
      <w:r w:rsidR="000742C5">
        <w:t xml:space="preserve">observed </w:t>
      </w:r>
      <w:r w:rsidR="00AC62CD">
        <w:t>at fine scales</w:t>
      </w:r>
      <w:ins w:id="189" w:author="EDUARDO FERNANDEZ PASCUAL" w:date="2024-01-17T09:52:00Z">
        <w:r w:rsidR="007B25BD">
          <w:t xml:space="preserve"> in alp</w:t>
        </w:r>
      </w:ins>
      <w:ins w:id="190" w:author="EDUARDO FERNANDEZ PASCUAL" w:date="2024-01-17T09:53:00Z">
        <w:r w:rsidR="007B25BD">
          <w:t>ine ecosystems</w:t>
        </w:r>
      </w:ins>
      <w:r w:rsidR="00AD5980">
        <w:t xml:space="preserve"> </w:t>
      </w:r>
      <w:r w:rsidR="00AD5980">
        <w:fldChar w:fldCharType="begin" w:fldLock="1"/>
      </w:r>
      <w:r w:rsidR="00AD5980">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AD5980">
        <w:fldChar w:fldCharType="separate"/>
      </w:r>
      <w:r w:rsidR="00AD5980" w:rsidRPr="00AD5980">
        <w:rPr>
          <w:noProof/>
        </w:rPr>
        <w:t>(Scherrer &amp; Körner 2011)</w:t>
      </w:r>
      <w:r w:rsidR="00AD5980">
        <w:fldChar w:fldCharType="end"/>
      </w:r>
      <w:r w:rsidR="00AD5980">
        <w:t xml:space="preserve"> </w:t>
      </w:r>
      <w:del w:id="191" w:author="EDUARDO FERNANDEZ PASCUAL" w:date="2024-01-17T09:53:00Z">
        <w:r w:rsidR="00AD5980" w:rsidDel="007B25BD">
          <w:delText xml:space="preserve">that </w:delText>
        </w:r>
      </w:del>
      <w:r w:rsidR="00AD5980">
        <w:t xml:space="preserve">allows a mosaic of microclimatic conditions </w:t>
      </w:r>
      <w:r w:rsidR="00AD5980">
        <w:fldChar w:fldCharType="begin" w:fldLock="1"/>
      </w:r>
      <w:r w:rsidR="00AD5980">
        <w:instrText>ADDIN CSL_CITATION {"citationItems":[{"id":"ITEM-1","itemData":{"DOI":"10.1007/978-3-030-59538-8","ISBN":"978-3-030-59537-1","author":[{"dropping-particle":"","family":"Körner","given":"Christian","non-dropping-particle":"","parse-names":false,"suffix":""}],"edition":"3","editor":[{"dropping-particle":"","family":"Springer Nature Switzerland AG 2021","given":"","non-dropping-particle":"","parse-names":false,"suffix":""}],"id":"ITEM-1","issued":{"date-parts":[["2021"]]},"number-of-pages":"500","publisher":"Springer Cham","title":"Alpine Plant Life","type":"book"},"uris":["http://www.mendeley.com/documents/?uuid=8ca5a358-e497-4380-b4e8-899fd43acf9c"]}],"mendeley":{"formattedCitation":"(Körner 2021)","plainTextFormattedCitation":"(Körner 2021)","previouslyFormattedCitation":"(Körner 2021)"},"properties":{"noteIndex":0},"schema":"https://github.com/citation-style-language/schema/raw/master/csl-citation.json"}</w:instrText>
      </w:r>
      <w:r w:rsidR="00AD5980">
        <w:fldChar w:fldCharType="separate"/>
      </w:r>
      <w:r w:rsidR="00AD5980" w:rsidRPr="00AD5980">
        <w:rPr>
          <w:noProof/>
        </w:rPr>
        <w:t>(Körner 2021)</w:t>
      </w:r>
      <w:r w:rsidR="00AD5980">
        <w:fldChar w:fldCharType="end"/>
      </w:r>
      <w:r w:rsidR="00AD5980">
        <w:t xml:space="preserve"> with sharp gradients within few centimetres </w:t>
      </w:r>
      <w:r w:rsidR="00AD5980">
        <w:fldChar w:fldCharType="begin" w:fldLock="1"/>
      </w:r>
      <w:r w:rsidR="00D50390">
        <w:instrText>ADDIN CSL_CITATION {"citationItems":[{"id":"ITEM-1","itemData":{"DOI":"10.1657/1938-4246-44.3.288","ISSN":"15230430","abstract":"Within alpine environments the interactions of air temperature, solar irradiance, wind, surface albedo, microtopography, and biotic traits all influence patterns of soil and plant canopy temperatures. The resulting mosaic of surface temperatures has a profound impact on ecosystem processes, plant survival, and ecophysiological performance. Previous studies have documented large and persistent variations in microhabitat temperatures over mesoscale alpine terrains. We have used a novel mobile system to examine changes in soil and plant canopy surface temperatures at spatial scales of centimeters and temporal scales of minutes in an alpine fellfield habitat in the White Mountains of California. In the middle of a summer day, the mean surface temperature differences between points 2, 5, and 10 cm apart were 2.9, 5.4, and 9.0°C, respectively, and extreme differences of 18°C or more were found over distances of a few centimeters. These thermal patterns are due not only to substrate material but also to biotic conditions of plant canopy architecture and ecophysiological traits of individual species. The magnitude of temperature variation at these fine scales is greater than the range of warming scenarios in Intergovernmental Panel on Climate Change (IPCC) projections, suggesting that these habitats offer the capacity of significant thermal heterogeneity for plant survival.","author":[{"dropping-particle":"","family":"Graham","given":"Eric","non-dropping-particle":"","parse-names":false,"suffix":""},{"dropping-particle":"","family":"Rundel","given":"Philip","non-dropping-particle":"","parse-names":false,"suffix":""},{"dropping-particle":"","family":"Kaiser","given":"William","non-dropping-particle":"","parse-names":false,"suffix":""},{"dropping-particle":"","family":"Lam","given":"Yeung","non-dropping-particle":"","parse-names":false,"suffix":""},{"dropping-particle":"","family":"Stealey","given":"Michael","non-dropping-particle":"","parse-names":false,"suffix":""},{"dropping-particle":"","family":"Yuen","given":"Eric","non-dropping-particle":"","parse-names":false,"suffix":""}],"container-title":"Arctic, Antarctic, and Alpine Research","id":"ITEM-1","issue":"3","issued":{"date-parts":[["2012"]]},"page":"288-295","title":"Fine-scale patterns of soil and plant surface temperatures in an alpine fellfield habitat, white mountains, California","type":"article-journal","volume":"44"},"uris":["http://www.mendeley.com/documents/?uuid=df8cd4b2-ef26-4852-b5db-fe11d9acd462"]}],"mendeley":{"formattedCitation":"(Graham et al. 2012)","plainTextFormattedCitation":"(Graham et al. 2012)","previouslyFormattedCitation":"(Graham et al. 2012)"},"properties":{"noteIndex":0},"schema":"https://github.com/citation-style-language/schema/raw/master/csl-citation.json"}</w:instrText>
      </w:r>
      <w:r w:rsidR="00AD5980">
        <w:fldChar w:fldCharType="separate"/>
      </w:r>
      <w:r w:rsidR="00AD5980" w:rsidRPr="00AD5980">
        <w:rPr>
          <w:noProof/>
        </w:rPr>
        <w:t>(Graham et al. 2012)</w:t>
      </w:r>
      <w:r w:rsidR="00AD5980">
        <w:fldChar w:fldCharType="end"/>
      </w:r>
      <w:ins w:id="192" w:author="EDUARDO FERNANDEZ PASCUAL" w:date="2024-01-17T09:53:00Z">
        <w:r w:rsidR="004C5097">
          <w:t>.</w:t>
        </w:r>
      </w:ins>
      <w:r w:rsidR="00DC4CF9" w:rsidRPr="003526B0">
        <w:t xml:space="preserve"> </w:t>
      </w:r>
      <w:ins w:id="193" w:author="EDUARDO FERNANDEZ PASCUAL" w:date="2024-01-17T09:53:00Z">
        <w:r w:rsidR="004C5097">
          <w:t xml:space="preserve">Thus microclimatic variability </w:t>
        </w:r>
      </w:ins>
      <w:r w:rsidR="00DE7326">
        <w:t xml:space="preserve">has been seen to partially buffer </w:t>
      </w:r>
      <w:r w:rsidR="00E71523">
        <w:t>climate warming</w:t>
      </w:r>
      <w:r w:rsidR="00DE7326">
        <w:t xml:space="preserve"> </w:t>
      </w:r>
      <w:del w:id="194" w:author="EDUARDO FERNANDEZ PASCUAL" w:date="2024-01-17T09:54:00Z">
        <w:r w:rsidR="00DE7326" w:rsidDel="00717B20">
          <w:delText>increases</w:delText>
        </w:r>
        <w:r w:rsidR="00DC0E7B" w:rsidDel="00717B20">
          <w:delText xml:space="preserve"> </w:delText>
        </w:r>
      </w:del>
      <w:r w:rsidR="00174922">
        <w:fldChar w:fldCharType="begin" w:fldLock="1"/>
      </w:r>
      <w:r w:rsidR="008C731B">
        <w:instrText>ADDIN CSL_CITATION {"citationItems":[{"id":"ITEM-1","itemData":{"DOI":"10.3390/D13080383","ISSN":"14242818","abstract":"The alpine belt hosts the treeless vegetation above the high elevation climatic treeline. The way alpine plants manage to thrive in a climate that prevents tree growth is through small stature, apt seasonal development, and ‘managing’ the microclimate near the ground surface. Nested in a mosaic of micro-environmental conditions, these plants are in a unique position by a close-by neighborhood of strongly diverging microhabitats. The range of adjacent thermal niches that the alpine environment provides is exceeding the worst climate warming scenarios. The provided mountains are high and large enough, these are conditions that cause alpine plant species diversity to be robust against climatic change. However, the areal extent of certain habitat types will shrink as isotherms move upslope, with the potential areal loss by the advance of the treeline by far outranging the gain in new land by glacier retreat globally.","author":[{"dropping-particle":"","family":"Körner","given":"Christian","non-dropping-particle":"","parse-names":false,"suffix":""},{"dropping-particle":"","family":"Hiltbrunner","given":"Erika","non-dropping-particle":"","parse-names":false,"suffix":""}],"container-title":"Diversity","id":"ITEM-1","issue":"8","issued":{"date-parts":[["2021"]]},"title":"Why is the alpine flora comparatively robust against climatic warming?","type":"article-journal","volume":"13"},"uris":["http://www.mendeley.com/documents/?uuid=f40d9bf7-c2e9-433f-b287-05e5a653280c"]}],"mendeley":{"formattedCitation":"(Körner &amp; Hiltbrunner 2021)","plainTextFormattedCitation":"(Körner &amp; Hiltbrunner 2021)","previouslyFormattedCitation":"(Körner &amp; Hiltbrunner 2021)"},"properties":{"noteIndex":0},"schema":"https://github.com/citation-style-language/schema/raw/master/csl-citation.json"}</w:instrText>
      </w:r>
      <w:r w:rsidR="00174922">
        <w:fldChar w:fldCharType="separate"/>
      </w:r>
      <w:r w:rsidR="00174922" w:rsidRPr="00174922">
        <w:rPr>
          <w:noProof/>
        </w:rPr>
        <w:t>(Körner &amp; Hiltbrunner 2021)</w:t>
      </w:r>
      <w:r w:rsidR="00174922">
        <w:fldChar w:fldCharType="end"/>
      </w:r>
      <w:r w:rsidR="00DC0E7B">
        <w:t xml:space="preserve"> </w:t>
      </w:r>
      <w:r w:rsidR="006F4FA0">
        <w:t xml:space="preserve">through </w:t>
      </w:r>
      <w:r w:rsidR="00174922">
        <w:t xml:space="preserve">communities </w:t>
      </w:r>
      <w:r w:rsidR="00C8491D">
        <w:t xml:space="preserve">shifting </w:t>
      </w:r>
      <w:r w:rsidR="00174922">
        <w:t>distributions</w:t>
      </w:r>
      <w:r w:rsidR="00C8491D">
        <w:t xml:space="preserve"> (</w:t>
      </w:r>
      <w:r w:rsidR="00C8491D" w:rsidRPr="00E71523">
        <w:rPr>
          <w:highlight w:val="yellow"/>
        </w:rPr>
        <w:t xml:space="preserve">paper </w:t>
      </w:r>
      <w:proofErr w:type="spellStart"/>
      <w:r w:rsidR="00C8491D" w:rsidRPr="00E71523">
        <w:rPr>
          <w:highlight w:val="yellow"/>
        </w:rPr>
        <w:t>picos</w:t>
      </w:r>
      <w:proofErr w:type="spellEnd"/>
      <w:r w:rsidR="00C8491D" w:rsidRPr="00E71523">
        <w:rPr>
          <w:highlight w:val="yellow"/>
        </w:rPr>
        <w:t xml:space="preserve"> 2024</w:t>
      </w:r>
      <w:r w:rsidR="0091497E" w:rsidRPr="00E71523">
        <w:rPr>
          <w:highlight w:val="yellow"/>
        </w:rPr>
        <w:t xml:space="preserve"> JVA</w:t>
      </w:r>
      <w:r w:rsidR="00C8491D">
        <w:t>)</w:t>
      </w:r>
      <w:r w:rsidR="00DC4CF9">
        <w:rPr>
          <w:rFonts w:eastAsia="Times New Roman" w:cstheme="minorHAnsi"/>
          <w:color w:val="000000"/>
          <w:lang w:val="en-US" w:eastAsia="ca-ES"/>
        </w:rPr>
        <w:t>.</w:t>
      </w:r>
      <w:r w:rsidR="00DC4CF9">
        <w:t xml:space="preserve"> </w:t>
      </w:r>
      <w:r w:rsidR="00F47EFE">
        <w:t>Nevertheless,</w:t>
      </w:r>
      <w:r w:rsidR="00E07D4C">
        <w:t xml:space="preserve"> </w:t>
      </w:r>
      <w:ins w:id="195" w:author="EDUARDO FERNANDEZ PASCUAL" w:date="2024-01-17T09:54:00Z">
        <w:r w:rsidR="0057023F">
          <w:t xml:space="preserve">there is still a need to assess </w:t>
        </w:r>
      </w:ins>
      <w:r w:rsidR="00C8491D">
        <w:t xml:space="preserve">the effects </w:t>
      </w:r>
      <w:del w:id="196" w:author="EDUARDO FERNANDEZ PASCUAL" w:date="2024-01-17T09:54:00Z">
        <w:r w:rsidR="00C8491D" w:rsidDel="0057023F">
          <w:delText xml:space="preserve">derived </w:delText>
        </w:r>
      </w:del>
      <w:r w:rsidR="00C8491D">
        <w:t xml:space="preserve">of unpredictable precipitation and earlier </w:t>
      </w:r>
      <w:r w:rsidR="00382DF7">
        <w:t>snowmelt, which</w:t>
      </w:r>
      <w:r w:rsidR="00C8491D">
        <w:t xml:space="preserve"> could result in water stress during summer</w:t>
      </w:r>
      <w:r w:rsidR="00110061">
        <w:t xml:space="preserve"> </w:t>
      </w:r>
      <w:r w:rsidR="00110061">
        <w:fldChar w:fldCharType="begin" w:fldLock="1"/>
      </w:r>
      <w:r w:rsidR="00110061">
        <w:instrText>ADDIN CSL_CITATION {"citationItems":[{"id":"ITEM-1","itemData":{"DOI":"10.1177/0002716295541001010","ISBN":"9789291691432","ISSN":"15523349","abstract":"This article argues that significant political, economic, and social changes within Salvadoran society and changes in the world arena permitted reconciliation between the Salvadoran government and the insurgents of the Farabundo Martí National Liberation Front (FMLN). The negotiated peace was based on contending parties' perceptions that each could claim victory and that society had been transformed sufficiently to permit an acceptable future. The U.S. government's support for the Salvadoran government and the peace process, for reasons of both national security and the promotion of democracy and human rights, was vindicated. Salvadoran society is progressing toward the end state envisioned by the U.S. government and by Salvadoran democrats. The 1994 presidential elections included all political parties, and the FMLN established itself for the time being as the nation's second-strongest political force in the democratic process. Continued economic development and consolidation of democratic society depend on maintaining the expansion of opportunities for historically excluded sectors of society. © 1995, SAGE Periodicals Press. All rights reserved.","author":[{"dropping-particle":"","family":"IPCC","given":"","non-dropping-particle":"","parse-names":false,"suffix":""}],"container-title":"Contribution of Working Groups I, II and III to the Fifth Assessment Report of the Intergovernmental Panel on Climate Change [Core","id":"ITEM-1","issued":{"date-parts":[["2014"]]},"number-of-pages":"151","publisher-place":"Geneva, Switzerland","title":"Climate change 2014 Synthesis Report","type":"report"},"uris":["http://www.mendeley.com/documents/?uuid=50dca0d2-d677-4133-b921-d5c2319d91a8"]}],"mendeley":{"formattedCitation":"(IPCC 2014)","plainTextFormattedCitation":"(IPCC 2014)","previouslyFormattedCitation":"(IPCC 2014)"},"properties":{"noteIndex":0},"schema":"https://github.com/citation-style-language/schema/raw/master/csl-citation.json"}</w:instrText>
      </w:r>
      <w:r w:rsidR="00110061">
        <w:fldChar w:fldCharType="separate"/>
      </w:r>
      <w:r w:rsidR="00110061" w:rsidRPr="00110061">
        <w:rPr>
          <w:noProof/>
        </w:rPr>
        <w:t>(IPCC 2014)</w:t>
      </w:r>
      <w:r w:rsidR="00110061">
        <w:fldChar w:fldCharType="end"/>
      </w:r>
      <w:del w:id="197" w:author="EDUARDO FERNANDEZ PASCUAL" w:date="2024-01-17T09:54:00Z">
        <w:r w:rsidR="00C8491D" w:rsidDel="0057023F">
          <w:delText xml:space="preserve"> </w:delText>
        </w:r>
        <w:r w:rsidR="007B08EC" w:rsidDel="0057023F">
          <w:delText>still need to be</w:delText>
        </w:r>
        <w:r w:rsidR="00382DF7" w:rsidDel="0057023F">
          <w:delText xml:space="preserve"> assessed</w:delText>
        </w:r>
        <w:r w:rsidR="0048168F" w:rsidDel="0057023F">
          <w:delText xml:space="preserve"> in these areas</w:delText>
        </w:r>
      </w:del>
      <w:r w:rsidR="007B08EC">
        <w:t xml:space="preserve">. </w:t>
      </w:r>
      <w:r w:rsidR="00790D09">
        <w:t xml:space="preserve">Alpine </w:t>
      </w:r>
      <w:del w:id="198" w:author="EDUARDO FERNANDEZ PASCUAL" w:date="2024-01-17T09:55:00Z">
        <w:r w:rsidR="00790D09" w:rsidDel="00845034">
          <w:delText>g</w:delText>
        </w:r>
        <w:r w:rsidR="004728FD" w:rsidDel="00845034">
          <w:delText xml:space="preserve">ermination </w:delText>
        </w:r>
      </w:del>
      <w:ins w:id="199" w:author="EDUARDO FERNANDEZ PASCUAL" w:date="2024-01-17T09:55:00Z">
        <w:r w:rsidR="00845034">
          <w:t xml:space="preserve">plant regeneration </w:t>
        </w:r>
      </w:ins>
      <w:r w:rsidR="004728FD">
        <w:t>studies</w:t>
      </w:r>
      <w:r w:rsidR="00A36C09">
        <w:t xml:space="preserve"> </w:t>
      </w:r>
      <w:r w:rsidR="00316C21">
        <w:t xml:space="preserve">have </w:t>
      </w:r>
      <w:del w:id="200" w:author="EDUARDO FERNANDEZ PASCUAL" w:date="2024-01-17T09:55:00Z">
        <w:r w:rsidR="00316C21" w:rsidDel="00845034">
          <w:delText xml:space="preserve">been </w:delText>
        </w:r>
      </w:del>
      <w:r w:rsidR="00316C21">
        <w:t xml:space="preserve">mostly focused on </w:t>
      </w:r>
      <w:r w:rsidR="00686976">
        <w:t>the effect</w:t>
      </w:r>
      <w:ins w:id="201" w:author="EDUARDO FERNANDEZ PASCUAL" w:date="2024-01-17T09:55:00Z">
        <w:r w:rsidR="00845034">
          <w:t>s</w:t>
        </w:r>
      </w:ins>
      <w:r w:rsidR="00686976">
        <w:t xml:space="preserve"> of temperature</w:t>
      </w:r>
      <w:del w:id="202" w:author="EDUARDO FERNANDEZ PASCUAL" w:date="2024-01-17T09:55:00Z">
        <w:r w:rsidR="0032135F" w:rsidDel="00845034">
          <w:delText>/</w:delText>
        </w:r>
      </w:del>
      <w:ins w:id="203" w:author="EDUARDO FERNANDEZ PASCUAL" w:date="2024-01-17T09:55:00Z">
        <w:r w:rsidR="00845034">
          <w:t xml:space="preserve"> and </w:t>
        </w:r>
      </w:ins>
      <w:r w:rsidR="0032135F">
        <w:t xml:space="preserve">warming </w:t>
      </w:r>
      <w:del w:id="204" w:author="EDUARDO FERNANDEZ PASCUAL" w:date="2024-01-17T09:55:00Z">
        <w:r w:rsidR="00B77815" w:rsidDel="00845034">
          <w:delText xml:space="preserve">on germination </w:delText>
        </w:r>
      </w:del>
      <w:r w:rsidR="00C73947">
        <w:fldChar w:fldCharType="begin" w:fldLock="1"/>
      </w:r>
      <w:r w:rsidR="00AD5980">
        <w:instrText>ADDIN CSL_CITATION {"citationItems":[{"id":"ITEM-1","itemData":{"DOI":"10.1111/nph.17086","ISSN":"14698137","PMID":"33205452","abstract":"Assumptions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Phytologist","id":"ITEM-1","issue":"6","issued":{"date-parts":[["2021","3","1"]]},"page":"3573-3586","publisher":"Blackwell Publishing Ltd","title":"The seed germination spectrum of alpine plants: a global meta-analysis","type":"article-journal","volume":"229"},"uris":["http://www.mendeley.com/documents/?uuid=914481dd-0ebc-32fd-ba39-a39191c8a1a0"]},{"id":"ITEM-2","itemData":{"DOI":"10.1093/aob/mcs097","ISSN":"03057364","PMID":"22596094","abstract":"Background and AimsDespite the considerable number of studies on the impacts of climate change on alpine plants, there have been few attempts to investigate its effect on regeneration. Recruitment from seeds is a key event in the life-history of plants, affecting their spread and evolution and seasonal changes in climate will inevitably affect recruitment success. Here, an investigation was made of how climate change will affect the timing and the level of germination in eight alpine species of the glacier foreland. MethodsUsing a novel approach which considered the altitudinal variation of temperature as a surrogate for future climate scenarios, seeds were exposed to 12 different cycles of simulated seasonal temperatures in the laboratory, derived from measurements at the soil surface at the study site.Key ResultsUnder present climatic conditions, germination occurred in spring, in all but one species, after seeds had experienced autumn and winter seasons. However, autumn warming resulted in a significant increase in germination in all but two species. In contrast, seed germination was less sensitive to changes in spring and/or winter temperatures, which affected only three species.ConclusionsClimate warming will lead to a shift from spring to autumn emergence but the extent of this change across species will be driven by seed dormancy status. Ungerminated seeds at the end of autumn will be exposed to shorter winter seasons and lower spring temperatures in a future, warmer climate, but these changes will only have a minor impact on germination. The extent to which climate change will be detrimental to regeneration from seed is less likely to be due to a significant negative effect on germination per se, but rather to seedling emergence in seasons that the species are not adapted to experience. Emergence in autumn could have major implications for species currently adapted to emerge in spring. © The Author 2012. Published by Oxford University Press on behalf of the Annals of Botany Company. All rights reserved.","author":[{"dropping-particle":"","family":"Mondoni","given":"Andrea","non-dropping-particle":"","parse-names":false,"suffix":""},{"dropping-particle":"","family":"Rossi","given":"Graziano","non-dropping-particle":"","parse-names":false,"suffix":""},{"dropping-particle":"","family":"Orsenigo","given":"Simone","non-dropping-particle":"","parse-names":false,"suffix":""},{"dropping-particle":"","family":"Probert","given":"Robin J.","non-dropping-particle":"","parse-names":false,"suffix":""}],"container-title":"Annals of Botany","id":"ITEM-2","issue":"1","issued":{"date-parts":[["2012"]]},"page":"155-164","title":"Climate warming could shift the timing of seed germination in alpine plants","type":"article-journal","volume":"110"},"uris":["http://www.mendeley.com/documents/?uuid=cd3a0675-dcc6-42d9-8b9e-9306f80b8914"]},{"id":"ITEM-3","itemData":{"DOI":"10.3389/fpls.2015.00731","ISSN":"1664462X","abstract":"1. Seed germination strategies vary dramatically among species but relatively little is known about how germination traits correlate with other elements of plant strategy systems. Understanding drivers of germination strategy is critical to our understanding of the evolutionary biology of plant reproduction. 2. We present a novel assessment of seed germination strategies focussing on Australian alpine species as a case study. We describe the distribution of germination strategies and ask whether these are correlated with, or form an independent axis to, other plant functional traits. Our approach to describing germination strategy mimicked realistic temperatures that seeds experience in situ following dispersal. Strategies were subsequently assigned using an objective clustering approach. We hypothesized that two main strategies would emerge, involving dormant or non-dormant seeds, and that while these strategies would be correlated with seed traits (e.g., mass or endospermy) they would be largely independent of vegetative traits when analysed in a phylogenetically structured manner. 3. Across all species, three germination strategies emerged. The majority of species postponed germination until after a period of cold, winter-like temperatures indicating physiological and/or morphological dormancy mechanisms. Other species exhibited immediate germination at temperatures representative of those at dispersal. Interestingly, seeds of an additional 13 species “staggered” germination over time. Germination strategies were generally conserved within families. Across a broad range of ecological traits only seed mass and endospermy showed any correlation with germination strategy when phylogenetic relatedness was accounted for; vegetative traits showed no significant correlations with germination strategy. The results indicate that germination traits correlate with other aspects of seed ecology but form an independent axis relative to vegetative traits.","author":[{"dropping-particle":"","family":"Hoyle","given":"Gemma L.","non-dropping-particle":"","parse-names":false,"suffix":""},{"dropping-particle":"","family":"Steadman","given":"Kathryn J.","non-dropping-particle":"","parse-names":false,"suffix":""},{"dropping-particle":"","family":"Good","given":"Roger B.","non-dropping-particle":"","parse-names":false,"suffix":""},{"dropping-particle":"","family":"McIntosh","given":"Emma J.","non-dropping-particle":"","parse-names":false,"suffix":""},{"dropping-particle":"","family":"Galea","given":"Lucy M.E.","non-dropping-particle":"","parse-names":false,"suffix":""},{"dropping-particle":"","family":"Nicotra","given":"Adrienne B.","non-dropping-particle":"","parse-names":false,"suffix":""}],"container-title":"Frontiers in Plant Science","id":"ITEM-3","issue":"OCTOBER","issued":{"date-parts":[["2015"]]},"page":"1-13","title":"Seed germination strategies: An evolutionary trajectory independent of vegetative functional traits","type":"article-journal","volume":"6"},"uris":["http://www.mendeley.com/documents/?uuid=19475767-b1af-4ac0-b78e-efa79a39206b"]}],"mendeley":{"formattedCitation":"(Mondoni et al. 2012; Hoyle et al. 2015; Fernández-Pascual et al. 2021)","manualFormatting":"(e.g. Mondoni et al. 2012; Hoyle et al. 2015; Fernández-Pascual et al. 2021)","plainTextFormattedCitation":"(Mondoni et al. 2012; Hoyle et al. 2015; Fernández-Pascual et al. 2021)","previouslyFormattedCitation":"(Mondoni et al. 2012; Hoyle et al. 2015; Fernández-Pascual et al. 2021)"},"properties":{"noteIndex":0},"schema":"https://github.com/citation-style-language/schema/raw/master/csl-citation.json"}</w:instrText>
      </w:r>
      <w:r w:rsidR="00C73947">
        <w:fldChar w:fldCharType="separate"/>
      </w:r>
      <w:r w:rsidR="00C73947" w:rsidRPr="00FD686C">
        <w:rPr>
          <w:noProof/>
          <w:lang w:val="en-US"/>
        </w:rPr>
        <w:t>(e.g. Mondoni et al. 2012; Hoyle et al. 2015; Fernández-Pascual et al. 2021)</w:t>
      </w:r>
      <w:r w:rsidR="00C73947">
        <w:fldChar w:fldCharType="end"/>
      </w:r>
      <w:ins w:id="205" w:author="EDUARDO FERNANDEZ PASCUAL" w:date="2024-01-17T09:55:00Z">
        <w:r w:rsidR="0079421B">
          <w:t>,</w:t>
        </w:r>
      </w:ins>
      <w:r w:rsidR="00702735">
        <w:t xml:space="preserve"> </w:t>
      </w:r>
      <w:r w:rsidR="00666045">
        <w:t xml:space="preserve">as </w:t>
      </w:r>
      <w:ins w:id="206" w:author="EDUARDO FERNANDEZ PASCUAL" w:date="2024-01-17T09:55:00Z">
        <w:r w:rsidR="0079421B">
          <w:t xml:space="preserve">if </w:t>
        </w:r>
      </w:ins>
      <w:r w:rsidR="00316C21">
        <w:t xml:space="preserve">moisture </w:t>
      </w:r>
      <w:del w:id="207" w:author="EDUARDO FERNANDEZ PASCUAL" w:date="2024-01-17T09:55:00Z">
        <w:r w:rsidR="00316C21" w:rsidDel="0079421B">
          <w:delText xml:space="preserve">is </w:delText>
        </w:r>
      </w:del>
      <w:ins w:id="208" w:author="EDUARDO FERNANDEZ PASCUAL" w:date="2024-01-17T09:55:00Z">
        <w:r w:rsidR="0079421B">
          <w:t xml:space="preserve">was </w:t>
        </w:r>
      </w:ins>
      <w:r w:rsidR="00316C21">
        <w:t xml:space="preserve">not </w:t>
      </w:r>
      <w:del w:id="209" w:author="EDUARDO FERNANDEZ PASCUAL" w:date="2024-01-17T09:55:00Z">
        <w:r w:rsidR="003B3A5B" w:rsidDel="0079421B">
          <w:delText xml:space="preserve">considered </w:delText>
        </w:r>
      </w:del>
      <w:r w:rsidR="003B3A5B">
        <w:t xml:space="preserve">a </w:t>
      </w:r>
      <w:r w:rsidR="00316C21">
        <w:t>limiting</w:t>
      </w:r>
      <w:r w:rsidR="004E053E">
        <w:t xml:space="preserve"> </w:t>
      </w:r>
      <w:r w:rsidR="003B3A5B">
        <w:t xml:space="preserve">factor </w:t>
      </w:r>
      <w:del w:id="210" w:author="EDUARDO FERNANDEZ PASCUAL" w:date="2024-01-17T09:55:00Z">
        <w:r w:rsidR="004E053E" w:rsidDel="0079421B">
          <w:delText>(</w:delText>
        </w:r>
        <w:r w:rsidR="004E053E" w:rsidRPr="00C73947" w:rsidDel="0079421B">
          <w:rPr>
            <w:highlight w:val="yellow"/>
          </w:rPr>
          <w:delText>Ref</w:delText>
        </w:r>
        <w:r w:rsidR="004E053E" w:rsidDel="0079421B">
          <w:delText>)</w:delText>
        </w:r>
        <w:r w:rsidR="00790D09" w:rsidDel="0079421B">
          <w:delText xml:space="preserve"> </w:delText>
        </w:r>
      </w:del>
      <w:r w:rsidR="00790D09">
        <w:t>in</w:t>
      </w:r>
      <w:ins w:id="211" w:author="EDUARDO FERNANDEZ PASCUAL" w:date="2024-01-17T09:56:00Z">
        <w:r w:rsidR="0079421B">
          <w:t xml:space="preserve"> </w:t>
        </w:r>
      </w:ins>
      <w:del w:id="212" w:author="EDUARDO FERNANDEZ PASCUAL" w:date="2024-01-17T09:55:00Z">
        <w:r w:rsidR="00790D09" w:rsidDel="0079421B">
          <w:delText xml:space="preserve"> the </w:delText>
        </w:r>
      </w:del>
      <w:r w:rsidR="00790D09">
        <w:t xml:space="preserve">temperate </w:t>
      </w:r>
      <w:ins w:id="213" w:author="EDUARDO FERNANDEZ PASCUAL" w:date="2024-01-17T09:56:00Z">
        <w:r w:rsidR="0079421B">
          <w:t xml:space="preserve">alpine </w:t>
        </w:r>
      </w:ins>
      <w:r w:rsidR="00A637E4">
        <w:t>region</w:t>
      </w:r>
      <w:r w:rsidR="001F5AE8">
        <w:t>s</w:t>
      </w:r>
      <w:r w:rsidR="0048168F">
        <w:t>.</w:t>
      </w:r>
      <w:r w:rsidR="00CF3967">
        <w:t xml:space="preserve"> </w:t>
      </w:r>
      <w:r w:rsidR="00382DF7">
        <w:t>However,</w:t>
      </w:r>
      <w:r w:rsidR="002B51AF">
        <w:t xml:space="preserve"> </w:t>
      </w:r>
      <w:r w:rsidR="00551550">
        <w:t>recent</w:t>
      </w:r>
      <w:r w:rsidR="002B51AF">
        <w:t xml:space="preserve"> research </w:t>
      </w:r>
      <w:del w:id="214" w:author="EDUARDO FERNANDEZ PASCUAL" w:date="2024-01-17T09:56:00Z">
        <w:r w:rsidR="00382DF7" w:rsidDel="00280A6F">
          <w:delText>showed</w:delText>
        </w:r>
        <w:r w:rsidR="002B51AF" w:rsidDel="00280A6F">
          <w:delText xml:space="preserve"> </w:delText>
        </w:r>
      </w:del>
      <w:ins w:id="215" w:author="EDUARDO FERNANDEZ PASCUAL" w:date="2024-01-17T09:56:00Z">
        <w:r w:rsidR="00280A6F">
          <w:t xml:space="preserve">has shown </w:t>
        </w:r>
      </w:ins>
      <w:r w:rsidR="002B51AF">
        <w:t xml:space="preserve">that germination is </w:t>
      </w:r>
      <w:r w:rsidR="00807ADB">
        <w:t>specifically triggered by high soil moisture</w:t>
      </w:r>
      <w:r w:rsidR="00543647">
        <w:t xml:space="preserve"> </w:t>
      </w:r>
      <w:ins w:id="216" w:author="EDUARDO FERNANDEZ PASCUAL" w:date="2024-01-17T09:56:00Z">
        <w:r w:rsidR="00280A6F">
          <w:t xml:space="preserve">in alpine habitats of the Caucasus </w:t>
        </w:r>
      </w:ins>
      <w:r w:rsidR="008C731B">
        <w:fldChar w:fldCharType="begin" w:fldLock="1"/>
      </w:r>
      <w:r w:rsidR="00AD5980">
        <w:instrText>ADDIN CSL_CITATION {"citationItems":[{"id":"ITEM-1","itemData":{"DOI":"10.1007/s00035-022-00286-x","ISBN":"0123456789","ISSN":"1664221X","abstract":"Mesoscale heterogeneity of alpine landscapes generates snowmelt gradients resulting in a distinct vegetation zonation from almost snow-free fellfields to long-lasting snowbeds. Although the vegetative trait variation along such gradients has been intensively studied, little is known about whether and how seed germination is adapted to the variable snowpack duration. Here, we compare the seed germination niches of 18 characteristic plant species occurring in four distinct plant communities (alpine lichen heath—Festuca varia grassland—Geranium-Hedysarum meadow—snowbed) along an alpine snowmelt gradient in the North Caucasus (Russia). In a fully factorial experiment, we tested seed germination responses to temperature (10/2, 14/6, 18/10, 22/14, 26/18 and 30/22 °C) and water potential (0, − 0.2, − 0.4, − 0.6 and − 0.8 MPa) gradients, reflecting the full spectrum of seedling establishment conditions in the study system. Community-specific germination niches were identified by generalised mixed model with Bayesian estimation. Our study revealed that the species from the four focal communities significantly differed in their temperature requirements for germination, whereas soil moisture was found to be a limiting factor for seedling establishment along the entire gradient. The snowbed germination was constrained to comparatively high temperatures above 10 °C, whereas seed germination in alpine lichen heaths occurred under a wide range of experimental conditions. The seed germination patterns of species from Festuca varia grasslands and Geranium-Hedysarum meadows reflected their intermediate position along the snowmelt gradient. We conclude that seed germination niche is affected by the environmental filtering along the snowmelt gradient thus departing from the general alpine germination syndrome.","author":[{"dropping-particle":"","family":"Rosbakh","given":"Sergey","non-dropping-particle":"","parse-names":false,"suffix":""},{"dropping-particle":"","family":"Fernández-Pascual","given":"Eduardo","non-dropping-particle":"","parse-names":false,"suffix":""},{"dropping-particle":"","family":"Mondoni","given":"Andrea","non-dropping-particle":"","parse-names":false,"suffix":""},{"dropping-particle":"","family":"Onipchenko","given":"Vladimir","non-dropping-particle":"","parse-names":false,"suffix":""}],"container-title":"Alpine Botany","id":"ITEM-1","issue":"2","issued":{"date-parts":[["2022"]]},"page":"223-232","publisher":"Springer International Publishing","title":"Alpine plant communities differ in their seed germination requirements along a snowmelt gradient in the Caucasus","type":"article-journal","volume":"132"},"uris":["http://www.mendeley.com/documents/?uuid=0f12aab8-e45e-4fbe-b906-85fb283e30ad"]}],"mendeley":{"formattedCitation":"(Rosbakh et al. 2022)","plainTextFormattedCitation":"(Rosbakh et al. 2022)","previouslyFormattedCitation":"(Rosbakh et al. 2022)"},"properties":{"noteIndex":0},"schema":"https://github.com/citation-style-language/schema/raw/master/csl-citation.json"}</w:instrText>
      </w:r>
      <w:r w:rsidR="008C731B">
        <w:fldChar w:fldCharType="separate"/>
      </w:r>
      <w:r w:rsidR="008C731B" w:rsidRPr="008C731B">
        <w:rPr>
          <w:noProof/>
        </w:rPr>
        <w:t>(Rosbakh et al. 2022)</w:t>
      </w:r>
      <w:r w:rsidR="008C731B">
        <w:fldChar w:fldCharType="end"/>
      </w:r>
      <w:r w:rsidR="00666045">
        <w:t>.</w:t>
      </w:r>
      <w:r w:rsidR="00316C21">
        <w:t xml:space="preserve"> </w:t>
      </w:r>
      <w:del w:id="217" w:author="EDUARDO FERNANDEZ PASCUAL" w:date="2024-01-17T09:57:00Z">
        <w:r w:rsidR="00394A21" w:rsidDel="0089473F">
          <w:delText xml:space="preserve">To study the effects of </w:delText>
        </w:r>
        <w:commentRangeStart w:id="218"/>
        <w:commentRangeStart w:id="219"/>
        <w:r w:rsidR="00394A21" w:rsidDel="0089473F">
          <w:delText>w</w:delText>
        </w:r>
      </w:del>
      <w:ins w:id="220" w:author="EDUARDO FERNANDEZ PASCUAL" w:date="2024-01-17T09:57:00Z">
        <w:r w:rsidR="0089473F">
          <w:t>W</w:t>
        </w:r>
      </w:ins>
      <w:r w:rsidR="00394A21">
        <w:t xml:space="preserve">ater stress </w:t>
      </w:r>
      <w:del w:id="221" w:author="EDUARDO FERNANDEZ PASCUAL" w:date="2024-01-17T09:58:00Z">
        <w:r w:rsidR="00394A21" w:rsidDel="0089473F">
          <w:delText>in germination</w:delText>
        </w:r>
        <w:commentRangeEnd w:id="218"/>
        <w:r w:rsidR="005F5C10" w:rsidDel="0089473F">
          <w:rPr>
            <w:rStyle w:val="Refdecomentario"/>
          </w:rPr>
          <w:commentReference w:id="218"/>
        </w:r>
      </w:del>
      <w:commentRangeEnd w:id="219"/>
      <w:r w:rsidR="000D11F6">
        <w:rPr>
          <w:rStyle w:val="Refdecomentario"/>
        </w:rPr>
        <w:commentReference w:id="219"/>
      </w:r>
      <w:del w:id="222" w:author="EDUARDO FERNANDEZ PASCUAL" w:date="2024-01-17T09:58:00Z">
        <w:r w:rsidR="003961D7" w:rsidDel="0089473F">
          <w:delText>,</w:delText>
        </w:r>
        <w:r w:rsidR="00394A21" w:rsidDel="0089473F">
          <w:delText xml:space="preserve"> </w:delText>
        </w:r>
        <w:r w:rsidR="007614A7" w:rsidDel="0089473F">
          <w:delText>which are likely to</w:delText>
        </w:r>
        <w:r w:rsidR="00394A21" w:rsidDel="0089473F">
          <w:delText xml:space="preserve"> extent in the near future</w:delText>
        </w:r>
        <w:r w:rsidR="003961D7" w:rsidDel="0089473F">
          <w:delText>,</w:delText>
        </w:r>
      </w:del>
      <w:ins w:id="223" w:author="EDUARDO FERNANDEZ PASCUAL" w:date="2024-01-17T09:58:00Z">
        <w:r w:rsidR="0089473F">
          <w:t>should be especially relevant in</w:t>
        </w:r>
      </w:ins>
      <w:r w:rsidR="003961D7">
        <w:t xml:space="preserve"> the </w:t>
      </w:r>
      <w:del w:id="224" w:author="EDUARDO FERNANDEZ PASCUAL" w:date="2024-01-17T09:58:00Z">
        <w:r w:rsidR="003961D7" w:rsidDel="0089473F">
          <w:delText xml:space="preserve">High </w:delText>
        </w:r>
      </w:del>
      <w:r w:rsidR="003961D7">
        <w:t xml:space="preserve">Mediterranean </w:t>
      </w:r>
      <w:ins w:id="225" w:author="EDUARDO FERNANDEZ PASCUAL" w:date="2024-01-17T09:58:00Z">
        <w:r w:rsidR="0089473F">
          <w:t xml:space="preserve">high </w:t>
        </w:r>
      </w:ins>
      <w:r w:rsidR="003961D7">
        <w:t>mountains</w:t>
      </w:r>
      <w:ins w:id="226" w:author="EDUARDO FERNANDEZ PASCUAL" w:date="2024-01-17T09:58:00Z">
        <w:r w:rsidR="00DE3183">
          <w:t>,</w:t>
        </w:r>
      </w:ins>
      <w:r w:rsidR="003961D7">
        <w:t xml:space="preserve"> </w:t>
      </w:r>
      <w:del w:id="227" w:author="EDUARDO FERNANDEZ PASCUAL" w:date="2024-01-17T09:58:00Z">
        <w:r w:rsidR="00985262" w:rsidDel="00DE3183">
          <w:delText xml:space="preserve">are an ideal example </w:delText>
        </w:r>
        <w:r w:rsidR="00F85E55" w:rsidDel="00DE3183">
          <w:delText xml:space="preserve">of </w:delText>
        </w:r>
      </w:del>
      <w:r w:rsidR="00F85E55">
        <w:t xml:space="preserve">alpine areas </w:t>
      </w:r>
      <w:r w:rsidR="00884217">
        <w:t xml:space="preserve">with </w:t>
      </w:r>
      <w:r w:rsidR="00985262">
        <w:t>a two-month drought period in summer</w:t>
      </w:r>
      <w:r w:rsidR="00110061">
        <w:t xml:space="preserve"> </w:t>
      </w:r>
      <w:r w:rsidR="00110061">
        <w:fldChar w:fldCharType="begin" w:fldLock="1"/>
      </w:r>
      <w:r w:rsidR="00110061">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meta‐analysis","type":"article-journal","volume":"10"},"uris":["http://www.mendeley.com/documents/?uuid=fb1ac4c3-eb05-47e1-ba1f-d58cae5abc86"]}],"mendeley":{"formattedCitation":"(Sumner &amp; Venn 2021)","plainTextFormattedCitation":"(Sumner &amp; Venn 2021)","previouslyFormattedCitation":"(Sumner &amp; Venn 2021)"},"properties":{"noteIndex":0},"schema":"https://github.com/citation-style-language/schema/raw/master/csl-citation.json"}</w:instrText>
      </w:r>
      <w:r w:rsidR="00110061">
        <w:fldChar w:fldCharType="separate"/>
      </w:r>
      <w:r w:rsidR="00110061" w:rsidRPr="00110061">
        <w:rPr>
          <w:noProof/>
        </w:rPr>
        <w:t>(Sumner &amp; Venn 2021)</w:t>
      </w:r>
      <w:r w:rsidR="00110061">
        <w:fldChar w:fldCharType="end"/>
      </w:r>
      <w:r w:rsidR="00110061">
        <w:t xml:space="preserve"> </w:t>
      </w:r>
      <w:ins w:id="228" w:author="EDUARDO FERNANDEZ PASCUAL" w:date="2024-01-17T10:02:00Z">
        <w:r w:rsidR="00780B84">
          <w:t xml:space="preserve">where Mediterranean-like germination syndromes have been described </w:t>
        </w:r>
        <w:r w:rsidR="00780B84" w:rsidRPr="009872D8">
          <w:rPr>
            <w:highlight w:val="yellow"/>
          </w:rPr>
          <w:fldChar w:fldCharType="begin" w:fldLock="1"/>
        </w:r>
        <w:r w:rsidR="00780B84" w:rsidRPr="009872D8">
          <w:rPr>
            <w:highlight w:val="yellow"/>
          </w:rPr>
          <w:instrText>ADDIN CSL_CITATION {"citationItems":[{"id":"ITEM-1","itemData":{"DOI":"10.1007/s11284-005-0059-4","ISSN":"14401703","abstract":"The germination response of 20 species from high altitude Mediterranean climates, most of them rare endemics, was studied. Our main goal was to model the germination response of a complete set of Iberian high mountain species. The effect of temperature and other parameters, such as spatial and temporal short gradients, on germination were also evaluated. Some seed features (mass and size) were also related to the germination response. Finally, we tested the effect of cold-wet stratification pretreatment when germination was low under natural conditions. Seeds were collected at four locations from 1,900 to 2,400 m a.s.l. in the Sierra de Guadarrama (Spanish Central Range) over two consecutive growing seasons (2001-2002) and submitted to different temperatures and a constant photoperiod of 16 h light/8 h darkness. Most plants readily germinate without treatment, reaching an optimum at relatively high temperatures in contrast to lowland Mediterranean species. Seeds seem to be physiologically prepared for rapid germination even though these plants usually face very intense summer droughts after ripening and dispersal. Germination was also highly variable among altitudes, populations and years, but results were inconsistent among species. Such flexibility could be interpreted as an efficient survival strategy for species growing under unpredictable environments, such as the Mediterranean climate. Finally cold-wet stratification increased germination capacity in five of nine dormant species, as widely reported for many arctic, boreal and alpine species. In conclusion, high mountain Mediterranean species do not differ from alpine species except that a relatively high number of species are ready to germinate without any treatment. © The Ecological Society of Japan 2005.","author":[{"dropping-particle":"","family":"Giménez-Benavides","given":"L.","non-dropping-particle":"","parse-names":false,"suffix":""},{"dropping-particle":"","family":"Escudero","given":"A.","non-dropping-particle":"","parse-names":false,"suffix":""},{"dropping-particle":"","family":"Pérez-García","given":"F.","non-dropping-particle":"","parse-names":false,"suffix":""}],"container-title":"Ecological Research","id":"ITEM-1","issue":"4","issued":{"date-parts":[["2005"]]},"page":"433-444","title":"Seed germination of high mountain Mediterranean species: Altitudinal, interpopulation and interannual variability","type":"article-journal","volume":"20"},"uris":["http://www.mendeley.com/documents/?uuid=608625c9-b910-494a-9241-c62cd3b915b7"]},{"id":"ITEM-2","itemData":{"DOI":"10.1111/plb.12643","ISSN":"14388677","PMID":"28985449","abstract":"Mediterranean mountains are extraordinarily diverse and hold a high proportion of endemic plants, but they are particularly vulnerable to climate change, and most species distribution models project drastic changes in community composition. Retrospective studies and long-term monitoring also highlight that Mediterranean high-mountain plants are suffering severe range contractions. The aim of this work is to review the current knowledge of climate change impacts on the process of plant regeneration by seed in Mediterranean high-mountain plants, by combining available information from observational and experimental studies. We also discuss some processes that may provide resilience against changing environmental conditions and suggest some research priorities for the future. With some exceptions, there is still little evidence of the direct effects of climate change on pollination and reproductive success of Mediterranean high-mountain plants, and most works are observational and/or centred only in the post-dispersal stages (germination and establishment). The great majority of studies agree that the characteristic summer drought and the extreme heatwaves, which are projected to be more intense in the future, are the most limiting factors for the regeneration process. However, there is an urgent need for studies combining elevational gradient approaches with experimental manipulations of temperature and drought to confirm the magnitude and variability of species′ responses. There is also limited knowledge about the ability of Mediterranean high-mountain plants to cope with climate change through phenotypic plasticity and local adaptation processes. This could be achieved by performing common garden and reciprocal translocation experiments with species differing in life history traits.","author":[{"dropping-particle":"","family":"Giménez-Benavides","given":"L.","non-dropping-particle":"","parse-names":false,"suffix":""},{"dropping-particle":"","family":"Escudero","given":"A.","non-dropping-particle":"","parse-names":false,"suffix":""},{"dropping-particle":"","family":"García-Camacho","given":"R.","non-dropping-particle":"","parse-names":false,"suffix":""},{"dropping-particle":"","family":"García-Fernández","given":"A.","non-dropping-particle":"","parse-names":false,"suffix":""},{"dropping-particle":"","family":"Iriondo","given":"J. M.","non-dropping-particle":"","parse-names":false,"suffix":""},{"dropping-particle":"","family":"Lara-Romero","given":"C.","non-dropping-particle":"","parse-names":false,"suffix":""},{"dropping-particle":"","family":"Morente-López","given":"J.","non-dropping-particle":"","parse-names":false,"suffix":""}],"container-title":"Plant Biology","id":"ITEM-2","issued":{"date-parts":[["2018"]]},"page":"50-62","title":"How does climate change affect regeneration of Mediterranean high-mountain plants? An integration and synthesis of current knowledge","type":"article-journal","volume":"20"},"uris":["http://www.mendeley.com/documents/?uuid=31e64592-f842-498c-9c02-e55ca3959bbb"]}],"mendeley":{"formattedCitation":"(Giménez-Benavides et al. 2005; Giménez-Benavides et al. 2018)","plainTextFormattedCitation":"(Giménez-Benavides et al. 2005; Giménez-Benavides et al. 2018)","previouslyFormattedCitation":"(Giménez-Benavides et al. 2005; Giménez-Benavides et al. 2018)"},"properties":{"noteIndex":0},"schema":"https://github.com/citation-style-language/schema/raw/master/csl-citation.json"}</w:instrText>
        </w:r>
        <w:r w:rsidR="00780B84" w:rsidRPr="009872D8">
          <w:rPr>
            <w:highlight w:val="yellow"/>
          </w:rPr>
          <w:fldChar w:fldCharType="separate"/>
        </w:r>
        <w:r w:rsidR="00780B84" w:rsidRPr="009872D8">
          <w:rPr>
            <w:noProof/>
            <w:highlight w:val="yellow"/>
          </w:rPr>
          <w:t>(Giménez-Benavides et al. 2005; Giménez-Benavides et al. 2018)</w:t>
        </w:r>
        <w:r w:rsidR="00780B84" w:rsidRPr="009872D8">
          <w:rPr>
            <w:highlight w:val="yellow"/>
          </w:rPr>
          <w:fldChar w:fldCharType="end"/>
        </w:r>
      </w:ins>
      <w:del w:id="229" w:author="EDUARDO FERNANDEZ PASCUAL" w:date="2024-01-17T10:02:00Z">
        <w:r w:rsidR="00CB3EDF" w:rsidDel="00780B84">
          <w:delText xml:space="preserve">and results </w:delText>
        </w:r>
        <w:r w:rsidR="004539C9" w:rsidDel="00780B84">
          <w:delText xml:space="preserve">differ from the ones </w:delText>
        </w:r>
        <w:r w:rsidR="00CB3EDF" w:rsidDel="00780B84">
          <w:delText>obtained in</w:delText>
        </w:r>
        <w:r w:rsidR="005F5C10" w:rsidDel="00780B84">
          <w:delText xml:space="preserve"> alpine</w:delText>
        </w:r>
        <w:r w:rsidR="00CB3EDF" w:rsidDel="00780B84">
          <w:delText xml:space="preserve"> temperate regions </w:delText>
        </w:r>
        <w:r w:rsidR="00110061" w:rsidDel="00780B84">
          <w:fldChar w:fldCharType="begin" w:fldLock="1"/>
        </w:r>
        <w:r w:rsidR="00862FA3" w:rsidDel="00780B84">
          <w:delInstrText>ADDIN CSL_CITATION {"citationItems":[{"id":"ITEM-1","itemData":{"DOI":"10.1071/BT14132","ISSN":"14449862","abstract":"Given the predicted changes in rainfall patterns for many Mediterranean climate regions, identifying seed tolerance to moisture stress in the earliest phase of plant development is an important consideration for species conservation, management and restoration. Here, we used polyethylene glycol (PEG 8000) to induce plant water deficit similar to drought stress in a field situation. Seeds of four Western Australia Banksia R.Br. (Proteaceae) species were incubated at seven levels of moisture potential (0 to -1.5MPa) and three constant temperatures (10°C, 15°C and 20°C). In the absence of moisture stress, germination was uniformly high, but increasing drought stress led to reduced and delayed germination in all species. Overall, the threshold moisture potential value for a significant decline, and delay, in germination was -0.25MPa. Results suggested that one species (B. coccinea) is likely to be most vulnerable to germination failure under predicted changes in rainfall patterns, whereas another (B. media) is likely to be less vulnerable. There was significant variation in population response to drought stress. However, this variation could not be explained by rainfall across species distributions. We discuss the PEG approach for assessing seed sensitivity to moisture stress, particularly in the context of shifting rainfall under climate change.","author":[{"dropping-particle":"","family":"Cochrane","given":"J. Anne","non-dropping-particle":"","parse-names":false,"suffix":""},{"dropping-particle":"","family":"Hoyle","given":"Gemma L.","non-dropping-particle":"","parse-names":false,"suffix":""},{"dropping-particle":"","family":"Yates","given":"Colin J.","non-dropping-particle":"","parse-names":false,"suffix":""},{"dropping-particle":"","family":"Wood","given":"Jeff","non-dropping-particle":"","parse-names":false,"suffix":""},{"dropping-particle":"","family":"Nicotra","given":"Adrienne B.","non-dropping-particle":"","parse-names":false,"suffix":""}],"container-title":"Australian Journal of Botany","id":"ITEM-1","issue":"6","issued":{"date-parts":[["2014"]]},"page":"481-489","title":"Evidence of population variation in drought tolerance during seed germination in four Banksia (Proteaceae) species from Western Australia","type":"article-journal","volume":"62"},"uris":["http://www.mendeley.com/documents/?uuid=f38f5033-0a1e-4e5a-8db9-c9ab53a9df78"]}],"mendeley":{"formattedCitation":"(Cochrane et al. 2014)","plainTextFormattedCitation":"(Cochrane et al. 2014)","previouslyFormattedCitation":"(Cochrane et al. 2014)"},"properties":{"noteIndex":0},"schema":"https://github.com/citation-style-language/schema/raw/master/csl-citation.json"}</w:delInstrText>
        </w:r>
        <w:r w:rsidR="00110061" w:rsidDel="00780B84">
          <w:fldChar w:fldCharType="separate"/>
        </w:r>
        <w:r w:rsidR="00110061" w:rsidRPr="00110061" w:rsidDel="00780B84">
          <w:rPr>
            <w:noProof/>
          </w:rPr>
          <w:delText>(Cochrane et al. 2014)</w:delText>
        </w:r>
        <w:r w:rsidR="00110061" w:rsidDel="00780B84">
          <w:fldChar w:fldCharType="end"/>
        </w:r>
      </w:del>
      <w:r w:rsidR="00985262" w:rsidRPr="00491DEB">
        <w:rPr>
          <w:lang w:val="es-ES"/>
        </w:rPr>
        <w:t xml:space="preserve">. </w:t>
      </w:r>
      <w:r w:rsidR="00985262">
        <w:t xml:space="preserve">Another limitation of </w:t>
      </w:r>
      <w:r w:rsidR="00EE5407">
        <w:t>alpine germination</w:t>
      </w:r>
      <w:r w:rsidR="00985262">
        <w:t xml:space="preserve"> studies is that </w:t>
      </w:r>
      <w:r w:rsidR="00382DF7">
        <w:t xml:space="preserve">they </w:t>
      </w:r>
      <w:r w:rsidR="00985262">
        <w:t>are mostly</w:t>
      </w:r>
      <w:r w:rsidR="00EE5407">
        <w:t xml:space="preserve"> focused on population and community levels</w:t>
      </w:r>
      <w:r w:rsidR="00EE5407" w:rsidRPr="002B2A44">
        <w:rPr>
          <w:lang w:val="en-US"/>
        </w:rPr>
        <w:t xml:space="preserve"> </w:t>
      </w:r>
      <w:r w:rsidR="002B2A44" w:rsidRPr="002B2A44">
        <w:rPr>
          <w:lang w:val="en-US"/>
        </w:rPr>
        <w:fldChar w:fldCharType="begin" w:fldLock="1"/>
      </w:r>
      <w:r w:rsidR="002B2A44">
        <w:rPr>
          <w:lang w:val="en-US"/>
        </w:rPr>
        <w:instrText>ADDIN CSL_CITATION {"citationItems":[{"id":"ITEM-1","itemData":{"DOI":"10.1007/s11284-004-0031-8","ISBN":"1128400400318","ISSN":"09123814","abstract":"We examined the seed-germination responses of 27 alpine species with reference to habitat type (fellfield and snowbed), temperature (five regimes), and light requirement. About 70% of species showed &gt; 40% germination at warm temperatures without cold stratification. However, a moist-chilling treatment markedly improved the germination percentages in most species, especially under cool conditions. Thus, cold stratification effectively reduced the temperature requirement for germination. Patterns of germination response within species were not consistent between the fellfield and snowbed habitats for species inhabiting both habitats. For interspecific comparisons, there were no significant differences in germination responses to the temperature regimes and the cold stratification between the fellfield and snowbed species. Also, germination speed and the length of germinating period did not differ between fellfield and snowbed species. Most species (86%) showed a requirement for light for germination without cold stratification. Although the extent of the light requirement was reduced after cold stratification in some species, the light requirement of most small-seeded species remained. The combination of cold stratification and the light requirement is a major factor determining the seedling emergence and formation of seed banks in alpine plants. However, habitat-specific patterns of germination traits were less clear, suggesting similar germination traits in fellfield and snowbed plants, at least under controlled conditions in the laboratory. © The Ecological Society of Japan 2005.","author":[{"dropping-particle":"","family":"Shimono","given":"Yoshiko","non-dropping-particle":"","parse-names":false,"suffix":""},{"dropping-particle":"","family":"Kudo","given":"Gaku","non-dropping-particle":"","parse-names":false,"suffix":""}],"container-title":"Ecological Research","id":"ITEM-1","issue":"2","issued":{"date-parts":[["2005"]]},"page":"189-197","title":"Comparisons of germination traits of alpine plants between fellfield and snowbed habitats","type":"article-journal","volume":"20"},"uris":["http://www.mendeley.com/documents/?uuid=fc515880-8da3-4c43-9262-86c47bc57f95"]},{"id":"ITEM-2","itemData":{"DOI":"10.1007/sl 1258-009-9578-3","author":[{"dropping-particle":"","family":"Wagner","given":"Ioan","non-dropping-particle":"","parse-names":false,"suffix":""},{"dropping-particle":"","family":"Simons","given":"Andrew M","non-dropping-particle":"","parse-names":false,"suffix":""}],"container-title":"Plant Ecology","id":"ITEM-2","issue":"1","issued":{"date-parts":[["2009"]]},"page":"145-153","title":"Divergence in Germination Traits among Arctic and Alpinepopulations of Koenigia islandica: Light Requirements","type":"article-journal","volume":"204"},"uris":["http://www.mendeley.com/documents/?uuid=5aea4d22-8748-4926-bc2f-d2ec8f3c324b"]},{"id":"ITEM-3","itemData":{"DOI":"10.1023/A:1009802806674","ISSN":"13850237","abstract":"The ability to germinate under a variety of environmental conditions is essential for plant species inhabiting a wide range of altitudes and latitudes. Phacelia secunda J. F. Gmel. (Hydrophyllaceae) is a perennial herb with wide latitudinal and altitudinal distributional ranges. In the central Chilean Andes (33 °S) P. secunda can be found from 1600 m sealevel up to the vegetation limit at 3400 m. It has been suggested that seeds from populations encountering long periods with snow cover and adverse winter conditions would require longer periods of cold stratification for germination than those from populations exposed to milder winters. Given that the snow-free period decreases with elevation, seeds from high elevation populations could require longer period of cold stratification to germinate. Moreover, it has been shown that seeds from arctic and higher elevations environments are adapted to germinate better under high temperature conditions. Germination response with increasing periods of cold stratification (0-6 mo.) and under two contrasting thermoperiods (20 °/1O °C; 10 °/5 °C; 12 h day/night), were studied for 4 populations of P. secunda located at 1600, 2100, 2900 and 3400 m a.s.l. Initiation of germination required increasingly longer periods of stratification with elevation, and proportionately fewer seeds germinated for any one stratification treatment at the higher elevations. Seeds from higher elevations germinated to a higher percentage under the high than the low temperature thermoperiods. These results illustrates a significant variation in germination characteristics over a spatially short environmental gradient.","author":[{"dropping-particle":"","family":"Cavieres","given":"Lohengrin A.","non-dropping-particle":"","parse-names":false,"suffix":""},{"dropping-particle":"","family":"Arroyo","given":"Mary T.K.","non-dropping-particle":"","parse-names":false,"suffix":""}],"container-title":"Plant Ecology","id":"ITEM-3","issue":"1","issued":{"date-parts":[["2000"]]},"page":"1-8","title":"Seed germination response to cold stratification period and thermal regime in Phacelia secunda (Hydrophyllaceae): Altitudinal variation in the mediterranean Andes of central Chile","type":"article-journal","volume":"149"},"uris":["http://www.mendeley.com/documents/?uuid=033637fe-5485-455a-948d-3f3dd4304cdb"]}],"mendeley":{"formattedCitation":"(Cavieres &amp; Arroyo 2000; Shimono &amp; Kudo 2005; Wagner &amp; Simons 2009)","manualFormatting":"(e.g. Cavieres &amp; Arroyo 2000; Shimono &amp; Kudo 2005; Wagner &amp; Simons 2009)","plainTextFormattedCitation":"(Cavieres &amp; Arroyo 2000; Shimono &amp; Kudo 2005; Wagner &amp; Simons 2009)","previouslyFormattedCitation":"(Cavieres &amp; Arroyo 2000; Shimono &amp; Kudo 2005; Wagner &amp; Simons 2009)"},"properties":{"noteIndex":0},"schema":"https://github.com/citation-style-language/schema/raw/master/csl-citation.json"}</w:instrText>
      </w:r>
      <w:r w:rsidR="002B2A44" w:rsidRPr="002B2A44">
        <w:rPr>
          <w:lang w:val="en-US"/>
        </w:rPr>
        <w:fldChar w:fldCharType="separate"/>
      </w:r>
      <w:r w:rsidR="002B2A44" w:rsidRPr="002B2A44">
        <w:rPr>
          <w:noProof/>
          <w:lang w:val="en-US"/>
        </w:rPr>
        <w:t>(</w:t>
      </w:r>
      <w:r w:rsidR="002B2A44">
        <w:rPr>
          <w:noProof/>
          <w:lang w:val="en-US"/>
        </w:rPr>
        <w:t xml:space="preserve">e.g. </w:t>
      </w:r>
      <w:r w:rsidR="002B2A44" w:rsidRPr="002B2A44">
        <w:rPr>
          <w:noProof/>
          <w:lang w:val="en-US"/>
        </w:rPr>
        <w:t>Cavieres &amp; Arroyo 2000; Shimono &amp; Kudo 2005; Wagner &amp; Simons 2009)</w:t>
      </w:r>
      <w:r w:rsidR="002B2A44" w:rsidRPr="002B2A44">
        <w:rPr>
          <w:lang w:val="en-US"/>
        </w:rPr>
        <w:fldChar w:fldCharType="end"/>
      </w:r>
      <w:ins w:id="230" w:author="EDUARDO FERNANDEZ PASCUAL" w:date="2024-01-17T09:59:00Z">
        <w:r w:rsidR="005D7982">
          <w:rPr>
            <w:lang w:val="en-US"/>
          </w:rPr>
          <w:t>, with</w:t>
        </w:r>
      </w:ins>
      <w:del w:id="231" w:author="EDUARDO FERNANDEZ PASCUAL" w:date="2024-01-17T09:59:00Z">
        <w:r w:rsidR="00382DF7" w:rsidDel="005D7982">
          <w:rPr>
            <w:lang w:val="en-US"/>
          </w:rPr>
          <w:delText>.</w:delText>
        </w:r>
      </w:del>
      <w:r w:rsidR="002B2A44">
        <w:rPr>
          <w:lang w:val="en-US"/>
        </w:rPr>
        <w:t xml:space="preserve"> </w:t>
      </w:r>
      <w:del w:id="232" w:author="EDUARDO FERNANDEZ PASCUAL" w:date="2024-01-17T10:00:00Z">
        <w:r w:rsidR="00382DF7" w:rsidDel="005D7982">
          <w:delText>Very</w:delText>
        </w:r>
        <w:r w:rsidR="00EE5407" w:rsidDel="005D7982">
          <w:delText xml:space="preserve"> </w:delText>
        </w:r>
      </w:del>
      <w:r w:rsidR="00EE5407">
        <w:t xml:space="preserve">few </w:t>
      </w:r>
      <w:r w:rsidR="00382DF7">
        <w:t xml:space="preserve">studies </w:t>
      </w:r>
      <w:del w:id="233" w:author="EDUARDO FERNANDEZ PASCUAL" w:date="2024-01-17T10:00:00Z">
        <w:r w:rsidR="00EE5407" w:rsidDel="005D7982">
          <w:delText xml:space="preserve">have investigated responses </w:delText>
        </w:r>
        <w:r w:rsidR="001E5050" w:rsidDel="005D7982">
          <w:delText xml:space="preserve">variation </w:delText>
        </w:r>
      </w:del>
      <w:r w:rsidR="001E5050">
        <w:t>at subpopulation level</w:t>
      </w:r>
      <w:r w:rsidR="00EE5407">
        <w:t xml:space="preserve"> </w:t>
      </w:r>
      <w:r w:rsidR="002B2A44">
        <w:fldChar w:fldCharType="begin" w:fldLock="1"/>
      </w:r>
      <w:r w:rsidR="00AD5980">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gradient","type":"article-journal","volume":"13"},"uris":["http://www.mendeley.com/documents/?uuid=d430eed1-8d7f-4028-b428-dcf140fd3181"]}],"mendeley":{"formattedCitation":"(Gya et al. 2023)","plainTextFormattedCitation":"(Gya et al. 2023)","previouslyFormattedCitation":"(Gya et al. 2023)"},"properties":{"noteIndex":0},"schema":"https://github.com/citation-style-language/schema/raw/master/csl-citation.json"}</w:instrText>
      </w:r>
      <w:r w:rsidR="002B2A44">
        <w:fldChar w:fldCharType="separate"/>
      </w:r>
      <w:r w:rsidR="002B2A44" w:rsidRPr="002B2A44">
        <w:rPr>
          <w:noProof/>
        </w:rPr>
        <w:t>(Gya et al. 2023)</w:t>
      </w:r>
      <w:r w:rsidR="002B2A44">
        <w:fldChar w:fldCharType="end"/>
      </w:r>
      <w:r w:rsidR="00884217">
        <w:t xml:space="preserve"> and even </w:t>
      </w:r>
      <w:r w:rsidR="0099019B">
        <w:t>less</w:t>
      </w:r>
      <w:r w:rsidR="00884217">
        <w:t xml:space="preserve"> </w:t>
      </w:r>
      <w:del w:id="234" w:author="EDUARDO FERNANDEZ PASCUAL" w:date="2024-01-17T10:02:00Z">
        <w:r w:rsidR="00382DF7" w:rsidDel="00A64254">
          <w:delText xml:space="preserve">have </w:delText>
        </w:r>
      </w:del>
      <w:del w:id="235" w:author="EDUARDO FERNANDEZ PASCUAL" w:date="2024-01-17T10:00:00Z">
        <w:r w:rsidR="00382DF7" w:rsidDel="00C356C4">
          <w:delText>considered</w:delText>
        </w:r>
        <w:r w:rsidR="00884217" w:rsidDel="00C356C4">
          <w:delText xml:space="preserve"> </w:delText>
        </w:r>
      </w:del>
      <w:ins w:id="236" w:author="EDUARDO FERNANDEZ PASCUAL" w:date="2024-01-17T10:00:00Z">
        <w:r w:rsidR="00C356C4">
          <w:t xml:space="preserve">considering </w:t>
        </w:r>
      </w:ins>
      <w:r w:rsidR="00884217">
        <w:t>the</w:t>
      </w:r>
      <w:r w:rsidR="00283FDE">
        <w:t xml:space="preserve"> mosaic of microclimatic conditions at </w:t>
      </w:r>
      <w:r w:rsidR="00382DF7">
        <w:t xml:space="preserve">fine </w:t>
      </w:r>
      <w:r w:rsidR="00283FDE">
        <w:t>scale</w:t>
      </w:r>
      <w:r w:rsidR="00382DF7">
        <w:t>s</w:t>
      </w:r>
      <w:r w:rsidR="00283FDE">
        <w:t xml:space="preserve"> </w:t>
      </w:r>
      <w:r w:rsidR="0091497E">
        <w:fldChar w:fldCharType="begin" w:fldLock="1"/>
      </w:r>
      <w:r w:rsidR="002B2A44">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91497E">
        <w:fldChar w:fldCharType="separate"/>
      </w:r>
      <w:r w:rsidR="0091497E" w:rsidRPr="0091497E">
        <w:rPr>
          <w:noProof/>
        </w:rPr>
        <w:t>(Scherrer &amp; Körner 2011)</w:t>
      </w:r>
      <w:r w:rsidR="0091497E">
        <w:fldChar w:fldCharType="end"/>
      </w:r>
      <w:r w:rsidR="0091497E">
        <w:t>.</w:t>
      </w:r>
      <w:del w:id="237" w:author="EDUARDO FERNANDEZ PASCUAL" w:date="2024-01-17T10:00:00Z">
        <w:r w:rsidR="0091497E" w:rsidDel="00C356C4">
          <w:delText xml:space="preserve"> </w:delText>
        </w:r>
      </w:del>
      <w:del w:id="238" w:author="EDUARDO FERNANDEZ PASCUAL" w:date="2024-01-17T10:03:00Z">
        <w:r w:rsidR="00EE5407" w:rsidDel="00A64254">
          <w:delText xml:space="preserve"> </w:delText>
        </w:r>
        <w:r w:rsidR="00AD5FE4" w:rsidRPr="00397C12" w:rsidDel="00A64254">
          <w:rPr>
            <w:highlight w:val="yellow"/>
            <w:rPrChange w:id="239" w:author="EDUARDO FERNANDEZ PASCUAL" w:date="2024-01-17T10:00:00Z">
              <w:rPr/>
            </w:rPrChange>
          </w:rPr>
          <w:delText xml:space="preserve">In </w:delText>
        </w:r>
        <w:r w:rsidR="00AF68E0" w:rsidRPr="00397C12" w:rsidDel="00A64254">
          <w:rPr>
            <w:highlight w:val="yellow"/>
            <w:rPrChange w:id="240" w:author="EDUARDO FERNANDEZ PASCUAL" w:date="2024-01-17T10:00:00Z">
              <w:rPr/>
            </w:rPrChange>
          </w:rPr>
          <w:delText>Mediterranean</w:delText>
        </w:r>
        <w:r w:rsidR="00AD5FE4" w:rsidRPr="00397C12" w:rsidDel="00A64254">
          <w:rPr>
            <w:highlight w:val="yellow"/>
            <w:rPrChange w:id="241" w:author="EDUARDO FERNANDEZ PASCUAL" w:date="2024-01-17T10:00:00Z">
              <w:rPr/>
            </w:rPrChange>
          </w:rPr>
          <w:delText xml:space="preserve"> </w:delText>
        </w:r>
        <w:r w:rsidR="00AF68E0" w:rsidRPr="00397C12" w:rsidDel="00A64254">
          <w:rPr>
            <w:highlight w:val="yellow"/>
            <w:rPrChange w:id="242" w:author="EDUARDO FERNANDEZ PASCUAL" w:date="2024-01-17T10:00:00Z">
              <w:rPr/>
            </w:rPrChange>
          </w:rPr>
          <w:delText>h</w:delText>
        </w:r>
        <w:r w:rsidR="00AD5FE4" w:rsidRPr="00397C12" w:rsidDel="00A64254">
          <w:rPr>
            <w:highlight w:val="yellow"/>
            <w:rPrChange w:id="243" w:author="EDUARDO FERNANDEZ PASCUAL" w:date="2024-01-17T10:00:00Z">
              <w:rPr/>
            </w:rPrChange>
          </w:rPr>
          <w:delText xml:space="preserve">igh mountains </w:delText>
        </w:r>
        <w:r w:rsidR="00AF68E0" w:rsidRPr="00397C12" w:rsidDel="00A64254">
          <w:rPr>
            <w:highlight w:val="yellow"/>
            <w:rPrChange w:id="244" w:author="EDUARDO FERNANDEZ PASCUAL" w:date="2024-01-17T10:00:00Z">
              <w:rPr/>
            </w:rPrChange>
          </w:rPr>
          <w:delText>previous studies</w:delText>
        </w:r>
        <w:r w:rsidR="00AD5FE4" w:rsidRPr="00397C12" w:rsidDel="00A64254">
          <w:rPr>
            <w:highlight w:val="yellow"/>
            <w:rPrChange w:id="245" w:author="EDUARDO FERNANDEZ PASCUAL" w:date="2024-01-17T10:00:00Z">
              <w:rPr/>
            </w:rPrChange>
          </w:rPr>
          <w:delText xml:space="preserve"> have found a particular germination syndrome where seeds can rapidly germinate if water is available</w:delText>
        </w:r>
        <w:r w:rsidR="00862FA3" w:rsidRPr="00397C12" w:rsidDel="00A64254">
          <w:rPr>
            <w:highlight w:val="yellow"/>
            <w:rPrChange w:id="246" w:author="EDUARDO FERNANDEZ PASCUAL" w:date="2024-01-17T10:00:00Z">
              <w:rPr/>
            </w:rPrChange>
          </w:rPr>
          <w:delText xml:space="preserve"> </w:delText>
        </w:r>
        <w:r w:rsidR="00862FA3" w:rsidRPr="00397C12" w:rsidDel="00A64254">
          <w:rPr>
            <w:highlight w:val="yellow"/>
            <w:rPrChange w:id="247" w:author="EDUARDO FERNANDEZ PASCUAL" w:date="2024-01-17T10:00:00Z">
              <w:rPr/>
            </w:rPrChange>
          </w:rPr>
          <w:fldChar w:fldCharType="begin" w:fldLock="1"/>
        </w:r>
        <w:r w:rsidR="00862FA3" w:rsidRPr="00397C12" w:rsidDel="00A64254">
          <w:rPr>
            <w:highlight w:val="yellow"/>
            <w:rPrChange w:id="248" w:author="EDUARDO FERNANDEZ PASCUAL" w:date="2024-01-17T10:00:00Z">
              <w:rPr/>
            </w:rPrChange>
          </w:rPr>
          <w:delInstrText>ADDIN CSL_CITATION {"citationItems":[{"id":"ITEM-1","itemData":{"DOI":"10.1007/s11284-005-0059-4","ISSN":"14401703","abstract":"The germination response of 20 species from high altitude Mediterranean climates, most of them rare endemics, was studied. Our main goal was to model the germination response of a complete set of Iberian high mountain species. The effect of temperature and other parameters, such as spatial and temporal short gradients, on germination were also evaluated. Some seed features (mass and size) were also related to the germination response. Finally, we tested the effect of cold-wet stratification pretreatment when germination was low under natural conditions. Seeds were collected at four locations from 1,900 to 2,400 m a.s.l. in the Sierra de Guadarrama (Spanish Central Range) over two consecutive growing seasons (2001-2002) and submitted to different temperatures and a constant photoperiod of 16 h light/8 h darkness. Most plants readily germinate without treatment, reaching an optimum at relatively high temperatures in contrast to lowland Mediterranean species. Seeds seem to be physiologically prepared for rapid germination even though these plants usually face very intense summer droughts after ripening and dispersal. Germination was also highly variable among altitudes, populations and years, but results were inconsistent among species. Such flexibility could be interpreted as an efficient survival strategy for species growing under unpredictable environments, such as the Mediterranean climate. Finally cold-wet stratification increased germination capacity in five of nine dormant species, as widely reported for many arctic, boreal and alpine species. In conclusion, high mountain Mediterranean species do not differ from alpine species except that a relatively high number of species are ready to germinate without any treatment. © The Ecological Society of Japan 2005.","author":[{"dropping-particle":"","family":"Giménez-Benavides","given":"L.","non-dropping-particle":"","parse-names":false,"suffix":""},{"dropping-particle":"","family":"Escudero","given":"A.","non-dropping-particle":"","parse-names":false,"suffix":""},{"dropping-particle":"","family":"Pérez-García","given":"F.","non-dropping-particle":"","parse-names":false,"suffix":""}],"container-title":"Ecological Research","id":"ITEM-1","issue":"4","issued":{"date-parts":[["2005"]]},"page":"433-444","title":"Seed germination of high mountain Mediterranean species: Altitudinal, interpopulation and interannual variability","type":"article-journal","volume":"20"},"uris":["http://www.mendeley.com/documents/?uuid=608625c9-b910-494a-9241-c62cd3b915b7"]},{"id":"ITEM-2","itemData":{"DOI":"10.1111/plb.12643","ISSN":"14388677","PMID":"28985449","abstract":"Mediterranean mountains are extraordinarily diverse and hold a high proportion of endemic plants, but they are particularly vulnerable to climate change, and most species distribution models project drastic changes in community composition. Retrospective studies and long-term monitoring also highlight that Mediterranean high-mountain plants are suffering severe range contractions. The aim of this work is to review the current knowledge of climate change impacts on the process of plant regeneration by seed in Mediterranean high-mountain plants, by combining available information from observational and experimental studies. We also discuss some processes that may provide resilience against changing environmental conditions and suggest some research priorities for the future. With some exceptions, there is still little evidence of the direct effects of climate change on pollination and reproductive success of Mediterranean high-mountain plants, and most works are observational and/or centred only in the post-dispersal stages (germination and establishment). The great majority of studies agree that the characteristic summer drought and the extreme heatwaves, which are projected to be more intense in the future, are the most limiting factors for the regeneration process. However, there is an urgent need for studies combining elevational gradient approaches with experimental manipulations of temperature and drought to confirm the magnitude and variability of species′ responses. There is also limited knowledge about the ability of Mediterranean high-mountain plants to cope with climate change through phenotypic plasticity and local adaptation processes. This could be achieved by performing common garden and reciprocal translocation experiments with species differing in life history traits.","author":[{"dropping-particle":"","family":"Giménez-Benavides","given":"L.","non-dropping-particle":"","parse-names":false,"suffix":""},{"dropping-particle":"","family":"Escudero","given":"A.","non-dropping-particle":"","parse-names":false,"suffix":""},{"dropping-particle":"","family":"García-Camacho","given":"R.","non-dropping-particle":"","parse-names":false,"suffix":""},{"dropping-particle":"","family":"García-Fernández","given":"A.","non-dropping-particle":"","parse-names":false,"suffix":""},{"dropping-particle":"","family":"Iriondo","given":"J. M.","non-dropping-particle":"","parse-names":false,"suffix":""},{"dropping-particle":"","family":"Lara-Romero","given":"C.","non-dropping-particle":"","parse-names":false,"suffix":""},{"dropping-particle":"","family":"Morente-López","given":"J.","non-dropping-particle":"","parse-names":false,"suffix":""}],"container-title":"Plant Biology","id":"ITEM-2","issued":{"date-parts":[["2018"]]},"page":"50-62","title":"How does climate change affect regeneration of Mediterranean high-mountain plants? An integration and synthesis of current knowledge","type":"article-journal","volume":"20"},"uris":["http://www.mendeley.com/documents/?uuid=31e64592-f842-498c-9c02-e55ca3959bbb"]}],"mendeley":{"formattedCitation":"(Giménez-Benavides et al. 2005; Giménez-Benavides et al. 2018)","plainTextFormattedCitation":"(Giménez-Benavides et al. 2005; Giménez-Benavides et al. 2018)","previouslyFormattedCitation":"(Giménez-Benavides et al. 2005; Giménez-Benavides et al. 2018)"},"properties":{"noteIndex":0},"schema":"https://github.com/citation-style-language/schema/raw/master/csl-citation.json"}</w:delInstrText>
        </w:r>
        <w:r w:rsidR="00862FA3" w:rsidRPr="00397C12" w:rsidDel="00A64254">
          <w:rPr>
            <w:highlight w:val="yellow"/>
            <w:rPrChange w:id="249" w:author="EDUARDO FERNANDEZ PASCUAL" w:date="2024-01-17T10:00:00Z">
              <w:rPr/>
            </w:rPrChange>
          </w:rPr>
          <w:fldChar w:fldCharType="separate"/>
        </w:r>
        <w:r w:rsidR="00862FA3" w:rsidRPr="00397C12" w:rsidDel="00A64254">
          <w:rPr>
            <w:noProof/>
            <w:highlight w:val="yellow"/>
            <w:rPrChange w:id="250" w:author="EDUARDO FERNANDEZ PASCUAL" w:date="2024-01-17T10:00:00Z">
              <w:rPr>
                <w:noProof/>
              </w:rPr>
            </w:rPrChange>
          </w:rPr>
          <w:delText>(Giménez-Benavides et al. 2005; Giménez-Benavides et al. 2018)</w:delText>
        </w:r>
        <w:r w:rsidR="00862FA3" w:rsidRPr="00397C12" w:rsidDel="00A64254">
          <w:rPr>
            <w:highlight w:val="yellow"/>
            <w:rPrChange w:id="251" w:author="EDUARDO FERNANDEZ PASCUAL" w:date="2024-01-17T10:00:00Z">
              <w:rPr/>
            </w:rPrChange>
          </w:rPr>
          <w:fldChar w:fldCharType="end"/>
        </w:r>
        <w:r w:rsidR="00862FA3" w:rsidRPr="00397C12" w:rsidDel="00A64254">
          <w:rPr>
            <w:highlight w:val="yellow"/>
            <w:rPrChange w:id="252" w:author="EDUARDO FERNANDEZ PASCUAL" w:date="2024-01-17T10:00:00Z">
              <w:rPr/>
            </w:rPrChange>
          </w:rPr>
          <w:delText xml:space="preserve"> </w:delText>
        </w:r>
        <w:r w:rsidR="00AD5FE4" w:rsidRPr="00397C12" w:rsidDel="00A64254">
          <w:rPr>
            <w:highlight w:val="yellow"/>
            <w:rPrChange w:id="253" w:author="EDUARDO FERNANDEZ PASCUAL" w:date="2024-01-17T10:00:00Z">
              <w:rPr/>
            </w:rPrChange>
          </w:rPr>
          <w:delText>but also show some level of seed dormancy that can be alleviated after a chilling and/or an after ripening period (</w:delText>
        </w:r>
        <w:r w:rsidR="00AD5FE4" w:rsidRPr="00397C12" w:rsidDel="00A64254">
          <w:rPr>
            <w:highlight w:val="yellow"/>
          </w:rPr>
          <w:delText>ref</w:delText>
        </w:r>
        <w:r w:rsidR="00AD5FE4" w:rsidRPr="00397C12" w:rsidDel="00A64254">
          <w:rPr>
            <w:highlight w:val="yellow"/>
            <w:rPrChange w:id="254" w:author="EDUARDO FERNANDEZ PASCUAL" w:date="2024-01-17T10:00:00Z">
              <w:rPr/>
            </w:rPrChange>
          </w:rPr>
          <w:delText>).</w:delText>
        </w:r>
      </w:del>
    </w:p>
    <w:p w14:paraId="0685E7D0" w14:textId="77777777" w:rsidR="000D09E5" w:rsidRDefault="00FB2380" w:rsidP="0080631C">
      <w:pPr>
        <w:spacing w:line="360" w:lineRule="auto"/>
        <w:ind w:firstLine="709"/>
        <w:jc w:val="both"/>
        <w:rPr>
          <w:ins w:id="255" w:author="EDUARDO FERNANDEZ PASCUAL" w:date="2024-01-17T10:20:00Z"/>
        </w:rPr>
      </w:pPr>
      <w:del w:id="256" w:author="EDUARDO FERNANDEZ PASCUAL" w:date="2024-01-17T10:04:00Z">
        <w:r w:rsidDel="009A4338">
          <w:delText xml:space="preserve">Here we </w:delText>
        </w:r>
        <w:r w:rsidR="00022206" w:rsidDel="009A4338">
          <w:delText>aim to</w:delText>
        </w:r>
      </w:del>
      <w:ins w:id="257" w:author="EDUARDO FERNANDEZ PASCUAL" w:date="2024-01-17T10:04:00Z">
        <w:r w:rsidR="009A4338">
          <w:t>This article</w:t>
        </w:r>
      </w:ins>
      <w:r w:rsidR="00022206">
        <w:t xml:space="preserve"> tackl</w:t>
      </w:r>
      <w:r w:rsidR="00283FDE">
        <w:t>e</w:t>
      </w:r>
      <w:ins w:id="258" w:author="EDUARDO FERNANDEZ PASCUAL" w:date="2024-01-17T10:04:00Z">
        <w:r w:rsidR="009A4338">
          <w:t>s the</w:t>
        </w:r>
      </w:ins>
      <w:r w:rsidR="00022206">
        <w:t xml:space="preserve"> </w:t>
      </w:r>
      <w:del w:id="259" w:author="EDUARDO FERNANDEZ PASCUAL" w:date="2024-01-17T10:04:00Z">
        <w:r w:rsidR="00022206" w:rsidRPr="00910164" w:rsidDel="00C63A3A">
          <w:delText xml:space="preserve">two </w:delText>
        </w:r>
      </w:del>
      <w:r w:rsidR="00022206" w:rsidRPr="00910164">
        <w:t>understudied topic</w:t>
      </w:r>
      <w:ins w:id="260" w:author="EDUARDO FERNANDEZ PASCUAL" w:date="2024-01-17T10:04:00Z">
        <w:r w:rsidR="009A4338">
          <w:t xml:space="preserve"> of intraspecific variability on germination responses to water stress</w:t>
        </w:r>
        <w:r w:rsidR="00C63A3A">
          <w:t>.</w:t>
        </w:r>
      </w:ins>
      <w:ins w:id="261" w:author="EDUARDO FERNANDEZ PASCUAL" w:date="2024-01-17T10:05:00Z">
        <w:r w:rsidR="00C63A3A">
          <w:t xml:space="preserve"> It does so by focusing on microscale </w:t>
        </w:r>
      </w:ins>
      <w:ins w:id="262" w:author="EDUARDO FERNANDEZ PASCUAL" w:date="2024-01-17T10:10:00Z">
        <w:r w:rsidR="00F905E8">
          <w:t xml:space="preserve">(c. 10 m) </w:t>
        </w:r>
      </w:ins>
      <w:ins w:id="263" w:author="EDUARDO FERNANDEZ PASCUAL" w:date="2024-01-17T10:05:00Z">
        <w:r w:rsidR="00C63A3A">
          <w:lastRenderedPageBreak/>
          <w:t>variations in germination and water availability</w:t>
        </w:r>
        <w:r w:rsidR="003D5D8F">
          <w:t xml:space="preserve"> in </w:t>
        </w:r>
      </w:ins>
      <w:del w:id="264" w:author="EDUARDO FERNANDEZ PASCUAL" w:date="2024-01-17T10:04:00Z">
        <w:r w:rsidR="00022206" w:rsidRPr="00910164" w:rsidDel="009A4338">
          <w:delText>s</w:delText>
        </w:r>
        <w:r w:rsidR="009B1B12" w:rsidDel="009A4338">
          <w:delText xml:space="preserve">: </w:delText>
        </w:r>
      </w:del>
      <w:del w:id="265" w:author="EDUARDO FERNANDEZ PASCUAL" w:date="2024-01-17T10:05:00Z">
        <w:r w:rsidR="009B1B12" w:rsidDel="003D5D8F">
          <w:delText xml:space="preserve">(1) germination responses in </w:delText>
        </w:r>
      </w:del>
      <w:del w:id="266" w:author="EDUARDO FERNANDEZ PASCUAL" w:date="2024-01-17T10:07:00Z">
        <w:r w:rsidR="009B1B12" w:rsidDel="00634302">
          <w:delText>water</w:delText>
        </w:r>
      </w:del>
      <w:ins w:id="267" w:author="EDUARDO FERNANDEZ PASCUAL" w:date="2024-01-17T10:07:00Z">
        <w:r w:rsidR="00634302">
          <w:t>drought</w:t>
        </w:r>
      </w:ins>
      <w:r w:rsidR="009B1B12">
        <w:t xml:space="preserve">-limited </w:t>
      </w:r>
      <w:ins w:id="268" w:author="EDUARDO FERNANDEZ PASCUAL" w:date="2024-01-17T10:05:00Z">
        <w:r w:rsidR="003D5D8F">
          <w:t xml:space="preserve">Mediterranean </w:t>
        </w:r>
      </w:ins>
      <w:ins w:id="269" w:author="EDUARDO FERNANDEZ PASCUAL" w:date="2024-01-17T10:07:00Z">
        <w:r w:rsidR="00634302">
          <w:t xml:space="preserve">alpine grasslands of </w:t>
        </w:r>
        <w:r w:rsidR="00921067">
          <w:t xml:space="preserve">the </w:t>
        </w:r>
        <w:r w:rsidR="00634302">
          <w:t xml:space="preserve">Iberian </w:t>
        </w:r>
        <w:r w:rsidR="00921067">
          <w:t>Peninsula</w:t>
        </w:r>
      </w:ins>
      <w:del w:id="270" w:author="EDUARDO FERNANDEZ PASCUAL" w:date="2024-01-17T10:05:00Z">
        <w:r w:rsidR="009B1B12" w:rsidDel="003D5D8F">
          <w:delText xml:space="preserve">alpine </w:delText>
        </w:r>
        <w:r w:rsidR="00AD5FE4" w:rsidDel="003D5D8F">
          <w:delText>H</w:delText>
        </w:r>
      </w:del>
      <w:del w:id="271" w:author="EDUARDO FERNANDEZ PASCUAL" w:date="2024-01-17T10:07:00Z">
        <w:r w:rsidR="00AD5FE4" w:rsidDel="00921067">
          <w:delText xml:space="preserve">igh </w:delText>
        </w:r>
      </w:del>
      <w:del w:id="272" w:author="EDUARDO FERNANDEZ PASCUAL" w:date="2024-01-17T10:05:00Z">
        <w:r w:rsidR="00AD5FE4" w:rsidDel="003D5D8F">
          <w:delText>Mediterranean M</w:delText>
        </w:r>
      </w:del>
      <w:del w:id="273" w:author="EDUARDO FERNANDEZ PASCUAL" w:date="2024-01-17T10:07:00Z">
        <w:r w:rsidR="00AD5FE4" w:rsidDel="00921067">
          <w:delText>ountains</w:delText>
        </w:r>
      </w:del>
      <w:del w:id="274" w:author="EDUARDO FERNANDEZ PASCUAL" w:date="2024-01-17T10:06:00Z">
        <w:r w:rsidR="00AD5FE4" w:rsidDel="003D5D8F">
          <w:delText xml:space="preserve"> </w:delText>
        </w:r>
        <w:r w:rsidR="009B1B12" w:rsidDel="003D5D8F">
          <w:delText xml:space="preserve">considering </w:delText>
        </w:r>
        <w:r w:rsidR="00AD5FE4" w:rsidDel="003D5D8F">
          <w:delText xml:space="preserve">(2) </w:delText>
        </w:r>
        <w:r w:rsidR="009B1B12" w:rsidDel="003D5D8F">
          <w:delText xml:space="preserve">the </w:delText>
        </w:r>
      </w:del>
      <w:del w:id="275" w:author="EDUARDO FERNANDEZ PASCUAL" w:date="2024-01-17T10:04:00Z">
        <w:r w:rsidR="009B1B12" w:rsidDel="009A4338">
          <w:delText xml:space="preserve">intraspecific variability of germination responses to water stress </w:delText>
        </w:r>
      </w:del>
      <w:del w:id="276" w:author="EDUARDO FERNANDEZ PASCUAL" w:date="2024-01-17T10:06:00Z">
        <w:r w:rsidR="009B1B12" w:rsidDel="003D5D8F">
          <w:delText>at the microscale level</w:delText>
        </w:r>
      </w:del>
      <w:r w:rsidR="009B1B12">
        <w:t>.</w:t>
      </w:r>
      <w:ins w:id="277" w:author="EDUARDO FERNANDEZ PASCUAL" w:date="2024-01-17T10:13:00Z">
        <w:r w:rsidR="0082657C">
          <w:t xml:space="preserve"> </w:t>
        </w:r>
      </w:ins>
      <w:del w:id="278" w:author="EDUARDO FERNANDEZ PASCUAL" w:date="2024-01-17T10:11:00Z">
        <w:r w:rsidR="009B1B12" w:rsidDel="00114352">
          <w:delText xml:space="preserve"> </w:delText>
        </w:r>
      </w:del>
      <w:del w:id="279" w:author="EDUARDO FERNANDEZ PASCUAL" w:date="2024-01-17T10:08:00Z">
        <w:r w:rsidR="009B1B12" w:rsidDel="00F364E5">
          <w:delText>Our focus species</w:delText>
        </w:r>
        <w:r w:rsidR="00022206" w:rsidDel="00F364E5">
          <w:delText xml:space="preserve"> </w:delText>
        </w:r>
        <w:r w:rsidR="0031128E" w:rsidDel="00F364E5">
          <w:delText xml:space="preserve">in </w:delText>
        </w:r>
        <w:r w:rsidR="009B1B12" w:rsidDel="00F364E5">
          <w:delText>a</w:delText>
        </w:r>
      </w:del>
      <w:ins w:id="280" w:author="EDUARDO FERNANDEZ PASCUAL" w:date="2024-01-17T10:08:00Z">
        <w:r w:rsidR="00F364E5">
          <w:t>Using as a study system the</w:t>
        </w:r>
      </w:ins>
      <w:r w:rsidR="009B1B12">
        <w:t xml:space="preserve"> wild carnation</w:t>
      </w:r>
      <w:del w:id="281" w:author="EDUARDO FERNANDEZ PASCUAL" w:date="2024-01-17T10:08:00Z">
        <w:r w:rsidR="009B1B12" w:rsidDel="00F364E5">
          <w:delText>,</w:delText>
        </w:r>
      </w:del>
      <w:r w:rsidR="009B1B12">
        <w:t xml:space="preserve"> </w:t>
      </w:r>
      <w:r w:rsidR="009B1B12" w:rsidRPr="009B1B12">
        <w:rPr>
          <w:i/>
        </w:rPr>
        <w:t>Dianthus langeanus</w:t>
      </w:r>
      <w:r w:rsidR="009B1B12">
        <w:rPr>
          <w:i/>
        </w:rPr>
        <w:t xml:space="preserve"> </w:t>
      </w:r>
      <w:r w:rsidR="009B1B12">
        <w:rPr>
          <w:iCs/>
        </w:rPr>
        <w:t>Wilk. (Caryophyllaceae)</w:t>
      </w:r>
      <w:ins w:id="282" w:author="EDUARDO FERNANDEZ PASCUAL" w:date="2024-01-17T10:08:00Z">
        <w:r w:rsidR="00F364E5">
          <w:t xml:space="preserve">, we test the hypothesis </w:t>
        </w:r>
        <w:r w:rsidR="00BB5C2F">
          <w:t xml:space="preserve">that </w:t>
        </w:r>
      </w:ins>
      <w:ins w:id="283" w:author="EDUARDO FERNANDEZ PASCUAL" w:date="2024-01-17T10:09:00Z">
        <w:r w:rsidR="00A244A6">
          <w:t>germination responses to water stress will show functional intraspecific variability along local water availability gradients.</w:t>
        </w:r>
      </w:ins>
      <w:ins w:id="284" w:author="EDUARDO FERNANDEZ PASCUAL" w:date="2024-01-17T10:10:00Z">
        <w:r w:rsidR="0080631C">
          <w:t xml:space="preserve"> Our prediction is that</w:t>
        </w:r>
      </w:ins>
      <w:del w:id="285" w:author="EDUARDO FERNANDEZ PASCUAL" w:date="2024-01-17T10:08:00Z">
        <w:r w:rsidR="009B1B12" w:rsidDel="00F364E5">
          <w:delText>, characteristic of</w:delText>
        </w:r>
      </w:del>
      <w:del w:id="286" w:author="EDUARDO FERNANDEZ PASCUAL" w:date="2024-01-17T10:07:00Z">
        <w:r w:rsidR="009B1B12" w:rsidDel="00634302">
          <w:delText xml:space="preserve"> acidic </w:delText>
        </w:r>
        <w:r w:rsidR="00D177DE" w:rsidDel="00634302">
          <w:delText>alpine</w:delText>
        </w:r>
        <w:r w:rsidR="00294832" w:rsidDel="00634302">
          <w:delText xml:space="preserve"> grasslands communities of </w:delText>
        </w:r>
        <w:r w:rsidR="00AF68E0" w:rsidDel="00634302">
          <w:delText xml:space="preserve">Iberian </w:delText>
        </w:r>
        <w:r w:rsidR="0031128E" w:rsidDel="00634302">
          <w:delText>Mediterranean mountains</w:delText>
        </w:r>
      </w:del>
      <w:del w:id="287" w:author="EDUARDO FERNANDEZ PASCUAL" w:date="2024-01-17T10:10:00Z">
        <w:r w:rsidR="0031128E" w:rsidDel="0080631C">
          <w:delText>.</w:delText>
        </w:r>
        <w:r w:rsidR="006D03D4" w:rsidDel="0080631C">
          <w:delText xml:space="preserve"> </w:delText>
        </w:r>
        <w:r w:rsidR="00341252" w:rsidDel="0080631C">
          <w:delText>The</w:delText>
        </w:r>
        <w:r w:rsidR="00965AA2" w:rsidDel="0080631C">
          <w:delText xml:space="preserve"> specific research questions are: (1) </w:delText>
        </w:r>
        <w:r w:rsidR="0031128E" w:rsidDel="0080631C">
          <w:delText>Will</w:delText>
        </w:r>
      </w:del>
      <w:r w:rsidR="006D223E">
        <w:t xml:space="preserve"> seeds</w:t>
      </w:r>
      <w:r w:rsidR="005E2483">
        <w:t xml:space="preserve"> </w:t>
      </w:r>
      <w:r w:rsidR="0031128E">
        <w:t>from warmer</w:t>
      </w:r>
      <w:r w:rsidR="00A260B7">
        <w:t xml:space="preserve"> </w:t>
      </w:r>
      <w:del w:id="288" w:author="EDUARDO FERNANDEZ PASCUAL" w:date="2024-01-17T10:10:00Z">
        <w:r w:rsidR="00A260B7" w:rsidDel="0080631C">
          <w:delText>(i.</w:delText>
        </w:r>
        <w:r w:rsidR="0082673E" w:rsidDel="0080631C">
          <w:delText>e. thus</w:delText>
        </w:r>
      </w:del>
      <w:ins w:id="289" w:author="EDUARDO FERNANDEZ PASCUAL" w:date="2024-01-17T10:10:00Z">
        <w:r w:rsidR="0080631C">
          <w:t>and</w:t>
        </w:r>
      </w:ins>
      <w:r w:rsidR="00A260B7">
        <w:t xml:space="preserve"> drier</w:t>
      </w:r>
      <w:del w:id="290" w:author="EDUARDO FERNANDEZ PASCUAL" w:date="2024-01-17T10:10:00Z">
        <w:r w:rsidR="00A260B7" w:rsidDel="0080631C">
          <w:delText>)</w:delText>
        </w:r>
      </w:del>
      <w:r w:rsidR="0031128E">
        <w:t xml:space="preserve"> </w:t>
      </w:r>
      <w:r w:rsidR="00DA19FF">
        <w:t>subpopulation</w:t>
      </w:r>
      <w:r w:rsidR="00965AA2">
        <w:t>s</w:t>
      </w:r>
      <w:r w:rsidR="0031128E">
        <w:t xml:space="preserve"> </w:t>
      </w:r>
      <w:ins w:id="291" w:author="EDUARDO FERNANDEZ PASCUAL" w:date="2024-01-17T10:12:00Z">
        <w:r w:rsidR="00F00011">
          <w:t>will have lower base water potentials for germination (i.e. higher germination tolerance to water stress)</w:t>
        </w:r>
      </w:ins>
      <w:del w:id="292" w:author="EDUARDO FERNANDEZ PASCUAL" w:date="2024-01-17T10:12:00Z">
        <w:r w:rsidR="0031128E" w:rsidDel="003638F6">
          <w:delText>germinate better under higher water stress levels</w:delText>
        </w:r>
        <w:r w:rsidR="003D4F1E" w:rsidDel="003638F6">
          <w:delText xml:space="preserve"> (i.e. lower water potentials)</w:delText>
        </w:r>
        <w:r w:rsidR="0031128E" w:rsidDel="003638F6">
          <w:delText>?</w:delText>
        </w:r>
      </w:del>
      <w:ins w:id="293" w:author="EDUARDO FERNANDEZ PASCUAL" w:date="2024-01-17T10:12:00Z">
        <w:r w:rsidR="003638F6">
          <w:t>.</w:t>
        </w:r>
      </w:ins>
      <w:r w:rsidR="00385A25">
        <w:t xml:space="preserve"> </w:t>
      </w:r>
    </w:p>
    <w:p w14:paraId="594D1F50" w14:textId="37A43EBE" w:rsidR="0031128E" w:rsidRDefault="000D09E5" w:rsidP="0084299C">
      <w:pPr>
        <w:spacing w:line="360" w:lineRule="auto"/>
        <w:ind w:firstLine="709"/>
        <w:jc w:val="both"/>
        <w:rPr>
          <w:ins w:id="294" w:author="EDUARDO FERNANDEZ PASCUAL" w:date="2024-01-17T12:57:00Z"/>
        </w:rPr>
      </w:pPr>
      <w:ins w:id="295" w:author="EDUARDO FERNANDEZ PASCUAL" w:date="2024-01-17T10:21:00Z">
        <w:r>
          <w:t>However, t</w:t>
        </w:r>
      </w:ins>
      <w:del w:id="296" w:author="EDUARDO FERNANDEZ PASCUAL" w:date="2024-01-17T10:21:00Z">
        <w:r w:rsidR="005C6170" w:rsidDel="000D09E5">
          <w:delText>T</w:delText>
        </w:r>
      </w:del>
      <w:r w:rsidR="005C6170">
        <w:t>o calculate</w:t>
      </w:r>
      <w:ins w:id="297" w:author="EDUARDO FERNANDEZ PASCUAL" w:date="2024-01-17T10:13:00Z">
        <w:r w:rsidR="0082657C">
          <w:t xml:space="preserve"> the base water potential using</w:t>
        </w:r>
      </w:ins>
      <w:r w:rsidR="005C6170">
        <w:t xml:space="preserve"> </w:t>
      </w:r>
      <w:proofErr w:type="spellStart"/>
      <w:r w:rsidR="005C6170">
        <w:t>hydrotime</w:t>
      </w:r>
      <w:proofErr w:type="spellEnd"/>
      <w:r w:rsidR="005C6170">
        <w:t xml:space="preserve"> models</w:t>
      </w:r>
      <w:ins w:id="298" w:author="EDUARDO FERNANDEZ PASCUAL" w:date="2024-01-17T10:16:00Z">
        <w:r w:rsidR="000E0FDD">
          <w:t>,</w:t>
        </w:r>
      </w:ins>
      <w:r w:rsidR="005C6170">
        <w:t xml:space="preserve"> </w:t>
      </w:r>
      <w:del w:id="299" w:author="EDUARDO FERNANDEZ PASCUAL" w:date="2024-01-17T10:14:00Z">
        <w:r w:rsidR="005C6170" w:rsidDel="00ED3489">
          <w:delText xml:space="preserve">we need </w:delText>
        </w:r>
      </w:del>
      <w:r w:rsidR="007E08D2">
        <w:t>non-dormant</w:t>
      </w:r>
      <w:r w:rsidR="005C6170">
        <w:t xml:space="preserve"> </w:t>
      </w:r>
      <w:r w:rsidR="00921C76">
        <w:t>see</w:t>
      </w:r>
      <w:r w:rsidR="005C6170">
        <w:t>ds</w:t>
      </w:r>
      <w:ins w:id="300" w:author="EDUARDO FERNANDEZ PASCUAL" w:date="2024-01-17T10:14:00Z">
        <w:r w:rsidR="00ED3489">
          <w:t xml:space="preserve"> are needed</w:t>
        </w:r>
        <w:r w:rsidR="008E7F82">
          <w:t xml:space="preserve"> (</w:t>
        </w:r>
        <w:r w:rsidR="008E7F82" w:rsidRPr="008E7F82">
          <w:rPr>
            <w:highlight w:val="yellow"/>
            <w:rPrChange w:id="301" w:author="EDUARDO FERNANDEZ PASCUAL" w:date="2024-01-17T10:14:00Z">
              <w:rPr/>
            </w:rPrChange>
          </w:rPr>
          <w:t>ref</w:t>
        </w:r>
        <w:r w:rsidR="008E7F82">
          <w:t xml:space="preserve"> </w:t>
        </w:r>
        <w:proofErr w:type="spellStart"/>
        <w:r w:rsidR="008E7F82" w:rsidRPr="008E7F82">
          <w:rPr>
            <w:highlight w:val="yellow"/>
            <w:rPrChange w:id="302" w:author="EDUARDO FERNANDEZ PASCUAL" w:date="2024-01-17T10:14:00Z">
              <w:rPr/>
            </w:rPrChange>
          </w:rPr>
          <w:t>bradford</w:t>
        </w:r>
        <w:proofErr w:type="spellEnd"/>
        <w:r w:rsidR="008E7F82" w:rsidRPr="008E7F82">
          <w:rPr>
            <w:highlight w:val="yellow"/>
            <w:rPrChange w:id="303" w:author="EDUARDO FERNANDEZ PASCUAL" w:date="2024-01-17T10:14:00Z">
              <w:rPr/>
            </w:rPrChange>
          </w:rPr>
          <w:t>?</w:t>
        </w:r>
        <w:r w:rsidR="008E7F82">
          <w:t>)</w:t>
        </w:r>
      </w:ins>
      <w:r w:rsidR="005C6170">
        <w:t xml:space="preserve">, </w:t>
      </w:r>
      <w:del w:id="304" w:author="EDUARDO FERNANDEZ PASCUAL" w:date="2024-01-17T10:15:00Z">
        <w:r w:rsidR="005C6170" w:rsidDel="00D575AB">
          <w:delText>however</w:delText>
        </w:r>
        <w:r w:rsidR="007E08D2" w:rsidDel="00D575AB">
          <w:delText>,</w:delText>
        </w:r>
      </w:del>
      <w:ins w:id="305" w:author="EDUARDO FERNANDEZ PASCUAL" w:date="2024-01-17T10:15:00Z">
        <w:r w:rsidR="00D575AB">
          <w:t>but</w:t>
        </w:r>
      </w:ins>
      <w:r w:rsidR="005C6170">
        <w:t xml:space="preserve"> </w:t>
      </w:r>
      <w:r w:rsidR="00AD5FE4">
        <w:t>n</w:t>
      </w:r>
      <w:r w:rsidR="00037D72">
        <w:t xml:space="preserve">o previous studies (to our knowledge) </w:t>
      </w:r>
      <w:ins w:id="306" w:author="EDUARDO FERNANDEZ PASCUAL" w:date="2024-01-17T10:15:00Z">
        <w:r w:rsidR="00D575AB">
          <w:t>h</w:t>
        </w:r>
      </w:ins>
      <w:del w:id="307" w:author="EDUARDO FERNANDEZ PASCUAL" w:date="2024-01-17T10:15:00Z">
        <w:r w:rsidR="00AD5FE4" w:rsidDel="00D575AB">
          <w:delText>k</w:delText>
        </w:r>
      </w:del>
      <w:r w:rsidR="00AD5FE4">
        <w:t xml:space="preserve">ave </w:t>
      </w:r>
      <w:del w:id="308" w:author="EDUARDO FERNANDEZ PASCUAL" w:date="2024-01-17T10:15:00Z">
        <w:r w:rsidR="00AD5FE4" w:rsidDel="00D575AB">
          <w:delText xml:space="preserve">specifically </w:delText>
        </w:r>
      </w:del>
      <w:ins w:id="309" w:author="EDUARDO FERNANDEZ PASCUAL" w:date="2024-01-17T10:15:00Z">
        <w:r w:rsidR="00D575AB">
          <w:t xml:space="preserve">measured </w:t>
        </w:r>
      </w:ins>
      <w:del w:id="310" w:author="EDUARDO FERNANDEZ PASCUAL" w:date="2024-01-17T10:15:00Z">
        <w:r w:rsidR="005E14BF" w:rsidDel="00D575AB">
          <w:delText xml:space="preserve">addressed </w:delText>
        </w:r>
      </w:del>
      <w:ins w:id="311" w:author="EDUARDO FERNANDEZ PASCUAL" w:date="2024-01-17T10:15:00Z">
        <w:r w:rsidR="00D575AB">
          <w:t xml:space="preserve">seed </w:t>
        </w:r>
      </w:ins>
      <w:r w:rsidR="00AD5FE4">
        <w:t>dormancy</w:t>
      </w:r>
      <w:r w:rsidR="00F2482B">
        <w:t xml:space="preserve"> </w:t>
      </w:r>
      <w:r w:rsidR="00AD5FE4">
        <w:t xml:space="preserve">alleviation </w:t>
      </w:r>
      <w:del w:id="312" w:author="EDUARDO FERNANDEZ PASCUAL" w:date="2024-01-17T10:15:00Z">
        <w:r w:rsidR="00AD5FE4" w:rsidDel="00D575AB">
          <w:delText xml:space="preserve">requirements </w:delText>
        </w:r>
      </w:del>
      <w:r w:rsidR="007E08D2">
        <w:t xml:space="preserve">in </w:t>
      </w:r>
      <w:r w:rsidR="009B1B12">
        <w:t xml:space="preserve">our </w:t>
      </w:r>
      <w:del w:id="313" w:author="EDUARDO FERNANDEZ PASCUAL" w:date="2024-01-17T10:17:00Z">
        <w:r w:rsidR="009B1B12" w:rsidDel="000E0FDD">
          <w:delText xml:space="preserve">focus </w:delText>
        </w:r>
      </w:del>
      <w:ins w:id="314" w:author="EDUARDO FERNANDEZ PASCUAL" w:date="2024-01-17T10:17:00Z">
        <w:r w:rsidR="000E0FDD">
          <w:t xml:space="preserve">study </w:t>
        </w:r>
      </w:ins>
      <w:r w:rsidR="009B1B12">
        <w:t>species</w:t>
      </w:r>
      <w:r w:rsidR="00AD5FE4">
        <w:t>.</w:t>
      </w:r>
      <w:r w:rsidR="007E08D2">
        <w:t xml:space="preserve"> </w:t>
      </w:r>
      <w:ins w:id="315" w:author="EDUARDO FERNANDEZ PASCUAL" w:date="2024-01-17T10:18:00Z">
        <w:r w:rsidR="000E14FB">
          <w:t xml:space="preserve">Based on available information on the germination of Mediterranean species </w:t>
        </w:r>
      </w:ins>
      <w:ins w:id="316" w:author="EDUARDO FERNANDEZ PASCUAL" w:date="2024-01-17T10:19:00Z">
        <w:r w:rsidR="00621B2F">
          <w:t>(</w:t>
        </w:r>
      </w:ins>
      <w:commentRangeStart w:id="317"/>
      <w:ins w:id="318" w:author="EDUARDO FERNANDEZ PASCUAL" w:date="2024-01-17T10:20:00Z">
        <w:r w:rsidR="00621B2F">
          <w:t>…</w:t>
        </w:r>
        <w:commentRangeEnd w:id="317"/>
        <w:r w:rsidR="00ED51D2">
          <w:rPr>
            <w:rStyle w:val="Refdecomentario"/>
          </w:rPr>
          <w:commentReference w:id="317"/>
        </w:r>
      </w:ins>
      <w:ins w:id="319" w:author="EDUARDO FERNANDEZ PASCUAL" w:date="2024-01-17T10:19:00Z">
        <w:r w:rsidR="00621B2F">
          <w:t>)</w:t>
        </w:r>
      </w:ins>
      <w:ins w:id="320" w:author="EDUARDO FERNANDEZ PASCUAL" w:date="2024-01-17T10:21:00Z">
        <w:r>
          <w:t xml:space="preserve">, we hypothesize that fresh seeds of </w:t>
        </w:r>
        <w:r w:rsidRPr="000D09E5">
          <w:rPr>
            <w:i/>
            <w:iCs/>
            <w:rPrChange w:id="321" w:author="EDUARDO FERNANDEZ PASCUAL" w:date="2024-01-17T10:22:00Z">
              <w:rPr/>
            </w:rPrChange>
          </w:rPr>
          <w:t>D. langeanus</w:t>
        </w:r>
        <w:r>
          <w:t xml:space="preserve"> might show some degree of physiological seed dormancy that requires dry after ripening to be </w:t>
        </w:r>
      </w:ins>
      <w:ins w:id="322" w:author="EDUARDO FERNANDEZ PASCUAL" w:date="2024-01-17T10:22:00Z">
        <w:r>
          <w:t>alleviated.</w:t>
        </w:r>
        <w:r w:rsidR="00A73D0C">
          <w:t xml:space="preserve"> </w:t>
        </w:r>
      </w:ins>
      <w:r w:rsidR="00AD5FE4">
        <w:t>T</w:t>
      </w:r>
      <w:r w:rsidR="009B1B12">
        <w:t>hus</w:t>
      </w:r>
      <w:ins w:id="323" w:author="EDUARDO FERNANDEZ PASCUAL" w:date="2024-01-17T10:22:00Z">
        <w:r w:rsidR="00A73D0C">
          <w:t>,</w:t>
        </w:r>
      </w:ins>
      <w:r w:rsidR="009B1B12">
        <w:t xml:space="preserve"> a second</w:t>
      </w:r>
      <w:ins w:id="324" w:author="EDUARDO FERNANDEZ PASCUAL" w:date="2024-01-17T10:22:00Z">
        <w:r w:rsidR="00A73D0C">
          <w:t xml:space="preserve">ary </w:t>
        </w:r>
      </w:ins>
      <w:ins w:id="325" w:author="EDUARDO FERNANDEZ PASCUAL" w:date="2024-01-17T10:30:00Z">
        <w:r w:rsidR="006C06E3">
          <w:t>prediction</w:t>
        </w:r>
      </w:ins>
      <w:del w:id="326" w:author="EDUARDO FERNANDEZ PASCUAL" w:date="2024-01-17T10:30:00Z">
        <w:r w:rsidR="009B1B12" w:rsidDel="006C06E3">
          <w:delText xml:space="preserve"> question</w:delText>
        </w:r>
      </w:del>
      <w:r w:rsidR="00651508">
        <w:t xml:space="preserve"> </w:t>
      </w:r>
      <w:del w:id="327" w:author="EDUARDO FERNANDEZ PASCUAL" w:date="2024-01-17T10:22:00Z">
        <w:r w:rsidR="00651508" w:rsidDel="00A73D0C">
          <w:delText xml:space="preserve">arises </w:delText>
        </w:r>
      </w:del>
      <w:r w:rsidR="00651508">
        <w:t xml:space="preserve">that needs to be </w:t>
      </w:r>
      <w:del w:id="328" w:author="EDUARDO FERNANDEZ PASCUAL" w:date="2024-01-17T10:30:00Z">
        <w:r w:rsidR="00651508" w:rsidDel="006C06E3">
          <w:delText xml:space="preserve">answered </w:delText>
        </w:r>
      </w:del>
      <w:ins w:id="329" w:author="EDUARDO FERNANDEZ PASCUAL" w:date="2024-01-17T10:30:00Z">
        <w:r w:rsidR="006C06E3">
          <w:t xml:space="preserve">checked </w:t>
        </w:r>
      </w:ins>
      <w:del w:id="330" w:author="EDUARDO FERNANDEZ PASCUAL" w:date="2024-01-17T10:23:00Z">
        <w:r w:rsidR="00651508" w:rsidDel="00A73D0C">
          <w:delText xml:space="preserve">first </w:delText>
        </w:r>
        <w:r w:rsidR="007E08D2" w:rsidDel="00A73D0C">
          <w:delText xml:space="preserve">(2) </w:delText>
        </w:r>
        <w:r w:rsidR="009407A0" w:rsidDel="00A73D0C">
          <w:delText>D</w:delText>
        </w:r>
      </w:del>
      <w:ins w:id="331" w:author="EDUARDO FERNANDEZ PASCUAL" w:date="2024-01-17T10:23:00Z">
        <w:r w:rsidR="00A73D0C">
          <w:t xml:space="preserve">is </w:t>
        </w:r>
      </w:ins>
      <w:ins w:id="332" w:author="EDUARDO FERNANDEZ PASCUAL" w:date="2024-01-17T10:30:00Z">
        <w:r w:rsidR="006C06E3">
          <w:t>that</w:t>
        </w:r>
      </w:ins>
      <w:del w:id="333" w:author="EDUARDO FERNANDEZ PASCUAL" w:date="2024-01-17T10:23:00Z">
        <w:r w:rsidR="009407A0" w:rsidDel="00A73D0C">
          <w:delText>oes</w:delText>
        </w:r>
      </w:del>
      <w:r w:rsidR="00651508">
        <w:t xml:space="preserve"> </w:t>
      </w:r>
      <w:del w:id="334" w:author="EDUARDO FERNANDEZ PASCUAL" w:date="2024-01-17T10:23:00Z">
        <w:r w:rsidR="009915AF" w:rsidDel="00A73D0C">
          <w:delText xml:space="preserve">the </w:delText>
        </w:r>
      </w:del>
      <w:r w:rsidR="00DA19FF">
        <w:t>see</w:t>
      </w:r>
      <w:r w:rsidR="00651508">
        <w:t>d</w:t>
      </w:r>
      <w:del w:id="335" w:author="EDUARDO FERNANDEZ PASCUAL" w:date="2024-01-17T10:23:00Z">
        <w:r w:rsidR="00651508" w:rsidDel="00A73D0C">
          <w:delText>s'</w:delText>
        </w:r>
      </w:del>
      <w:r w:rsidR="00651508">
        <w:t xml:space="preserve"> </w:t>
      </w:r>
      <w:r w:rsidR="003D4F1E">
        <w:t xml:space="preserve">storage </w:t>
      </w:r>
      <w:ins w:id="336" w:author="EDUARDO FERNANDEZ PASCUAL" w:date="2024-01-17T10:23:00Z">
        <w:r w:rsidR="0084299C">
          <w:t xml:space="preserve">in dry after ripening conditions </w:t>
        </w:r>
      </w:ins>
      <w:ins w:id="337" w:author="EDUARDO FERNANDEZ PASCUAL" w:date="2024-01-17T10:30:00Z">
        <w:r w:rsidR="006C06E3">
          <w:t xml:space="preserve">will </w:t>
        </w:r>
      </w:ins>
      <w:ins w:id="338" w:author="EDUARDO FERNANDEZ PASCUAL" w:date="2024-01-17T10:23:00Z">
        <w:r w:rsidR="0084299C">
          <w:t>modif</w:t>
        </w:r>
      </w:ins>
      <w:ins w:id="339" w:author="EDUARDO FERNANDEZ PASCUAL" w:date="2024-01-17T10:30:00Z">
        <w:r w:rsidR="006C06E3">
          <w:t>y</w:t>
        </w:r>
      </w:ins>
      <w:ins w:id="340" w:author="EDUARDO FERNANDEZ PASCUAL" w:date="2024-01-17T10:23:00Z">
        <w:r w:rsidR="0084299C">
          <w:t xml:space="preserve"> seed dormancy and thus germination responses </w:t>
        </w:r>
      </w:ins>
      <w:del w:id="341" w:author="EDUARDO FERNANDEZ PASCUAL" w:date="2024-01-17T10:23:00Z">
        <w:r w:rsidR="003D4F1E" w:rsidDel="0084299C">
          <w:delText>time</w:delText>
        </w:r>
        <w:r w:rsidR="0031128E" w:rsidDel="0084299C">
          <w:delText xml:space="preserve"> (fresh vs. after</w:delText>
        </w:r>
        <w:r w:rsidR="009915AF" w:rsidDel="0084299C">
          <w:delText xml:space="preserve"> ripened </w:delText>
        </w:r>
        <w:r w:rsidR="00DA19FF" w:rsidDel="0084299C">
          <w:delText>see</w:delText>
        </w:r>
        <w:r w:rsidR="009915AF" w:rsidDel="0084299C">
          <w:delText>ds</w:delText>
        </w:r>
        <w:r w:rsidR="0031128E" w:rsidDel="0084299C">
          <w:delText xml:space="preserve">) </w:delText>
        </w:r>
        <w:r w:rsidR="00651508" w:rsidDel="0084299C">
          <w:delText>modify</w:delText>
        </w:r>
        <w:r w:rsidR="0031128E" w:rsidDel="0084299C">
          <w:delText xml:space="preserve"> their response </w:delText>
        </w:r>
      </w:del>
      <w:r w:rsidR="0031128E">
        <w:t>to water stress</w:t>
      </w:r>
      <w:ins w:id="342" w:author="EDUARDO FERNANDEZ PASCUAL" w:date="2024-01-17T10:23:00Z">
        <w:r w:rsidR="0084299C">
          <w:t>.</w:t>
        </w:r>
      </w:ins>
      <w:del w:id="343" w:author="EDUARDO FERNANDEZ PASCUAL" w:date="2024-01-17T10:23:00Z">
        <w:r w:rsidR="003D4F1E" w:rsidDel="0084299C">
          <w:delText>?</w:delText>
        </w:r>
      </w:del>
      <w:del w:id="344" w:author="EDUARDO FERNANDEZ PASCUAL" w:date="2024-01-17T10:24:00Z">
        <w:r w:rsidR="003D4F1E" w:rsidDel="00671920">
          <w:delText xml:space="preserve"> </w:delText>
        </w:r>
        <w:r w:rsidR="006D0DD5" w:rsidDel="00671920">
          <w:delText xml:space="preserve">We hypothesize that </w:delText>
        </w:r>
        <w:r w:rsidR="00592987" w:rsidDel="00671920">
          <w:delText xml:space="preserve">we will not find germination differences between </w:delText>
        </w:r>
        <w:r w:rsidR="003D4F1E" w:rsidDel="00671920">
          <w:delText>storage treatmen</w:delText>
        </w:r>
        <w:r w:rsidR="0082715A" w:rsidDel="00671920">
          <w:delText>t</w:delText>
        </w:r>
        <w:r w:rsidR="00592987" w:rsidDel="00671920">
          <w:delText xml:space="preserve"> (</w:delText>
        </w:r>
        <w:r w:rsidR="00592987" w:rsidRPr="0082715A" w:rsidDel="00671920">
          <w:rPr>
            <w:highlight w:val="yellow"/>
          </w:rPr>
          <w:delText xml:space="preserve">results: </w:delText>
        </w:r>
        <w:r w:rsidR="003B23A6" w:rsidDel="00671920">
          <w:rPr>
            <w:highlight w:val="yellow"/>
          </w:rPr>
          <w:delText xml:space="preserve">NO, </w:delText>
        </w:r>
        <w:r w:rsidR="00592987" w:rsidRPr="0082715A" w:rsidDel="00671920">
          <w:rPr>
            <w:highlight w:val="yellow"/>
          </w:rPr>
          <w:delText>fresh</w:delText>
        </w:r>
        <w:r w:rsidR="006D223E" w:rsidRPr="0082715A" w:rsidDel="00671920">
          <w:rPr>
            <w:highlight w:val="yellow"/>
          </w:rPr>
          <w:delText xml:space="preserve"> seeds</w:delText>
        </w:r>
        <w:r w:rsidR="005E2483" w:rsidRPr="0082715A" w:rsidDel="00671920">
          <w:rPr>
            <w:highlight w:val="yellow"/>
          </w:rPr>
          <w:delText xml:space="preserve"> </w:delText>
        </w:r>
        <w:r w:rsidR="00592987" w:rsidRPr="0082715A" w:rsidDel="00671920">
          <w:rPr>
            <w:highlight w:val="yellow"/>
          </w:rPr>
          <w:delText>have higher variability of germination responses and germinate worse</w:delText>
        </w:r>
        <w:r w:rsidR="00592987" w:rsidDel="00671920">
          <w:delText>) and that</w:delText>
        </w:r>
        <w:r w:rsidR="006D223E" w:rsidDel="00671920">
          <w:delText xml:space="preserve"> seeds</w:delText>
        </w:r>
        <w:r w:rsidR="005E2483" w:rsidDel="00671920">
          <w:delText xml:space="preserve"> </w:delText>
        </w:r>
        <w:r w:rsidR="00592987" w:rsidRPr="00E86B57" w:rsidDel="00671920">
          <w:delText xml:space="preserve">from warmer/drier </w:delText>
        </w:r>
        <w:r w:rsidR="00DA19FF" w:rsidDel="00671920">
          <w:delText>subpopulation</w:delText>
        </w:r>
        <w:r w:rsidR="00592987" w:rsidDel="00671920">
          <w:delText>s</w:delText>
        </w:r>
        <w:r w:rsidR="00592987" w:rsidRPr="00E86B57" w:rsidDel="00671920">
          <w:delText xml:space="preserve"> will germinate better and faster at higher leve</w:delText>
        </w:r>
        <w:r w:rsidR="00592987" w:rsidDel="00671920">
          <w:delText>ls of water stress (</w:delText>
        </w:r>
        <w:r w:rsidR="00592987" w:rsidRPr="0082715A" w:rsidDel="00671920">
          <w:rPr>
            <w:highlight w:val="yellow"/>
          </w:rPr>
          <w:delText>results YES</w:delText>
        </w:r>
        <w:r w:rsidR="00592987" w:rsidDel="00671920">
          <w:delText>).</w:delText>
        </w:r>
        <w:r w:rsidR="00BC7FD9" w:rsidDel="00671920">
          <w:delText xml:space="preserve"> To test </w:delText>
        </w:r>
        <w:r w:rsidR="00033FB8" w:rsidDel="00671920">
          <w:delText>our</w:delText>
        </w:r>
        <w:r w:rsidR="00BC7FD9" w:rsidDel="00671920">
          <w:delText xml:space="preserve"> </w:delText>
        </w:r>
        <w:r w:rsidR="0082715A" w:rsidDel="00671920">
          <w:delText>hypothesis,</w:delText>
        </w:r>
        <w:r w:rsidR="00BC7FD9" w:rsidDel="00671920">
          <w:delText xml:space="preserve"> w</w:delText>
        </w:r>
        <w:r w:rsidR="0031128E" w:rsidDel="00671920">
          <w:delText>e conducted a growth chamber</w:delText>
        </w:r>
        <w:r w:rsidR="00E2755C" w:rsidDel="00671920">
          <w:delText xml:space="preserve"> </w:delText>
        </w:r>
        <w:r w:rsidR="0031128E" w:rsidDel="00671920">
          <w:delText>experiment</w:delText>
        </w:r>
        <w:r w:rsidR="00E2755C" w:rsidDel="00671920">
          <w:delText xml:space="preserve"> </w:delText>
        </w:r>
        <w:r w:rsidR="0031128E" w:rsidDel="00671920">
          <w:delText xml:space="preserve">to investigate subpopulation-level intraspecific variation of germination to water </w:delText>
        </w:r>
        <w:r w:rsidR="00BC7FD9" w:rsidDel="00671920">
          <w:delText>stress</w:delText>
        </w:r>
        <w:r w:rsidR="0031128E" w:rsidDel="00671920">
          <w:delText xml:space="preserve">. </w:delText>
        </w:r>
        <w:r w:rsidR="0081464A" w:rsidDel="00671920">
          <w:delText xml:space="preserve"> The results can help us understand how germination will respond to future climate </w:delText>
        </w:r>
        <w:r w:rsidR="00D6499F" w:rsidDel="00671920">
          <w:delText>change</w:delText>
        </w:r>
        <w:r w:rsidR="0081464A" w:rsidDel="00671920">
          <w:delText xml:space="preserve"> scenarios </w:delText>
        </w:r>
        <w:r w:rsidR="00E30969" w:rsidDel="00671920">
          <w:delText xml:space="preserve">in alpine habitats </w:delText>
        </w:r>
        <w:r w:rsidR="0081464A" w:rsidDel="00671920">
          <w:delText xml:space="preserve">where </w:delText>
        </w:r>
        <w:r w:rsidR="00D6499F" w:rsidDel="00671920">
          <w:delText xml:space="preserve">precipitation is </w:delText>
        </w:r>
        <w:r w:rsidR="00AE3792" w:rsidDel="00671920">
          <w:delText>expected</w:delText>
        </w:r>
        <w:r w:rsidR="00D6499F" w:rsidDel="00671920">
          <w:delText xml:space="preserve"> to become more unpredictable </w:delText>
        </w:r>
        <w:r w:rsidR="00862FA3" w:rsidDel="00671920">
          <w:fldChar w:fldCharType="begin" w:fldLock="1"/>
        </w:r>
        <w:r w:rsidR="00816F41" w:rsidDel="00671920">
          <w:delInstrText>ADDIN CSL_CITATION {"citationItems":[{"id":"ITEM-1","itemData":{"DOI":"10.1177/0002716295541001010","ISBN":"9789291691432","ISSN":"15523349","abstract":"This article argues that significant political, economic, and social changes within Salvadoran society and changes in the world arena permitted reconciliation between the Salvadoran government and the insurgents of the Farabundo Martí National Liberation Front (FMLN). The negotiated peace was based on contending parties' perceptions that each could claim victory and that society had been transformed sufficiently to permit an acceptable future. The U.S. government's support for the Salvadoran government and the peace process, for reasons of both national security and the promotion of democracy and human rights, was vindicated. Salvadoran society is progressing toward the end state envisioned by the U.S. government and by Salvadoran democrats. The 1994 presidential elections included all political parties, and the FMLN established itself for the time being as the nation's second-strongest political force in the democratic process. Continued economic development and consolidation of democratic society depend on maintaining the expansion of opportunities for historically excluded sectors of society. © 1995, SAGE Periodicals Press. All rights reserved.","author":[{"dropping-particle":"","family":"IPCC","given":"","non-dropping-particle":"","parse-names":false,"suffix":""}],"container-title":"Contribution of Working Groups I, II and III to the Fifth Assessment Report of the Intergovernmental Panel on Climate Change [Core","id":"ITEM-1","issued":{"date-parts":[["2014"]]},"number-of-pages":"151","publisher-place":"Geneva, Switzerland","title":"Climate change 2014 Synthesis Report","type":"report"},"uris":["http://www.mendeley.com/documents/?uuid=50dca0d2-d677-4133-b921-d5c2319d91a8"]}],"mendeley":{"formattedCitation":"(IPCC 2014)","plainTextFormattedCitation":"(IPCC 2014)","previouslyFormattedCitation":"(IPCC 2014)"},"properties":{"noteIndex":0},"schema":"https://github.com/citation-style-language/schema/raw/master/csl-citation.json"}</w:delInstrText>
        </w:r>
        <w:r w:rsidR="00862FA3" w:rsidDel="00671920">
          <w:fldChar w:fldCharType="separate"/>
        </w:r>
        <w:r w:rsidR="00862FA3" w:rsidRPr="00862FA3" w:rsidDel="00671920">
          <w:rPr>
            <w:noProof/>
          </w:rPr>
          <w:delText>(IPCC 2014)</w:delText>
        </w:r>
        <w:r w:rsidR="00862FA3" w:rsidDel="00671920">
          <w:fldChar w:fldCharType="end"/>
        </w:r>
        <w:r w:rsidR="00862FA3" w:rsidDel="00671920">
          <w:delText>.</w:delText>
        </w:r>
      </w:del>
    </w:p>
    <w:p w14:paraId="0236687E" w14:textId="2A57F326" w:rsidR="00465BEF" w:rsidRDefault="00465BEF" w:rsidP="0084299C">
      <w:pPr>
        <w:spacing w:line="360" w:lineRule="auto"/>
        <w:ind w:firstLine="709"/>
        <w:jc w:val="both"/>
      </w:pPr>
      <w:commentRangeStart w:id="345"/>
      <w:ins w:id="346" w:author="EDUARDO FERNANDEZ PASCUAL" w:date="2024-01-17T12:57:00Z">
        <w:r>
          <w:t>Seed mass?</w:t>
        </w:r>
      </w:ins>
      <w:commentRangeEnd w:id="345"/>
      <w:ins w:id="347" w:author="EDUARDO FERNANDEZ PASCUAL" w:date="2024-01-17T13:01:00Z">
        <w:r w:rsidR="00E95D06">
          <w:rPr>
            <w:rStyle w:val="Refdecomentario"/>
          </w:rPr>
          <w:commentReference w:id="345"/>
        </w:r>
      </w:ins>
    </w:p>
    <w:p w14:paraId="60BB3042" w14:textId="60BFCF2C" w:rsidR="00B500F2" w:rsidRDefault="0068503C" w:rsidP="002D07AE">
      <w:pPr>
        <w:pStyle w:val="Ttulo2"/>
        <w:spacing w:line="360" w:lineRule="auto"/>
        <w:jc w:val="both"/>
      </w:pPr>
      <w:r>
        <w:t>2.</w:t>
      </w:r>
      <w:r w:rsidR="00A559B2">
        <w:t xml:space="preserve"> </w:t>
      </w:r>
      <w:r w:rsidR="00B500F2">
        <w:t>Methods</w:t>
      </w:r>
    </w:p>
    <w:p w14:paraId="562C4DDC" w14:textId="6741B059" w:rsidR="00B500F2" w:rsidRDefault="0068503C" w:rsidP="002D07AE">
      <w:pPr>
        <w:pStyle w:val="Ttulo3"/>
        <w:spacing w:line="360" w:lineRule="auto"/>
        <w:jc w:val="both"/>
      </w:pPr>
      <w:r>
        <w:t>2.1</w:t>
      </w:r>
      <w:r w:rsidR="00A559B2">
        <w:t>.</w:t>
      </w:r>
      <w:r>
        <w:t xml:space="preserve"> </w:t>
      </w:r>
      <w:commentRangeStart w:id="348"/>
      <w:r w:rsidR="00B500F2">
        <w:t xml:space="preserve">Study </w:t>
      </w:r>
      <w:r w:rsidR="00496E9C">
        <w:t>system</w:t>
      </w:r>
      <w:commentRangeEnd w:id="348"/>
      <w:r w:rsidR="00FE3409">
        <w:rPr>
          <w:rStyle w:val="Refdecomentario"/>
          <w:rFonts w:asciiTheme="minorHAnsi" w:eastAsiaTheme="minorHAnsi" w:hAnsiTheme="minorHAnsi" w:cstheme="minorBidi"/>
          <w:color w:val="auto"/>
        </w:rPr>
        <w:commentReference w:id="348"/>
      </w:r>
    </w:p>
    <w:p w14:paraId="1366BDDE" w14:textId="72D97AA6" w:rsidR="00D1448B" w:rsidRDefault="001348FB" w:rsidP="004A3EE9">
      <w:pPr>
        <w:spacing w:line="360" w:lineRule="auto"/>
        <w:ind w:firstLine="709"/>
        <w:jc w:val="both"/>
      </w:pPr>
      <w:r w:rsidRPr="00B500F2">
        <w:rPr>
          <w:i/>
          <w:iCs/>
        </w:rPr>
        <w:t>D</w:t>
      </w:r>
      <w:r w:rsidR="00AD5FE4">
        <w:rPr>
          <w:i/>
          <w:iCs/>
        </w:rPr>
        <w:t>.</w:t>
      </w:r>
      <w:r w:rsidRPr="00B500F2">
        <w:rPr>
          <w:i/>
          <w:iCs/>
        </w:rPr>
        <w:t xml:space="preserve"> langean</w:t>
      </w:r>
      <w:r>
        <w:rPr>
          <w:i/>
          <w:iCs/>
        </w:rPr>
        <w:t>u</w:t>
      </w:r>
      <w:r w:rsidRPr="00B500F2">
        <w:rPr>
          <w:i/>
          <w:iCs/>
        </w:rPr>
        <w:t>s</w:t>
      </w:r>
      <w:r>
        <w:rPr>
          <w:i/>
          <w:iCs/>
        </w:rPr>
        <w:t xml:space="preserve"> </w:t>
      </w:r>
      <w:r w:rsidR="00C70A5B">
        <w:rPr>
          <w:iCs/>
        </w:rPr>
        <w:t>Wilk. (Caryophyllaceae</w:t>
      </w:r>
      <w:r w:rsidR="00AD5FE4">
        <w:rPr>
          <w:iCs/>
        </w:rPr>
        <w:t>)</w:t>
      </w:r>
      <w:r>
        <w:t xml:space="preserve"> </w:t>
      </w:r>
      <w:r w:rsidR="00AD5FE4">
        <w:t xml:space="preserve">is </w:t>
      </w:r>
      <w:r>
        <w:t xml:space="preserve">a wild </w:t>
      </w:r>
      <w:r w:rsidR="003A4997">
        <w:t>carnation</w:t>
      </w:r>
      <w:r>
        <w:t xml:space="preserve"> endemic to </w:t>
      </w:r>
      <w:r w:rsidR="003A4997">
        <w:t xml:space="preserve">the </w:t>
      </w:r>
      <w:r w:rsidR="000F2C9D">
        <w:t>mountain</w:t>
      </w:r>
      <w:r w:rsidR="00D94EE0">
        <w:t xml:space="preserve"> </w:t>
      </w:r>
      <w:r w:rsidR="000F2C9D">
        <w:t>s</w:t>
      </w:r>
      <w:r w:rsidR="00D94EE0">
        <w:t>ystems</w:t>
      </w:r>
      <w:r w:rsidR="000F2C9D">
        <w:t xml:space="preserve"> of the </w:t>
      </w:r>
      <w:r w:rsidR="003A4997">
        <w:t>northwest</w:t>
      </w:r>
      <w:r w:rsidR="00D94EE0">
        <w:t>ern</w:t>
      </w:r>
      <w:r w:rsidR="003A4997">
        <w:t xml:space="preserve"> Iberian Peninsula </w:t>
      </w:r>
      <w:commentRangeStart w:id="349"/>
      <w:r w:rsidR="003A4997">
        <w:t>(</w:t>
      </w:r>
      <w:r w:rsidR="00A82AD2">
        <w:t xml:space="preserve">shadowed area in </w:t>
      </w:r>
      <w:r w:rsidR="003A4997">
        <w:rPr>
          <w:iCs/>
        </w:rPr>
        <w:t>Fig</w:t>
      </w:r>
      <w:r w:rsidR="003A4997">
        <w:t xml:space="preserve"> 1A</w:t>
      </w:r>
      <w:r w:rsidR="003D6C32">
        <w:t>, adapted from Rocha et al 2017</w:t>
      </w:r>
      <w:r w:rsidR="003A4997">
        <w:t>)</w:t>
      </w:r>
      <w:commentRangeEnd w:id="349"/>
      <w:r w:rsidR="004E5A35">
        <w:rPr>
          <w:rStyle w:val="Refdecomentario"/>
        </w:rPr>
        <w:commentReference w:id="349"/>
      </w:r>
      <w:r w:rsidR="009F5561">
        <w:t>.</w:t>
      </w:r>
      <w:r w:rsidR="00A5205A">
        <w:t xml:space="preserve"> </w:t>
      </w:r>
      <w:bookmarkStart w:id="350" w:name="_Hlk153186664"/>
      <w:r w:rsidR="00A5205A" w:rsidRPr="00B500F2">
        <w:rPr>
          <w:i/>
          <w:iCs/>
        </w:rPr>
        <w:t>D</w:t>
      </w:r>
      <w:r w:rsidR="00A5205A">
        <w:rPr>
          <w:i/>
          <w:iCs/>
        </w:rPr>
        <w:t>.</w:t>
      </w:r>
      <w:r w:rsidR="00A5205A" w:rsidRPr="00B500F2">
        <w:rPr>
          <w:i/>
          <w:iCs/>
        </w:rPr>
        <w:t xml:space="preserve"> langean</w:t>
      </w:r>
      <w:r w:rsidR="00A5205A">
        <w:rPr>
          <w:i/>
          <w:iCs/>
        </w:rPr>
        <w:t>u</w:t>
      </w:r>
      <w:r w:rsidR="00A5205A" w:rsidRPr="00B500F2">
        <w:rPr>
          <w:i/>
          <w:iCs/>
        </w:rPr>
        <w:t>s</w:t>
      </w:r>
      <w:bookmarkEnd w:id="350"/>
      <w:r w:rsidR="00C70A5B">
        <w:rPr>
          <w:i/>
          <w:iCs/>
        </w:rPr>
        <w:t xml:space="preserve"> </w:t>
      </w:r>
      <w:del w:id="351" w:author="EDUARDO FERNANDEZ PASCUAL" w:date="2024-01-17T10:34:00Z">
        <w:r w:rsidR="00C70A5B" w:rsidRPr="00C70A5B" w:rsidDel="002C2D0F">
          <w:rPr>
            <w:iCs/>
          </w:rPr>
          <w:delText xml:space="preserve">Wilk </w:delText>
        </w:r>
        <w:r w:rsidR="00F94356" w:rsidDel="002C2D0F">
          <w:rPr>
            <w:iCs/>
          </w:rPr>
          <w:delText>(C</w:delText>
        </w:r>
        <w:r w:rsidR="00F94356" w:rsidRPr="00C70A5B" w:rsidDel="002C2D0F">
          <w:rPr>
            <w:iCs/>
          </w:rPr>
          <w:delText>aryophyllaceae</w:delText>
        </w:r>
        <w:r w:rsidR="00C70A5B" w:rsidRPr="00C70A5B" w:rsidDel="002C2D0F">
          <w:rPr>
            <w:iCs/>
          </w:rPr>
          <w:delText>)</w:delText>
        </w:r>
        <w:r w:rsidR="00A5205A" w:rsidDel="002C2D0F">
          <w:delText xml:space="preserve"> </w:delText>
        </w:r>
      </w:del>
      <w:r w:rsidR="00A5205A">
        <w:t xml:space="preserve">mainly lives </w:t>
      </w:r>
      <w:r w:rsidR="00B36431">
        <w:t>i</w:t>
      </w:r>
      <w:r w:rsidR="00A5205A">
        <w:t>n open dry grasslands on acid soils</w:t>
      </w:r>
      <w:r>
        <w:t xml:space="preserve"> </w:t>
      </w:r>
      <w:r>
        <w:lastRenderedPageBreak/>
        <w:t>(</w:t>
      </w:r>
      <w:commentRangeStart w:id="352"/>
      <w:r>
        <w:rPr>
          <w:iCs/>
        </w:rPr>
        <w:t>Fig</w:t>
      </w:r>
      <w:r w:rsidR="005E2483">
        <w:t xml:space="preserve"> </w:t>
      </w:r>
      <w:commentRangeEnd w:id="352"/>
      <w:r w:rsidR="002C2D0F">
        <w:rPr>
          <w:rStyle w:val="Refdecomentario"/>
        </w:rPr>
        <w:commentReference w:id="352"/>
      </w:r>
      <w:r w:rsidR="005E2483">
        <w:t>1B</w:t>
      </w:r>
      <w:r>
        <w:t xml:space="preserve">), </w:t>
      </w:r>
      <w:r w:rsidR="00B36431">
        <w:t>where it can be locally</w:t>
      </w:r>
      <w:r>
        <w:t xml:space="preserve"> abundant</w:t>
      </w:r>
      <w:r w:rsidR="00B36431">
        <w:t>.</w:t>
      </w:r>
      <w:r>
        <w:t xml:space="preserve"> </w:t>
      </w:r>
      <w:del w:id="353" w:author="EDUARDO FERNANDEZ PASCUAL" w:date="2024-01-17T10:35:00Z">
        <w:r w:rsidR="00E036BE" w:rsidDel="000807A1">
          <w:delText xml:space="preserve">Previous experiments indicate </w:delText>
        </w:r>
        <w:r w:rsidR="00E41C73" w:rsidDel="000807A1">
          <w:delText>f</w:delText>
        </w:r>
      </w:del>
      <w:ins w:id="354" w:author="EDUARDO FERNANDEZ PASCUAL" w:date="2024-01-17T10:35:00Z">
        <w:r w:rsidR="000807A1">
          <w:t>F</w:t>
        </w:r>
      </w:ins>
      <w:r w:rsidR="00E41C73">
        <w:t>lower</w:t>
      </w:r>
      <w:r w:rsidR="00B812C8">
        <w:t xml:space="preserve">ing </w:t>
      </w:r>
      <w:r w:rsidR="00DC1CAC">
        <w:t>onset</w:t>
      </w:r>
      <w:r w:rsidR="00B812C8">
        <w:t xml:space="preserve"> </w:t>
      </w:r>
      <w:ins w:id="355" w:author="EDUARDO FERNANDEZ PASCUAL" w:date="2024-01-17T10:35:00Z">
        <w:r w:rsidR="000807A1">
          <w:t xml:space="preserve">occurs </w:t>
        </w:r>
      </w:ins>
      <w:r w:rsidR="00B812C8">
        <w:t>in early June</w:t>
      </w:r>
      <w:r w:rsidR="00BA4EE7">
        <w:t xml:space="preserve"> (Fig 1C)</w:t>
      </w:r>
      <w:r w:rsidR="00B812C8">
        <w:t>, and ripe se</w:t>
      </w:r>
      <w:r w:rsidR="00AF68E0">
        <w:t>eds are dispersed during August.</w:t>
      </w:r>
      <w:r w:rsidR="00B812C8">
        <w:t xml:space="preserve"> </w:t>
      </w:r>
      <w:del w:id="356" w:author="EDUARDO FERNANDEZ PASCUAL" w:date="2024-01-17T10:35:00Z">
        <w:r w:rsidR="00AF68E0" w:rsidDel="009B647A">
          <w:delText>I</w:delText>
        </w:r>
        <w:r w:rsidR="00B812C8" w:rsidDel="009B647A">
          <w:delText xml:space="preserve">t </w:delText>
        </w:r>
        <w:r w:rsidR="00E036BE" w:rsidDel="009B647A">
          <w:delText xml:space="preserve">has </w:delText>
        </w:r>
        <w:r w:rsidDel="009B647A">
          <w:delText xml:space="preserve">high </w:delText>
        </w:r>
        <w:r w:rsidR="00C70A5B" w:rsidDel="009B647A">
          <w:delText>s</w:delText>
        </w:r>
      </w:del>
      <w:ins w:id="357" w:author="EDUARDO FERNANDEZ PASCUAL" w:date="2024-01-17T10:35:00Z">
        <w:r w:rsidR="009B647A">
          <w:t>S</w:t>
        </w:r>
      </w:ins>
      <w:r w:rsidR="00C70A5B">
        <w:t>ee</w:t>
      </w:r>
      <w:r>
        <w:t xml:space="preserve">d production </w:t>
      </w:r>
      <w:ins w:id="358" w:author="EDUARDO FERNANDEZ PASCUAL" w:date="2024-01-17T10:35:00Z">
        <w:r w:rsidR="009B647A">
          <w:t xml:space="preserve">is high, </w:t>
        </w:r>
      </w:ins>
      <w:r w:rsidR="00C772D5">
        <w:t xml:space="preserve">usually </w:t>
      </w:r>
      <w:r w:rsidR="00EF09CF">
        <w:t>&gt;</w:t>
      </w:r>
      <w:r w:rsidR="00C772D5">
        <w:t xml:space="preserve">10 seeds per capsule </w:t>
      </w:r>
      <w:r w:rsidR="003E12FD">
        <w:t xml:space="preserve">and up to 250 </w:t>
      </w:r>
      <w:r w:rsidR="00EF09CF">
        <w:t xml:space="preserve">seeds </w:t>
      </w:r>
      <w:r w:rsidR="003E12FD">
        <w:t>per individual</w:t>
      </w:r>
      <w:del w:id="359" w:author="EDUARDO FERNANDEZ PASCUAL" w:date="2024-01-17T10:35:00Z">
        <w:r w:rsidR="00CA4037" w:rsidDel="009B647A">
          <w:delText xml:space="preserve"> (own field data collected</w:delText>
        </w:r>
        <w:r w:rsidDel="009B647A">
          <w:delText>)</w:delText>
        </w:r>
      </w:del>
      <w:r w:rsidR="00EF09CF">
        <w:t xml:space="preserve">. </w:t>
      </w:r>
      <w:r w:rsidR="007617F2">
        <w:t>Germination</w:t>
      </w:r>
      <w:r w:rsidR="00EF09CF">
        <w:t xml:space="preserve"> </w:t>
      </w:r>
      <w:r w:rsidR="00E711B2">
        <w:t>occurs mainly during end-summer/early autumn</w:t>
      </w:r>
      <w:r>
        <w:t xml:space="preserve"> </w:t>
      </w:r>
      <w:r w:rsidR="00E711B2">
        <w:t>at high rates</w:t>
      </w:r>
      <w:r w:rsidR="007617F2">
        <w:t xml:space="preserve"> and with high success</w:t>
      </w:r>
      <w:r w:rsidR="00E711B2">
        <w:t xml:space="preserve"> when water is available</w:t>
      </w:r>
      <w:r>
        <w:t xml:space="preserve"> at</w:t>
      </w:r>
      <w:r w:rsidR="007617F2">
        <w:t xml:space="preserve"> temperatures </w:t>
      </w:r>
      <w:del w:id="360" w:author="EDUARDO FERNANDEZ PASCUAL" w:date="2024-01-17T10:37:00Z">
        <w:r w:rsidR="007617F2" w:rsidDel="00F4176D">
          <w:delText>ranges of</w:delText>
        </w:r>
      </w:del>
      <w:ins w:id="361" w:author="EDUARDO FERNANDEZ PASCUAL" w:date="2024-01-17T10:37:00Z">
        <w:r w:rsidR="00F4176D">
          <w:t>between</w:t>
        </w:r>
      </w:ins>
      <w:r>
        <w:t xml:space="preserve"> </w:t>
      </w:r>
      <w:r w:rsidR="007617F2">
        <w:t xml:space="preserve">10 </w:t>
      </w:r>
      <w:ins w:id="362" w:author="EDUARDO FERNANDEZ PASCUAL" w:date="2024-01-17T10:37:00Z">
        <w:r w:rsidR="00F4176D">
          <w:t>and</w:t>
        </w:r>
      </w:ins>
      <w:del w:id="363" w:author="EDUARDO FERNANDEZ PASCUAL" w:date="2024-01-17T10:37:00Z">
        <w:r w:rsidR="00A82AD2" w:rsidDel="00F4176D">
          <w:delText>–</w:delText>
        </w:r>
      </w:del>
      <w:r w:rsidR="007617F2">
        <w:t xml:space="preserve"> </w:t>
      </w:r>
      <w:r>
        <w:t>2</w:t>
      </w:r>
      <w:r w:rsidR="007617F2">
        <w:t>2</w:t>
      </w:r>
      <w:r w:rsidR="00A82AD2">
        <w:t xml:space="preserve"> </w:t>
      </w:r>
      <w:r>
        <w:t>ºC (</w:t>
      </w:r>
      <w:r w:rsidRPr="005A1026">
        <w:rPr>
          <w:highlight w:val="yellow"/>
        </w:rPr>
        <w:t>move along paper</w:t>
      </w:r>
      <w:r>
        <w:t xml:space="preserve">). </w:t>
      </w:r>
      <w:ins w:id="364" w:author="EDUARDO FERNANDEZ PASCUAL" w:date="2024-01-17T10:37:00Z">
        <w:r w:rsidR="00984518">
          <w:t>For this article, w</w:t>
        </w:r>
      </w:ins>
      <w:del w:id="365" w:author="EDUARDO FERNANDEZ PASCUAL" w:date="2024-01-17T10:37:00Z">
        <w:r w:rsidR="0095140F" w:rsidDel="00984518">
          <w:delText>W</w:delText>
        </w:r>
      </w:del>
      <w:r w:rsidR="0095140F">
        <w:t xml:space="preserve">e studied wild populations of </w:t>
      </w:r>
      <w:r w:rsidR="0095140F" w:rsidRPr="00C70A5B">
        <w:rPr>
          <w:i/>
          <w:iCs/>
        </w:rPr>
        <w:t>D. langeanus</w:t>
      </w:r>
      <w:r w:rsidR="0095140F">
        <w:t xml:space="preserve"> in the northern limit of its distribution, in </w:t>
      </w:r>
      <w:r w:rsidR="002A4F56">
        <w:t>the</w:t>
      </w:r>
      <w:r w:rsidR="00AD7CEA">
        <w:t xml:space="preserve"> </w:t>
      </w:r>
      <w:r w:rsidR="002A4F56" w:rsidRPr="00AC319B">
        <w:rPr>
          <w:rFonts w:cstheme="minorHAnsi"/>
          <w:lang w:val="en-US"/>
        </w:rPr>
        <w:t>Valles de Omaña and Luna Biosphere Reserve</w:t>
      </w:r>
      <w:r w:rsidR="002A4F56">
        <w:rPr>
          <w:rFonts w:cstheme="minorHAnsi"/>
          <w:lang w:val="en-US"/>
        </w:rPr>
        <w:t xml:space="preserve">, </w:t>
      </w:r>
      <w:r w:rsidR="00B73D22">
        <w:rPr>
          <w:rFonts w:cstheme="minorHAnsi"/>
          <w:lang w:val="en-US"/>
        </w:rPr>
        <w:t>in the</w:t>
      </w:r>
      <w:r w:rsidR="002A4F56">
        <w:t xml:space="preserve"> </w:t>
      </w:r>
      <w:r w:rsidR="004C631E">
        <w:t xml:space="preserve">southern </w:t>
      </w:r>
      <w:r w:rsidR="00B73D22">
        <w:t>ranges</w:t>
      </w:r>
      <w:r w:rsidR="004C631E">
        <w:t xml:space="preserve"> of the Cantabrian Mountains</w:t>
      </w:r>
      <w:r w:rsidR="009E0037">
        <w:t xml:space="preserve"> </w:t>
      </w:r>
      <w:r w:rsidR="009E0037">
        <w:rPr>
          <w:rFonts w:cstheme="minorHAnsi"/>
          <w:lang w:val="en-US"/>
        </w:rPr>
        <w:t xml:space="preserve">(Fig 1A, </w:t>
      </w:r>
      <w:commentRangeStart w:id="366"/>
      <w:r w:rsidR="009E0037">
        <w:rPr>
          <w:rFonts w:cstheme="minorHAnsi"/>
          <w:lang w:val="en-US"/>
        </w:rPr>
        <w:t>red square</w:t>
      </w:r>
      <w:commentRangeEnd w:id="366"/>
      <w:r w:rsidR="00984518">
        <w:rPr>
          <w:rStyle w:val="Refdecomentario"/>
        </w:rPr>
        <w:commentReference w:id="366"/>
      </w:r>
      <w:r w:rsidR="009E0037">
        <w:rPr>
          <w:rFonts w:cstheme="minorHAnsi"/>
          <w:lang w:val="en-US"/>
        </w:rPr>
        <w:t>)</w:t>
      </w:r>
      <w:r w:rsidR="00B73D22">
        <w:t>. The Cantabrian Mountains</w:t>
      </w:r>
      <w:r w:rsidR="004C631E">
        <w:t xml:space="preserve"> run E-W in northern Spain</w:t>
      </w:r>
      <w:r w:rsidR="00B73D22">
        <w:t xml:space="preserve"> </w:t>
      </w:r>
      <w:r w:rsidR="00DA6A7C">
        <w:t>along 480</w:t>
      </w:r>
      <w:r w:rsidR="002243BF">
        <w:t xml:space="preserve"> </w:t>
      </w:r>
      <w:r w:rsidR="00DA6A7C">
        <w:t xml:space="preserve">km </w:t>
      </w:r>
      <w:r w:rsidR="002243BF">
        <w:t>in parallel</w:t>
      </w:r>
      <w:r w:rsidR="00DA6A7C">
        <w:t xml:space="preserve"> to the </w:t>
      </w:r>
      <w:r w:rsidR="002243BF">
        <w:t xml:space="preserve">Cantabrian Sea </w:t>
      </w:r>
      <w:commentRangeStart w:id="367"/>
      <w:commentRangeStart w:id="368"/>
      <w:r w:rsidR="009D3E45">
        <w:t>…</w:t>
      </w:r>
      <w:commentRangeEnd w:id="367"/>
      <w:r w:rsidR="009D3D96">
        <w:rPr>
          <w:rStyle w:val="Refdecomentario"/>
        </w:rPr>
        <w:commentReference w:id="367"/>
      </w:r>
      <w:commentRangeEnd w:id="368"/>
      <w:r w:rsidR="00116C9A">
        <w:rPr>
          <w:rStyle w:val="Refdecomentario"/>
        </w:rPr>
        <w:commentReference w:id="368"/>
      </w:r>
      <w:r w:rsidR="004C631E">
        <w:rPr>
          <w:rFonts w:cstheme="minorHAnsi"/>
          <w:lang w:val="en-US"/>
        </w:rPr>
        <w:t>.</w:t>
      </w:r>
      <w:r w:rsidR="005E2483">
        <w:rPr>
          <w:rFonts w:cstheme="minorHAnsi"/>
          <w:lang w:val="en-US"/>
        </w:rPr>
        <w:t xml:space="preserve"> </w:t>
      </w:r>
      <w:r w:rsidR="005E2483" w:rsidRPr="006068A2">
        <w:rPr>
          <w:rFonts w:cstheme="minorHAnsi"/>
          <w:lang w:val="en-US"/>
        </w:rPr>
        <w:t xml:space="preserve">This mountain </w:t>
      </w:r>
      <w:del w:id="369" w:author="EDUARDO FERNANDEZ PASCUAL" w:date="2024-01-17T10:39:00Z">
        <w:r w:rsidR="005E2483" w:rsidRPr="006068A2" w:rsidDel="00DE1610">
          <w:rPr>
            <w:rFonts w:cstheme="minorHAnsi"/>
            <w:lang w:val="en-US"/>
          </w:rPr>
          <w:delText>hub</w:delText>
        </w:r>
        <w:r w:rsidR="00280993" w:rsidRPr="006068A2" w:rsidDel="00DE1610">
          <w:rPr>
            <w:rFonts w:cstheme="minorHAnsi"/>
            <w:lang w:val="en-US"/>
          </w:rPr>
          <w:delText xml:space="preserve"> </w:delText>
        </w:r>
      </w:del>
      <w:ins w:id="370" w:author="EDUARDO FERNANDEZ PASCUAL" w:date="2024-01-17T10:39:00Z">
        <w:r w:rsidR="00DE1610">
          <w:rPr>
            <w:rFonts w:cstheme="minorHAnsi"/>
            <w:lang w:val="en-US"/>
          </w:rPr>
          <w:t>system</w:t>
        </w:r>
        <w:r w:rsidR="00DE1610" w:rsidRPr="006068A2">
          <w:rPr>
            <w:rFonts w:cstheme="minorHAnsi"/>
            <w:lang w:val="en-US"/>
          </w:rPr>
          <w:t xml:space="preserve"> </w:t>
        </w:r>
      </w:ins>
      <w:del w:id="371" w:author="EDUARDO FERNANDEZ PASCUAL" w:date="2024-01-17T10:39:00Z">
        <w:r w:rsidR="00280993" w:rsidRPr="006068A2" w:rsidDel="00DE1610">
          <w:rPr>
            <w:rFonts w:cstheme="minorHAnsi"/>
            <w:lang w:val="en-US"/>
          </w:rPr>
          <w:delText xml:space="preserve">encloses </w:delText>
        </w:r>
      </w:del>
      <w:ins w:id="372" w:author="EDUARDO FERNANDEZ PASCUAL" w:date="2024-01-17T10:39:00Z">
        <w:r w:rsidR="00DE1610">
          <w:rPr>
            <w:rFonts w:cstheme="minorHAnsi"/>
            <w:lang w:val="en-US"/>
          </w:rPr>
          <w:t>includ</w:t>
        </w:r>
        <w:r w:rsidR="00DE1610" w:rsidRPr="006068A2">
          <w:rPr>
            <w:rFonts w:cstheme="minorHAnsi"/>
            <w:lang w:val="en-US"/>
          </w:rPr>
          <w:t xml:space="preserve">es </w:t>
        </w:r>
      </w:ins>
      <w:r w:rsidR="00280993" w:rsidRPr="006068A2">
        <w:rPr>
          <w:rFonts w:cstheme="minorHAnsi"/>
          <w:lang w:val="en-US"/>
        </w:rPr>
        <w:t>summit</w:t>
      </w:r>
      <w:r w:rsidR="00902022" w:rsidRPr="006068A2">
        <w:rPr>
          <w:rFonts w:cstheme="minorHAnsi"/>
          <w:lang w:val="en-US"/>
        </w:rPr>
        <w:t xml:space="preserve">s above </w:t>
      </w:r>
      <w:r w:rsidR="0091528D" w:rsidRPr="006068A2">
        <w:rPr>
          <w:rFonts w:cstheme="minorHAnsi"/>
          <w:lang w:val="en-US"/>
        </w:rPr>
        <w:t xml:space="preserve">2,500 m </w:t>
      </w:r>
      <w:proofErr w:type="spellStart"/>
      <w:r w:rsidR="0091528D" w:rsidRPr="006068A2">
        <w:rPr>
          <w:rFonts w:cstheme="minorHAnsi"/>
          <w:lang w:val="en-US"/>
        </w:rPr>
        <w:t>a.s.l</w:t>
      </w:r>
      <w:proofErr w:type="spellEnd"/>
      <w:r w:rsidR="005E2483" w:rsidRPr="006068A2">
        <w:rPr>
          <w:rFonts w:cstheme="minorHAnsi"/>
          <w:lang w:val="en-US"/>
        </w:rPr>
        <w:t xml:space="preserve"> and </w:t>
      </w:r>
      <w:r w:rsidR="006068A2" w:rsidRPr="006068A2">
        <w:rPr>
          <w:rFonts w:cstheme="minorHAnsi"/>
          <w:lang w:val="en-US"/>
        </w:rPr>
        <w:t xml:space="preserve">the </w:t>
      </w:r>
      <w:r w:rsidR="005E2483" w:rsidRPr="006068A2">
        <w:rPr>
          <w:rFonts w:cstheme="minorHAnsi"/>
          <w:lang w:val="en-US"/>
        </w:rPr>
        <w:t xml:space="preserve">treeline </w:t>
      </w:r>
      <w:r w:rsidR="005671EF">
        <w:rPr>
          <w:rFonts w:cstheme="minorHAnsi"/>
          <w:lang w:val="en-US"/>
        </w:rPr>
        <w:t xml:space="preserve">in acids soil </w:t>
      </w:r>
      <w:r w:rsidR="0091528D" w:rsidRPr="006068A2">
        <w:rPr>
          <w:rFonts w:cstheme="minorHAnsi"/>
          <w:lang w:val="en-US"/>
        </w:rPr>
        <w:t>climbs u</w:t>
      </w:r>
      <w:r w:rsidR="006068A2" w:rsidRPr="006068A2">
        <w:rPr>
          <w:rFonts w:cstheme="minorHAnsi"/>
          <w:lang w:val="en-US"/>
        </w:rPr>
        <w:t>p to</w:t>
      </w:r>
      <w:r w:rsidR="005E2483" w:rsidRPr="006068A2">
        <w:rPr>
          <w:rFonts w:cstheme="minorHAnsi"/>
          <w:lang w:val="en-US"/>
        </w:rPr>
        <w:t xml:space="preserve"> 1</w:t>
      </w:r>
      <w:r w:rsidR="00F05B36">
        <w:rPr>
          <w:rFonts w:cstheme="minorHAnsi"/>
          <w:lang w:val="en-US"/>
        </w:rPr>
        <w:t>650</w:t>
      </w:r>
      <w:r w:rsidR="005E2483" w:rsidRPr="006068A2">
        <w:rPr>
          <w:rFonts w:cstheme="minorHAnsi"/>
          <w:lang w:val="en-US"/>
        </w:rPr>
        <w:t xml:space="preserve">m </w:t>
      </w:r>
      <w:proofErr w:type="spellStart"/>
      <w:r w:rsidR="005E2483" w:rsidRPr="006068A2">
        <w:rPr>
          <w:rFonts w:cstheme="minorHAnsi"/>
          <w:lang w:val="en-US"/>
        </w:rPr>
        <w:t>a.s.l</w:t>
      </w:r>
      <w:proofErr w:type="spellEnd"/>
      <w:r w:rsidR="005E2483" w:rsidRPr="006068A2">
        <w:rPr>
          <w:rFonts w:cstheme="minorHAnsi"/>
          <w:lang w:val="en-US"/>
        </w:rPr>
        <w:t xml:space="preserve"> (</w:t>
      </w:r>
      <w:r w:rsidR="005E2483" w:rsidRPr="00862FA3">
        <w:rPr>
          <w:rFonts w:cstheme="minorHAnsi"/>
          <w:highlight w:val="yellow"/>
          <w:lang w:val="en-US"/>
        </w:rPr>
        <w:t xml:space="preserve">ref </w:t>
      </w:r>
      <w:r w:rsidR="006068A2" w:rsidRPr="00862FA3">
        <w:rPr>
          <w:rFonts w:cstheme="minorHAnsi"/>
          <w:highlight w:val="yellow"/>
          <w:lang w:val="en-US"/>
        </w:rPr>
        <w:t xml:space="preserve">TFM </w:t>
      </w:r>
      <w:r w:rsidR="005E2483" w:rsidRPr="00862FA3">
        <w:rPr>
          <w:rFonts w:cstheme="minorHAnsi"/>
          <w:highlight w:val="yellow"/>
          <w:lang w:val="en-US"/>
        </w:rPr>
        <w:t>Jorge</w:t>
      </w:r>
      <w:r w:rsidR="005E2483" w:rsidRPr="006068A2">
        <w:rPr>
          <w:rFonts w:cstheme="minorHAnsi"/>
          <w:lang w:val="en-US"/>
        </w:rPr>
        <w:t>)</w:t>
      </w:r>
      <w:r w:rsidR="0091528D" w:rsidRPr="006068A2">
        <w:rPr>
          <w:rFonts w:cstheme="minorHAnsi"/>
          <w:lang w:val="en-US"/>
        </w:rPr>
        <w:t>.</w:t>
      </w:r>
      <w:r w:rsidR="0091528D">
        <w:rPr>
          <w:rFonts w:cstheme="minorHAnsi"/>
          <w:lang w:val="en-US"/>
        </w:rPr>
        <w:t xml:space="preserve"> It </w:t>
      </w:r>
      <w:r w:rsidR="00EE4D37" w:rsidRPr="00B80490">
        <w:rPr>
          <w:rFonts w:cstheme="minorHAnsi"/>
          <w:lang w:val="en-US"/>
        </w:rPr>
        <w:t xml:space="preserve">is </w:t>
      </w:r>
      <w:r w:rsidR="005E2483" w:rsidRPr="00B80490">
        <w:rPr>
          <w:rFonts w:cstheme="minorHAnsi"/>
          <w:lang w:val="en-US"/>
        </w:rPr>
        <w:t xml:space="preserve">considered a transitional </w:t>
      </w:r>
      <w:r w:rsidR="00B80490" w:rsidRPr="00AC319B">
        <w:rPr>
          <w:rFonts w:cstheme="minorHAnsi"/>
          <w:lang w:val="en-US"/>
        </w:rPr>
        <w:t xml:space="preserve">biogeographical hub between </w:t>
      </w:r>
      <w:r w:rsidR="006068A2">
        <w:rPr>
          <w:rFonts w:cstheme="minorHAnsi"/>
          <w:lang w:val="en-US"/>
        </w:rPr>
        <w:t xml:space="preserve">the </w:t>
      </w:r>
      <w:r w:rsidR="00B80490" w:rsidRPr="00AC319B">
        <w:rPr>
          <w:rFonts w:cstheme="minorHAnsi"/>
          <w:lang w:val="en-US"/>
        </w:rPr>
        <w:t>Eurosiberian and</w:t>
      </w:r>
      <w:r w:rsidR="006068A2">
        <w:rPr>
          <w:rFonts w:cstheme="minorHAnsi"/>
          <w:lang w:val="en-US"/>
        </w:rPr>
        <w:t xml:space="preserve"> </w:t>
      </w:r>
      <w:r w:rsidR="00B80490" w:rsidRPr="00AC319B">
        <w:rPr>
          <w:rFonts w:cstheme="minorHAnsi"/>
          <w:lang w:val="en-US"/>
        </w:rPr>
        <w:t xml:space="preserve">Mediterranean regions </w:t>
      </w:r>
      <w:r w:rsidR="00B80490" w:rsidRPr="00AC319B">
        <w:rPr>
          <w:rFonts w:cstheme="minorHAnsi"/>
          <w:lang w:val="en-US"/>
        </w:rPr>
        <w:fldChar w:fldCharType="begin" w:fldLock="1"/>
      </w:r>
      <w:r w:rsidR="00B80490">
        <w:rPr>
          <w:rFonts w:cstheme="minorHAnsi"/>
          <w:lang w:val="en-US"/>
        </w:rPr>
        <w:instrText>ADDIN CSL_CITATION {"citationItems":[{"id":"ITEM-1","itemData":{"DOI":"10.5209/MBOT.74570","ISSN":"26039109","abstract":"We present the ffiirst standardized list of the vascular flora of the Cantabrian Mountains, a transitional zone between the Eurosiberian and Mediterranean biogeographic regions in northwestern Spain. The study area comprises 15,000 km2 divided in UTM grid cells of 10 km x 10 km, for which we revised occurrence data reported in the Spanish Plant Information System (Anthos) and the online database of Iberian and Macaronesian Vegetation (SIVIM). We used a semi-automatic procedure to standardize taxonomic concepts into a single list of names, which was further updated by expert-based revision with the support of national and regional literature. In the current version, the checklist of the Cantabrian Mountains contains 2,338 native species and subspecies, from which 56 are endemic to the study area. The nomenclature of the checklist follows Euro+Med in 97% of taxa, including annotations when other criteria has been used and for taxa with uncertain status. We also provide a list of 492 non-native taxa that were erroneously reported in the study area, a list of local apomictic taxa, a phylogenetic tree linked to The Plant List, a standardized calculation of Ellenberg Ecological Indicator Values for 80% of the flora, and information about life forms, IUCN threat categories and legal protection status. Our review demonstrates how the Cantabrian Mountains represent a key floristic region in southern Europe and a relevant phytogeographical hub in south-western Europe. The checklist and all related information are freely accessible in a digital repository for further uses in basic and applied research.","author":[{"dropping-particle":"","family":"Jiménez-Alfaro","given":"Borja","non-dropping-particle":"","parse-names":false,"suffix":""},{"dropping-particle":"","family":"Carlón","given":"Luis","non-dropping-particle":"","parse-names":false,"suffix":""},{"dropping-particle":"","family":"Fernández-Pascual","given":"Eduardo","non-dropping-particle":"","parse-names":false,"suffix":""},{"dropping-particle":"","family":"Acedo","given":"Carmen","non-dropping-particle":"","parse-names":false,"suffix":""},{"dropping-particle":"","family":"Alfaro-Saiz","given":"Estrella","non-dropping-particle":"","parse-names":false,"suffix":""},{"dropping-particle":"","family":"Redondo","given":"Raquel Alonso","non-dropping-particle":"","parse-names":false,"suffix":""},{"dropping-particle":"","family":"Cires","given":"Eduardo","non-dropping-particle":"","parse-names":false,"suffix":""},{"dropping-particle":"","family":"Egido Mazuelas","given":"Fermín","non-dropping-particle":"del","parse-names":false,"suffix":""},{"dropping-particle":"","family":"Río","given":"Sara","non-dropping-particle":"del","parse-names":false,"suffix":""},{"dropping-particle":"","family":"Díaz-González","given":"Tomás E.","non-dropping-particle":"","parse-names":false,"suffix":""},{"dropping-particle":"","family":"García-González","given":"Marta Eva","non-dropping-particle":"","parse-names":false,"suffix":""},{"dropping-particle":"","family":"Lence","given":"Carmen","non-dropping-particle":"","parse-names":false,"suffix":""},{"dropping-particle":"","family":"Llamas","given":"Félix","non-dropping-particle":"","parse-names":false,"suffix":""},{"dropping-particle":"","family":"Nava","given":"Herminio","non-dropping-particle":"","parse-names":false,"suffix":""},{"dropping-particle":"","family":"Penas","given":"Ángel","non-dropping-particle":"","parse-names":false,"suffix":""},{"dropping-particle":"","family":"Rodríguez Guitián","given":"Manuel A.","non-dropping-particle":"","parse-names":false,"suffix":""},{"dropping-particle":"","family":"Vázquez","given":"Víctor M.","non-dropping-particle":"","parse-names":false,"suffix":""}],"container-title":"Mediterranean Botany","id":"ITEM-1","issued":{"date-parts":[["2021"]]},"page":"1-60","title":"Checklist of the vascular plants of the Cantabrian Mountains","type":"article-journal","volume":"42"},"uris":["http://www.mendeley.com/documents/?uuid=25c2d0f9-c4cb-40e7-a51e-02d3f0b0bcf7"]}],"mendeley":{"formattedCitation":"(Jiménez-Alfaro et al. 2021)","plainTextFormattedCitation":"(Jiménez-Alfaro et al. 2021)","previouslyFormattedCitation":"(Jiménez-Alfaro et al. 2021)"},"properties":{"noteIndex":0},"schema":"https://github.com/citation-style-language/schema/raw/master/csl-citation.json"}</w:instrText>
      </w:r>
      <w:r w:rsidR="00B80490" w:rsidRPr="00AC319B">
        <w:rPr>
          <w:rFonts w:cstheme="minorHAnsi"/>
          <w:lang w:val="en-US"/>
        </w:rPr>
        <w:fldChar w:fldCharType="separate"/>
      </w:r>
      <w:r w:rsidR="00B80490" w:rsidRPr="00F607B5">
        <w:rPr>
          <w:rFonts w:cstheme="minorHAnsi"/>
          <w:noProof/>
          <w:lang w:val="en-US"/>
        </w:rPr>
        <w:t>(Jiménez-Alfaro et al. 2021)</w:t>
      </w:r>
      <w:r w:rsidR="00B80490" w:rsidRPr="00AC319B">
        <w:rPr>
          <w:rFonts w:cstheme="minorHAnsi"/>
          <w:lang w:val="en-US"/>
        </w:rPr>
        <w:fldChar w:fldCharType="end"/>
      </w:r>
      <w:r w:rsidR="00B80490" w:rsidRPr="00AC319B">
        <w:rPr>
          <w:rFonts w:cstheme="minorHAnsi"/>
          <w:lang w:val="en-US"/>
        </w:rPr>
        <w:t xml:space="preserve">, influenced by </w:t>
      </w:r>
      <w:ins w:id="373" w:author="EDUARDO FERNANDEZ PASCUAL" w:date="2024-01-17T10:38:00Z">
        <w:r w:rsidR="00CA4DCC">
          <w:rPr>
            <w:rFonts w:cstheme="minorHAnsi"/>
            <w:lang w:val="en-US"/>
          </w:rPr>
          <w:t xml:space="preserve">the </w:t>
        </w:r>
      </w:ins>
      <w:r w:rsidR="006068A2">
        <w:rPr>
          <w:rFonts w:cstheme="minorHAnsi"/>
          <w:lang w:val="en-US"/>
        </w:rPr>
        <w:t>Mediterranean</w:t>
      </w:r>
      <w:r w:rsidR="00B80490" w:rsidRPr="00AC319B">
        <w:rPr>
          <w:rFonts w:cstheme="minorHAnsi"/>
          <w:lang w:val="en-US"/>
        </w:rPr>
        <w:t xml:space="preserve"> climate </w:t>
      </w:r>
      <w:r w:rsidR="006068A2">
        <w:rPr>
          <w:rFonts w:cstheme="minorHAnsi"/>
          <w:lang w:val="en-US"/>
        </w:rPr>
        <w:t>on</w:t>
      </w:r>
      <w:r w:rsidR="00B80490" w:rsidRPr="00AC319B">
        <w:rPr>
          <w:rFonts w:cstheme="minorHAnsi"/>
          <w:lang w:val="en-US"/>
        </w:rPr>
        <w:t xml:space="preserve"> </w:t>
      </w:r>
      <w:r w:rsidR="00FB6A2A">
        <w:rPr>
          <w:rFonts w:cstheme="minorHAnsi"/>
          <w:lang w:val="en-US"/>
        </w:rPr>
        <w:t xml:space="preserve">the </w:t>
      </w:r>
      <w:r w:rsidR="00B80490" w:rsidRPr="00AC319B">
        <w:rPr>
          <w:rFonts w:cstheme="minorHAnsi"/>
          <w:lang w:val="en-US"/>
        </w:rPr>
        <w:t>southern slopes and</w:t>
      </w:r>
      <w:r w:rsidR="00FB6A2A">
        <w:rPr>
          <w:rFonts w:cstheme="minorHAnsi"/>
          <w:lang w:val="en-US"/>
        </w:rPr>
        <w:t xml:space="preserve"> </w:t>
      </w:r>
      <w:ins w:id="374" w:author="EDUARDO FERNANDEZ PASCUAL" w:date="2024-01-17T10:38:00Z">
        <w:r w:rsidR="00CA4DCC">
          <w:rPr>
            <w:rFonts w:cstheme="minorHAnsi"/>
            <w:lang w:val="en-US"/>
          </w:rPr>
          <w:t xml:space="preserve">the </w:t>
        </w:r>
      </w:ins>
      <w:r w:rsidR="00B80490" w:rsidRPr="00AC319B">
        <w:rPr>
          <w:rFonts w:cstheme="minorHAnsi"/>
          <w:lang w:val="en-US"/>
        </w:rPr>
        <w:t xml:space="preserve">temperate climate </w:t>
      </w:r>
      <w:r w:rsidR="006068A2">
        <w:rPr>
          <w:rFonts w:cstheme="minorHAnsi"/>
          <w:lang w:val="en-US"/>
        </w:rPr>
        <w:t>on</w:t>
      </w:r>
      <w:r w:rsidR="00B80490" w:rsidRPr="00AC319B">
        <w:rPr>
          <w:rFonts w:cstheme="minorHAnsi"/>
          <w:lang w:val="en-US"/>
        </w:rPr>
        <w:t xml:space="preserve"> </w:t>
      </w:r>
      <w:r w:rsidR="00FB6A2A">
        <w:rPr>
          <w:rFonts w:cstheme="minorHAnsi"/>
          <w:lang w:val="en-US"/>
        </w:rPr>
        <w:t xml:space="preserve">the </w:t>
      </w:r>
      <w:r w:rsidR="00B80490" w:rsidRPr="00AC319B">
        <w:rPr>
          <w:rFonts w:cstheme="minorHAnsi"/>
          <w:lang w:val="en-US"/>
        </w:rPr>
        <w:t>northern slopes</w:t>
      </w:r>
      <w:r w:rsidR="00B80490">
        <w:rPr>
          <w:rFonts w:cstheme="minorHAnsi"/>
          <w:lang w:val="en-US"/>
        </w:rPr>
        <w:t xml:space="preserve">. </w:t>
      </w:r>
    </w:p>
    <w:p w14:paraId="307E8DA9" w14:textId="34D65676" w:rsidR="00D1448B" w:rsidRDefault="00D1448B" w:rsidP="002D07AE">
      <w:pPr>
        <w:pStyle w:val="Ttulo3"/>
        <w:spacing w:line="360" w:lineRule="auto"/>
        <w:jc w:val="both"/>
      </w:pPr>
      <w:r>
        <w:t>2.</w:t>
      </w:r>
      <w:r w:rsidR="00B6645D">
        <w:t>2</w:t>
      </w:r>
      <w:r>
        <w:t xml:space="preserve">. </w:t>
      </w:r>
      <w:r w:rsidR="00496E9C">
        <w:t>Field</w:t>
      </w:r>
      <w:r>
        <w:t xml:space="preserve"> </w:t>
      </w:r>
      <w:r w:rsidR="00496E9C">
        <w:t>sites</w:t>
      </w:r>
    </w:p>
    <w:p w14:paraId="7043CD19" w14:textId="75C60C10" w:rsidR="0039051E" w:rsidRDefault="005E2483" w:rsidP="004A3EE9">
      <w:pPr>
        <w:spacing w:line="360" w:lineRule="auto"/>
        <w:ind w:firstLine="709"/>
        <w:jc w:val="both"/>
      </w:pPr>
      <w:r>
        <w:t xml:space="preserve">We established a systematic sampling across </w:t>
      </w:r>
      <w:r w:rsidR="00954E4C">
        <w:t xml:space="preserve">four </w:t>
      </w:r>
      <w:r>
        <w:t xml:space="preserve">summits above 2000 m </w:t>
      </w:r>
      <w:proofErr w:type="spellStart"/>
      <w:r>
        <w:t>a.s.l</w:t>
      </w:r>
      <w:proofErr w:type="spellEnd"/>
      <w:r>
        <w:t>. (Fig 2</w:t>
      </w:r>
      <w:r w:rsidR="008F2370">
        <w:t xml:space="preserve"> </w:t>
      </w:r>
      <w:commentRangeStart w:id="375"/>
      <w:r w:rsidR="008F2370">
        <w:t>upper panel</w:t>
      </w:r>
      <w:commentRangeEnd w:id="375"/>
      <w:r w:rsidR="00DE1610">
        <w:rPr>
          <w:rStyle w:val="Refdecomentario"/>
        </w:rPr>
        <w:commentReference w:id="375"/>
      </w:r>
      <w:r>
        <w:t xml:space="preserve">) </w:t>
      </w:r>
      <w:ins w:id="376" w:author="EDUARDO FERNANDEZ PASCUAL" w:date="2024-01-17T10:40:00Z">
        <w:r w:rsidR="00F10733">
          <w:rPr>
            <w:iCs/>
          </w:rPr>
          <w:t xml:space="preserve">where </w:t>
        </w:r>
        <w:r w:rsidR="00F10733" w:rsidRPr="00475E03">
          <w:rPr>
            <w:i/>
          </w:rPr>
          <w:t>D.</w:t>
        </w:r>
        <w:r w:rsidR="00F10733">
          <w:rPr>
            <w:i/>
          </w:rPr>
          <w:t xml:space="preserve"> </w:t>
        </w:r>
        <w:r w:rsidR="00F10733" w:rsidRPr="00475E03">
          <w:rPr>
            <w:i/>
          </w:rPr>
          <w:t>langeanus</w:t>
        </w:r>
        <w:r w:rsidR="00F10733">
          <w:rPr>
            <w:iCs/>
          </w:rPr>
          <w:t xml:space="preserve"> was highly abundant.</w:t>
        </w:r>
        <w:r w:rsidR="00F10733">
          <w:t xml:space="preserve"> </w:t>
        </w:r>
      </w:ins>
      <w:del w:id="377" w:author="EDUARDO FERNANDEZ PASCUAL" w:date="2024-01-17T10:40:00Z">
        <w:r w:rsidR="00A03390" w:rsidDel="00F10733">
          <w:delText xml:space="preserve">inside the distribution area of </w:delText>
        </w:r>
        <w:r w:rsidRPr="00C70A5B" w:rsidDel="00F10733">
          <w:rPr>
            <w:i/>
            <w:iCs/>
          </w:rPr>
          <w:delText>D. langeanus</w:delText>
        </w:r>
      </w:del>
      <w:commentRangeStart w:id="378"/>
      <w:r w:rsidR="00F77DD7" w:rsidRPr="00E47283">
        <w:rPr>
          <w:i/>
          <w:iCs/>
          <w:strike/>
          <w:rPrChange w:id="379" w:author="EDUARDO FERNANDEZ PASCUAL" w:date="2024-01-17T10:40:00Z">
            <w:rPr>
              <w:i/>
              <w:iCs/>
            </w:rPr>
          </w:rPrChange>
        </w:rPr>
        <w:t xml:space="preserve"> </w:t>
      </w:r>
      <w:r w:rsidR="00F77DD7" w:rsidRPr="00E47283">
        <w:rPr>
          <w:strike/>
          <w:rPrChange w:id="380" w:author="EDUARDO FERNANDEZ PASCUAL" w:date="2024-01-17T10:40:00Z">
            <w:rPr/>
          </w:rPrChange>
        </w:rPr>
        <w:t xml:space="preserve">all located above acidic bedrock (soil </w:t>
      </w:r>
      <w:r w:rsidR="00F77DD7" w:rsidRPr="00E47283">
        <w:rPr>
          <w:rFonts w:cstheme="minorHAnsi"/>
          <w:strike/>
          <w:lang w:val="en-US"/>
          <w:rPrChange w:id="381" w:author="EDUARDO FERNANDEZ PASCUAL" w:date="2024-01-17T10:40:00Z">
            <w:rPr>
              <w:rFonts w:cstheme="minorHAnsi"/>
              <w:lang w:val="en-US"/>
            </w:rPr>
          </w:rPrChange>
        </w:rPr>
        <w:t>pH 3.8 – 4.8</w:t>
      </w:r>
      <w:r w:rsidR="0022389F" w:rsidRPr="00E47283">
        <w:rPr>
          <w:rFonts w:cstheme="minorHAnsi"/>
          <w:strike/>
          <w:lang w:val="en-US"/>
          <w:rPrChange w:id="382" w:author="EDUARDO FERNANDEZ PASCUAL" w:date="2024-01-17T10:40:00Z">
            <w:rPr>
              <w:rFonts w:cstheme="minorHAnsi"/>
              <w:lang w:val="en-US"/>
            </w:rPr>
          </w:rPrChange>
        </w:rPr>
        <w:t>, own data</w:t>
      </w:r>
      <w:r w:rsidR="00F77DD7" w:rsidRPr="00E47283">
        <w:rPr>
          <w:rFonts w:cstheme="minorHAnsi"/>
          <w:strike/>
          <w:lang w:val="en-US"/>
          <w:rPrChange w:id="383" w:author="EDUARDO FERNANDEZ PASCUAL" w:date="2024-01-17T10:40:00Z">
            <w:rPr>
              <w:rFonts w:cstheme="minorHAnsi"/>
              <w:lang w:val="en-US"/>
            </w:rPr>
          </w:rPrChange>
        </w:rPr>
        <w:t>)</w:t>
      </w:r>
      <w:commentRangeEnd w:id="378"/>
      <w:r w:rsidR="00E47283">
        <w:rPr>
          <w:rStyle w:val="Refdecomentario"/>
        </w:rPr>
        <w:commentReference w:id="378"/>
      </w:r>
      <w:r>
        <w:t xml:space="preserve">. </w:t>
      </w:r>
      <w:r w:rsidR="004C631E">
        <w:t>In each summit</w:t>
      </w:r>
      <w:ins w:id="384" w:author="EDUARDO FERNANDEZ PASCUAL" w:date="2024-01-17T10:40:00Z">
        <w:r w:rsidR="00F10733">
          <w:t>,</w:t>
        </w:r>
      </w:ins>
      <w:r w:rsidR="00582C98">
        <w:t xml:space="preserve"> </w:t>
      </w:r>
      <w:del w:id="385" w:author="EDUARDO FERNANDEZ PASCUAL" w:date="2024-01-17T10:40:00Z">
        <w:r w:rsidR="00475E03" w:rsidDel="00F10733">
          <w:rPr>
            <w:iCs/>
          </w:rPr>
          <w:delText xml:space="preserve">where </w:delText>
        </w:r>
        <w:r w:rsidR="00475E03" w:rsidRPr="00475E03" w:rsidDel="00F10733">
          <w:rPr>
            <w:i/>
          </w:rPr>
          <w:delText>D.</w:delText>
        </w:r>
        <w:r w:rsidR="00475E03" w:rsidDel="00F10733">
          <w:rPr>
            <w:i/>
          </w:rPr>
          <w:delText xml:space="preserve"> </w:delText>
        </w:r>
        <w:r w:rsidR="00475E03" w:rsidRPr="00475E03" w:rsidDel="00F10733">
          <w:rPr>
            <w:i/>
          </w:rPr>
          <w:delText>langeanus</w:delText>
        </w:r>
        <w:r w:rsidR="00475E03" w:rsidDel="00F10733">
          <w:rPr>
            <w:iCs/>
          </w:rPr>
          <w:delText xml:space="preserve"> was highly abundant</w:delText>
        </w:r>
        <w:r w:rsidR="00475E03" w:rsidDel="00F10733">
          <w:delText xml:space="preserve"> </w:delText>
        </w:r>
      </w:del>
      <w:r w:rsidR="00582C98">
        <w:t>we established a</w:t>
      </w:r>
      <w:r w:rsidR="00467E54">
        <w:t xml:space="preserve"> central representative plot </w:t>
      </w:r>
      <w:r w:rsidR="00C70A5B">
        <w:t xml:space="preserve">(3m radius) </w:t>
      </w:r>
      <w:r w:rsidR="00467E54">
        <w:t>where</w:t>
      </w:r>
      <w:r w:rsidR="00582C98">
        <w:t xml:space="preserve"> we did a floristic </w:t>
      </w:r>
      <w:del w:id="386" w:author="EDUARDO FERNANDEZ PASCUAL" w:date="2024-01-17T10:41:00Z">
        <w:r w:rsidR="00582C98" w:rsidDel="00EE29CC">
          <w:delText xml:space="preserve">inventory </w:delText>
        </w:r>
      </w:del>
      <w:ins w:id="387" w:author="EDUARDO FERNANDEZ PASCUAL" w:date="2024-01-17T10:41:00Z">
        <w:r w:rsidR="00EE29CC">
          <w:t xml:space="preserve">relevé </w:t>
        </w:r>
      </w:ins>
      <w:r w:rsidR="00582C98">
        <w:t>and buried</w:t>
      </w:r>
      <w:r w:rsidR="00467E54">
        <w:t>, at 5 cm deep, a Microlog SP3 datalogger, w</w:t>
      </w:r>
      <w:r w:rsidR="000E74C9">
        <w:t>ith</w:t>
      </w:r>
      <w:r w:rsidR="00467E54">
        <w:t xml:space="preserve"> hourly records </w:t>
      </w:r>
      <w:r w:rsidR="000E74C9">
        <w:t>of</w:t>
      </w:r>
      <w:r w:rsidR="00D44274">
        <w:t xml:space="preserve"> soil</w:t>
      </w:r>
      <w:r w:rsidR="000E74C9">
        <w:t xml:space="preserve"> </w:t>
      </w:r>
      <w:r w:rsidR="00467E54">
        <w:t>temperature and water potential (</w:t>
      </w:r>
      <w:r w:rsidR="005A3C56">
        <w:t xml:space="preserve">datalogger </w:t>
      </w:r>
      <w:r w:rsidR="00467E54" w:rsidRPr="007746F8">
        <w:t>Micro</w:t>
      </w:r>
      <w:r w:rsidR="005A3C56" w:rsidRPr="007746F8">
        <w:t>L</w:t>
      </w:r>
      <w:r w:rsidR="00467E54" w:rsidRPr="007746F8">
        <w:t>og SP3</w:t>
      </w:r>
      <w:r w:rsidR="00E31F65" w:rsidRPr="007746F8">
        <w:t>,</w:t>
      </w:r>
      <w:r w:rsidR="00E31F65">
        <w:t xml:space="preserve"> EMS Brno, Czech Republic</w:t>
      </w:r>
      <w:r w:rsidR="005773D7">
        <w:t>; accuracy</w:t>
      </w:r>
      <w:r w:rsidR="00163CB0">
        <w:t xml:space="preserve"> in temperature measurements</w:t>
      </w:r>
      <w:r w:rsidR="005773D7">
        <w:t xml:space="preserve">: </w:t>
      </w:r>
      <w:r w:rsidR="005773D7" w:rsidRPr="00774B6B">
        <w:rPr>
          <w:rFonts w:eastAsiaTheme="majorEastAsia"/>
        </w:rPr>
        <w:t>+/- 0.</w:t>
      </w:r>
      <w:r w:rsidR="005773D7">
        <w:rPr>
          <w:rFonts w:eastAsiaTheme="majorEastAsia"/>
        </w:rPr>
        <w:t>3</w:t>
      </w:r>
      <w:r w:rsidR="005773D7" w:rsidRPr="00774B6B">
        <w:rPr>
          <w:rFonts w:eastAsiaTheme="majorEastAsia"/>
        </w:rPr>
        <w:t xml:space="preserve"> ºC</w:t>
      </w:r>
      <w:r w:rsidR="005773D7">
        <w:rPr>
          <w:rFonts w:eastAsiaTheme="majorEastAsia"/>
        </w:rPr>
        <w:t xml:space="preserve"> from </w:t>
      </w:r>
      <w:r w:rsidR="001A7075">
        <w:rPr>
          <w:rFonts w:eastAsiaTheme="majorEastAsia"/>
        </w:rPr>
        <w:t>-40 ºC to 60 ºC</w:t>
      </w:r>
      <w:r w:rsidR="00163CB0">
        <w:rPr>
          <w:rFonts w:eastAsiaTheme="majorEastAsia"/>
        </w:rPr>
        <w:t>; water potent</w:t>
      </w:r>
      <w:r w:rsidR="001F0789">
        <w:rPr>
          <w:rFonts w:eastAsiaTheme="majorEastAsia"/>
        </w:rPr>
        <w:t>ial measurements</w:t>
      </w:r>
      <w:r w:rsidR="00CF3FAD">
        <w:rPr>
          <w:rFonts w:eastAsiaTheme="majorEastAsia"/>
        </w:rPr>
        <w:t xml:space="preserve"> with </w:t>
      </w:r>
      <w:r w:rsidR="00FD5748">
        <w:rPr>
          <w:rFonts w:eastAsiaTheme="majorEastAsia"/>
        </w:rPr>
        <w:t xml:space="preserve">two </w:t>
      </w:r>
      <w:proofErr w:type="spellStart"/>
      <w:r w:rsidR="000B247E">
        <w:rPr>
          <w:rFonts w:eastAsiaTheme="majorEastAsia"/>
        </w:rPr>
        <w:t>Delmhorst</w:t>
      </w:r>
      <w:proofErr w:type="spellEnd"/>
      <w:r w:rsidR="000B247E">
        <w:rPr>
          <w:rFonts w:eastAsiaTheme="majorEastAsia"/>
        </w:rPr>
        <w:t xml:space="preserve"> gypsum sensor</w:t>
      </w:r>
      <w:r w:rsidR="00FD5748">
        <w:rPr>
          <w:rFonts w:eastAsiaTheme="majorEastAsia"/>
        </w:rPr>
        <w:t>s</w:t>
      </w:r>
      <w:r w:rsidR="007746F8">
        <w:rPr>
          <w:rFonts w:eastAsiaTheme="majorEastAsia"/>
        </w:rPr>
        <w:t xml:space="preserve"> measuring range </w:t>
      </w:r>
      <w:r w:rsidR="001F0789">
        <w:rPr>
          <w:rFonts w:eastAsiaTheme="majorEastAsia"/>
        </w:rPr>
        <w:t xml:space="preserve">from </w:t>
      </w:r>
      <w:r w:rsidR="00590DA9">
        <w:rPr>
          <w:rFonts w:eastAsiaTheme="majorEastAsia"/>
        </w:rPr>
        <w:t>-</w:t>
      </w:r>
      <w:r w:rsidR="001F0789">
        <w:rPr>
          <w:rFonts w:eastAsiaTheme="majorEastAsia"/>
        </w:rPr>
        <w:t>0</w:t>
      </w:r>
      <w:r w:rsidR="00590DA9">
        <w:rPr>
          <w:rFonts w:eastAsiaTheme="majorEastAsia"/>
        </w:rPr>
        <w:t>.1</w:t>
      </w:r>
      <w:r w:rsidR="001F0789">
        <w:rPr>
          <w:rFonts w:eastAsiaTheme="majorEastAsia"/>
        </w:rPr>
        <w:t xml:space="preserve"> to </w:t>
      </w:r>
      <w:r w:rsidR="00590DA9">
        <w:rPr>
          <w:rFonts w:eastAsiaTheme="majorEastAsia"/>
        </w:rPr>
        <w:t>-</w:t>
      </w:r>
      <w:r w:rsidR="001F0789">
        <w:rPr>
          <w:rFonts w:eastAsiaTheme="majorEastAsia"/>
        </w:rPr>
        <w:t>15 bars (</w:t>
      </w:r>
      <w:r w:rsidR="000D2460">
        <w:rPr>
          <w:rFonts w:eastAsiaTheme="majorEastAsia"/>
        </w:rPr>
        <w:t>permanent wilting point);</w:t>
      </w:r>
      <w:r w:rsidR="00E2549C">
        <w:rPr>
          <w:rFonts w:eastAsiaTheme="majorEastAsia"/>
        </w:rPr>
        <w:t xml:space="preserve"> records every hour</w:t>
      </w:r>
      <w:r w:rsidR="00C70A5B">
        <w:t xml:space="preserve">). </w:t>
      </w:r>
      <w:r w:rsidR="00467E54">
        <w:t xml:space="preserve">The recording period for the Microlog SP3 went from </w:t>
      </w:r>
      <w:r w:rsidR="000E74C9" w:rsidRPr="000E74C9">
        <w:t>June 2021</w:t>
      </w:r>
      <w:r w:rsidR="00467E54" w:rsidRPr="000E74C9">
        <w:t xml:space="preserve"> </w:t>
      </w:r>
      <w:r w:rsidR="00B147FA">
        <w:t xml:space="preserve">and </w:t>
      </w:r>
      <w:r w:rsidR="00AF68E0">
        <w:t>is currently ongoing</w:t>
      </w:r>
      <w:r w:rsidR="00467E54">
        <w:t xml:space="preserve">. </w:t>
      </w:r>
      <w:r w:rsidR="00A03390">
        <w:t xml:space="preserve">To measure the spatial microenvironmental gradients we </w:t>
      </w:r>
      <w:r w:rsidR="00467E54">
        <w:t>then established 20 additional plots</w:t>
      </w:r>
      <w:r w:rsidR="00C70A5B">
        <w:t xml:space="preserve"> (1m</w:t>
      </w:r>
      <w:r w:rsidR="00C70A5B" w:rsidRPr="00C70A5B">
        <w:rPr>
          <w:vertAlign w:val="superscript"/>
        </w:rPr>
        <w:t>2</w:t>
      </w:r>
      <w:r w:rsidR="00C70A5B">
        <w:t>)</w:t>
      </w:r>
      <w:r w:rsidR="00BB74AA">
        <w:t xml:space="preserve"> </w:t>
      </w:r>
      <w:r w:rsidR="003F5023">
        <w:t>per</w:t>
      </w:r>
      <w:r w:rsidR="00BB74AA">
        <w:t xml:space="preserve"> each </w:t>
      </w:r>
      <w:r>
        <w:t>summit</w:t>
      </w:r>
      <w:ins w:id="388" w:author="EDUARDO FERNANDEZ PASCUAL" w:date="2024-01-17T10:41:00Z">
        <w:r w:rsidR="00EE29CC">
          <w:t>:</w:t>
        </w:r>
      </w:ins>
      <w:del w:id="389" w:author="EDUARDO FERNANDEZ PASCUAL" w:date="2024-01-17T10:41:00Z">
        <w:r w:rsidR="00A03390" w:rsidDel="00EE29CC">
          <w:delText>.</w:delText>
        </w:r>
      </w:del>
      <w:r w:rsidR="00A03390">
        <w:t xml:space="preserve"> </w:t>
      </w:r>
      <w:r w:rsidR="00467E54">
        <w:t xml:space="preserve"> </w:t>
      </w:r>
      <w:ins w:id="390" w:author="EDUARDO FERNANDEZ PASCUAL" w:date="2024-01-17T10:41:00Z">
        <w:r w:rsidR="00EE29CC">
          <w:t>f</w:t>
        </w:r>
      </w:ins>
      <w:del w:id="391" w:author="EDUARDO FERNANDEZ PASCUAL" w:date="2024-01-17T10:41:00Z">
        <w:r w:rsidR="00B147FA" w:rsidDel="00EE29CC">
          <w:delText>F</w:delText>
        </w:r>
      </w:del>
      <w:r w:rsidR="00B147FA">
        <w:t>ive plots</w:t>
      </w:r>
      <w:r w:rsidR="00467E54">
        <w:t xml:space="preserve"> in each cardinal direction </w:t>
      </w:r>
      <w:r w:rsidR="00AF68E0">
        <w:t xml:space="preserve">with a 10 m separation </w:t>
      </w:r>
      <w:r w:rsidR="00467E54">
        <w:t xml:space="preserve">(cross </w:t>
      </w:r>
      <w:r w:rsidR="008F2370">
        <w:t xml:space="preserve">design, Fig </w:t>
      </w:r>
      <w:r w:rsidR="008F6695">
        <w:t>2</w:t>
      </w:r>
      <w:r w:rsidR="008F2370">
        <w:t xml:space="preserve"> </w:t>
      </w:r>
      <w:commentRangeStart w:id="392"/>
      <w:r w:rsidR="008F2370">
        <w:t>lower panels</w:t>
      </w:r>
      <w:commentRangeEnd w:id="392"/>
      <w:r w:rsidR="002143B7">
        <w:rPr>
          <w:rStyle w:val="Refdecomentario"/>
        </w:rPr>
        <w:commentReference w:id="392"/>
      </w:r>
      <w:r w:rsidR="00467E54">
        <w:t>)</w:t>
      </w:r>
      <w:r w:rsidR="00AF68E0">
        <w:t xml:space="preserve">. Here, </w:t>
      </w:r>
      <w:r w:rsidR="00582C98">
        <w:t xml:space="preserve">we also did floristic </w:t>
      </w:r>
      <w:ins w:id="393" w:author="EDUARDO FERNANDEZ PASCUAL" w:date="2024-01-17T10:42:00Z">
        <w:r w:rsidR="002143B7">
          <w:t xml:space="preserve">relevés </w:t>
        </w:r>
      </w:ins>
      <w:del w:id="394" w:author="EDUARDO FERNANDEZ PASCUAL" w:date="2024-01-17T10:42:00Z">
        <w:r w:rsidR="00582C98" w:rsidDel="002143B7">
          <w:delText xml:space="preserve">inventories </w:delText>
        </w:r>
      </w:del>
      <w:r w:rsidR="00582C98">
        <w:t xml:space="preserve">and </w:t>
      </w:r>
      <w:r w:rsidR="00467E54">
        <w:t xml:space="preserve">buried, at 5 cm deep, </w:t>
      </w:r>
      <w:proofErr w:type="spellStart"/>
      <w:r w:rsidR="00467E54">
        <w:t>iButton</w:t>
      </w:r>
      <w:proofErr w:type="spellEnd"/>
      <w:r w:rsidR="00467E54">
        <w:t xml:space="preserve"> dataloggers (</w:t>
      </w:r>
      <w:proofErr w:type="spellStart"/>
      <w:r w:rsidR="00467E54" w:rsidRPr="00774B6B">
        <w:rPr>
          <w:rFonts w:eastAsiaTheme="majorEastAsia"/>
        </w:rPr>
        <w:t>Thermochron</w:t>
      </w:r>
      <w:proofErr w:type="spellEnd"/>
      <w:r w:rsidR="00467E54" w:rsidRPr="00774B6B">
        <w:rPr>
          <w:rFonts w:eastAsiaTheme="majorEastAsia"/>
        </w:rPr>
        <w:t xml:space="preserve">, </w:t>
      </w:r>
      <w:proofErr w:type="spellStart"/>
      <w:r w:rsidR="00467E54" w:rsidRPr="00774B6B">
        <w:rPr>
          <w:rFonts w:eastAsiaTheme="majorEastAsia"/>
        </w:rPr>
        <w:t>iButton</w:t>
      </w:r>
      <w:proofErr w:type="spellEnd"/>
      <w:r w:rsidR="00467E54" w:rsidRPr="00774B6B">
        <w:rPr>
          <w:rFonts w:eastAsiaTheme="majorEastAsia"/>
        </w:rPr>
        <w:t xml:space="preserve">, Newbury, UK; accuracy: +/- 0.5 ºC from -10 ºC to +65 ºC, resolution: 0.5 ºC, records every </w:t>
      </w:r>
      <w:r w:rsidR="00954E4C">
        <w:rPr>
          <w:rFonts w:eastAsiaTheme="majorEastAsia"/>
        </w:rPr>
        <w:t xml:space="preserve">four </w:t>
      </w:r>
      <w:r w:rsidR="00467E54" w:rsidRPr="00774B6B">
        <w:rPr>
          <w:rFonts w:eastAsiaTheme="majorEastAsia"/>
        </w:rPr>
        <w:t>hours</w:t>
      </w:r>
      <w:r w:rsidR="00467E54">
        <w:t xml:space="preserve">). The recording period for the </w:t>
      </w:r>
      <w:proofErr w:type="spellStart"/>
      <w:r w:rsidR="00467E54">
        <w:t>iButtons</w:t>
      </w:r>
      <w:proofErr w:type="spellEnd"/>
      <w:r w:rsidR="00467E54">
        <w:t xml:space="preserve"> went from 12</w:t>
      </w:r>
      <w:r w:rsidR="00751939">
        <w:t xml:space="preserve"> July </w:t>
      </w:r>
      <w:r w:rsidR="00467E54">
        <w:t>2021 to 29</w:t>
      </w:r>
      <w:r w:rsidR="00751939">
        <w:t xml:space="preserve"> May </w:t>
      </w:r>
      <w:r w:rsidR="00467E54">
        <w:t>2022 (</w:t>
      </w:r>
      <w:r w:rsidR="000E74C9" w:rsidRPr="000E74C9">
        <w:t>321</w:t>
      </w:r>
      <w:r w:rsidR="00467E54" w:rsidRPr="000E74C9">
        <w:t xml:space="preserve"> days</w:t>
      </w:r>
      <w:r w:rsidR="00467E54">
        <w:t>).</w:t>
      </w:r>
      <w:r w:rsidR="00467E54" w:rsidRPr="004345B0">
        <w:t xml:space="preserve"> </w:t>
      </w:r>
      <w:r w:rsidR="005907F1">
        <w:t>In total</w:t>
      </w:r>
      <w:r w:rsidR="009147E0">
        <w:t>,</w:t>
      </w:r>
      <w:r w:rsidR="006E236B">
        <w:t xml:space="preserve"> we </w:t>
      </w:r>
      <w:r w:rsidR="00EA4852">
        <w:t xml:space="preserve">collected </w:t>
      </w:r>
      <w:r w:rsidR="009147E0">
        <w:t>floristic data f</w:t>
      </w:r>
      <w:r w:rsidR="00AF68E0">
        <w:t>rom</w:t>
      </w:r>
      <w:r w:rsidR="00666412">
        <w:t xml:space="preserve"> 84 </w:t>
      </w:r>
      <w:r w:rsidR="00A03390">
        <w:t>plot</w:t>
      </w:r>
      <w:r w:rsidR="00666412">
        <w:t xml:space="preserve">s and </w:t>
      </w:r>
      <w:r w:rsidR="00AF68E0">
        <w:t>environmental data from</w:t>
      </w:r>
      <w:r w:rsidR="006E236B">
        <w:t xml:space="preserve"> </w:t>
      </w:r>
      <w:r w:rsidR="00B70205">
        <w:t>78</w:t>
      </w:r>
      <w:r w:rsidR="006E236B">
        <w:t xml:space="preserve"> </w:t>
      </w:r>
      <w:r w:rsidR="00A03390">
        <w:t>plots</w:t>
      </w:r>
      <w:r w:rsidR="006E236B">
        <w:t xml:space="preserve"> (one </w:t>
      </w:r>
      <w:r w:rsidR="00CD3AFD">
        <w:t>M</w:t>
      </w:r>
      <w:r w:rsidR="006E236B">
        <w:t>icro</w:t>
      </w:r>
      <w:r w:rsidR="008F2370">
        <w:t>L</w:t>
      </w:r>
      <w:r w:rsidR="006E236B">
        <w:t xml:space="preserve">og SP3 </w:t>
      </w:r>
      <w:del w:id="395" w:author="EDUARDO FERNANDEZ PASCUAL" w:date="2024-01-17T10:42:00Z">
        <w:r w:rsidR="006E236B" w:rsidDel="00DF520D">
          <w:delText xml:space="preserve">in Cañada </w:delText>
        </w:r>
      </w:del>
      <w:r w:rsidR="0066381E">
        <w:t>was damaged</w:t>
      </w:r>
      <w:r w:rsidR="00B70205">
        <w:t xml:space="preserve">, and </w:t>
      </w:r>
      <w:r w:rsidR="00CD3AFD">
        <w:t xml:space="preserve">5 </w:t>
      </w:r>
      <w:proofErr w:type="spellStart"/>
      <w:r w:rsidR="00CD3AFD">
        <w:t>iButtons</w:t>
      </w:r>
      <w:proofErr w:type="spellEnd"/>
      <w:r w:rsidR="00CD3AFD">
        <w:t xml:space="preserve"> </w:t>
      </w:r>
      <w:r w:rsidR="0066381E">
        <w:t xml:space="preserve">could not </w:t>
      </w:r>
      <w:r w:rsidR="00CD3AFD">
        <w:t>be recovered</w:t>
      </w:r>
      <w:r w:rsidR="00A74AFC">
        <w:t>).</w:t>
      </w:r>
    </w:p>
    <w:p w14:paraId="326E4DC0" w14:textId="77777777" w:rsidR="0057537C" w:rsidRDefault="00DD3A2C" w:rsidP="002D07AE">
      <w:pPr>
        <w:spacing w:line="360" w:lineRule="auto"/>
        <w:ind w:firstLine="709"/>
        <w:jc w:val="both"/>
        <w:rPr>
          <w:ins w:id="396" w:author="EDUARDO FERNANDEZ PASCUAL" w:date="2024-01-17T10:47:00Z"/>
          <w:noProof/>
          <w:lang w:val="ca-ES" w:eastAsia="ca-ES"/>
        </w:rPr>
      </w:pPr>
      <w:r w:rsidRPr="00C70A5B">
        <w:rPr>
          <w:rFonts w:cstheme="minorHAnsi"/>
          <w:i/>
          <w:iCs/>
          <w:lang w:val="en-US"/>
        </w:rPr>
        <w:t>D. langeanus</w:t>
      </w:r>
      <w:r>
        <w:rPr>
          <w:rFonts w:cstheme="minorHAnsi"/>
          <w:lang w:val="en-US"/>
        </w:rPr>
        <w:t xml:space="preserve"> was present in </w:t>
      </w:r>
      <w:r w:rsidR="00146981">
        <w:rPr>
          <w:rFonts w:cstheme="minorHAnsi"/>
          <w:lang w:val="en-US"/>
        </w:rPr>
        <w:t>47</w:t>
      </w:r>
      <w:r>
        <w:rPr>
          <w:rFonts w:cstheme="minorHAnsi"/>
          <w:lang w:val="en-US"/>
        </w:rPr>
        <w:t xml:space="preserve"> out of 84 </w:t>
      </w:r>
      <w:r w:rsidR="00A03390">
        <w:rPr>
          <w:rFonts w:cstheme="minorHAnsi"/>
          <w:lang w:val="en-US"/>
        </w:rPr>
        <w:t>plots</w:t>
      </w:r>
      <w:r w:rsidR="0022389F">
        <w:rPr>
          <w:rFonts w:cstheme="minorHAnsi"/>
          <w:lang w:val="en-US"/>
        </w:rPr>
        <w:t xml:space="preserve"> </w:t>
      </w:r>
      <w:r w:rsidR="0022389F">
        <w:t xml:space="preserve">(Fig 2 </w:t>
      </w:r>
      <w:commentRangeStart w:id="397"/>
      <w:r w:rsidR="0022389F">
        <w:t>lower panels, colo</w:t>
      </w:r>
      <w:r w:rsidR="00AF68E0">
        <w:t>u</w:t>
      </w:r>
      <w:r w:rsidR="0022389F">
        <w:t xml:space="preserve">red </w:t>
      </w:r>
      <w:r w:rsidR="00414D0A">
        <w:t>diamonds</w:t>
      </w:r>
      <w:commentRangeEnd w:id="397"/>
      <w:r w:rsidR="00DF520D">
        <w:rPr>
          <w:rStyle w:val="Refdecomentario"/>
        </w:rPr>
        <w:commentReference w:id="397"/>
      </w:r>
      <w:r w:rsidR="0022389F">
        <w:t>)</w:t>
      </w:r>
      <w:r>
        <w:rPr>
          <w:rFonts w:cstheme="minorHAnsi"/>
          <w:lang w:val="en-US"/>
        </w:rPr>
        <w:t xml:space="preserve">. </w:t>
      </w:r>
      <w:r w:rsidR="004F5DFF">
        <w:t xml:space="preserve">In the </w:t>
      </w:r>
      <w:r w:rsidR="00DA19FF">
        <w:t>subpopulation</w:t>
      </w:r>
      <w:r w:rsidR="004F5DFF">
        <w:t xml:space="preserve">s where </w:t>
      </w:r>
      <w:r w:rsidR="004F5DFF" w:rsidRPr="00C70A5B">
        <w:rPr>
          <w:i/>
          <w:iCs/>
        </w:rPr>
        <w:t>D. langeanus</w:t>
      </w:r>
      <w:r w:rsidR="004F5DFF">
        <w:t xml:space="preserve"> </w:t>
      </w:r>
      <w:r w:rsidR="00E44F78">
        <w:t>was present, l</w:t>
      </w:r>
      <w:r w:rsidR="005A433A">
        <w:t>ocal community richness range</w:t>
      </w:r>
      <w:r w:rsidR="00E44F78">
        <w:t>d</w:t>
      </w:r>
      <w:r w:rsidR="00A03390">
        <w:t xml:space="preserve"> from 3</w:t>
      </w:r>
      <w:r w:rsidR="005A433A">
        <w:t xml:space="preserve"> to 14 species (</w:t>
      </w:r>
      <w:commentRangeStart w:id="398"/>
      <w:r w:rsidR="005A433A">
        <w:t>a</w:t>
      </w:r>
      <w:r w:rsidR="007A5222">
        <w:t>verage of 8</w:t>
      </w:r>
      <w:r w:rsidR="005A433A">
        <w:t xml:space="preserve"> species</w:t>
      </w:r>
      <w:commentRangeEnd w:id="398"/>
      <w:r w:rsidR="005C68C8">
        <w:rPr>
          <w:rStyle w:val="Refdecomentario"/>
        </w:rPr>
        <w:commentReference w:id="398"/>
      </w:r>
      <w:r w:rsidR="005A433A">
        <w:t>)</w:t>
      </w:r>
      <w:r w:rsidR="0022389F">
        <w:t>.</w:t>
      </w:r>
      <w:r w:rsidR="008C2B99">
        <w:t xml:space="preserve"> </w:t>
      </w:r>
      <w:commentRangeStart w:id="399"/>
      <w:r w:rsidR="00C01928" w:rsidRPr="00ED1A2B">
        <w:rPr>
          <w:i/>
          <w:iCs/>
        </w:rPr>
        <w:t>D. langeanus</w:t>
      </w:r>
      <w:r w:rsidR="00C01928">
        <w:t xml:space="preserve"> </w:t>
      </w:r>
      <w:r w:rsidR="0098123D">
        <w:t>communit</w:t>
      </w:r>
      <w:r w:rsidR="00C01928">
        <w:t>ies</w:t>
      </w:r>
      <w:r w:rsidR="0098123D">
        <w:t xml:space="preserve"> w</w:t>
      </w:r>
      <w:r w:rsidR="00C01928">
        <w:t>ere</w:t>
      </w:r>
      <w:r w:rsidR="0098123D">
        <w:t xml:space="preserve"> dominated by</w:t>
      </w:r>
      <w:r w:rsidR="00684EE4">
        <w:t xml:space="preserve"> </w:t>
      </w:r>
      <w:ins w:id="400" w:author="EDUARDO FERNANDEZ PASCUAL" w:date="2024-01-17T10:43:00Z">
        <w:r w:rsidR="00051E6C">
          <w:t xml:space="preserve">the </w:t>
        </w:r>
      </w:ins>
      <w:del w:id="401" w:author="EDUARDO FERNANDEZ PASCUAL" w:date="2024-01-17T10:42:00Z">
        <w:r w:rsidR="00095CCB" w:rsidDel="005E34F7">
          <w:lastRenderedPageBreak/>
          <w:delText>Hemicryptophytes</w:delText>
        </w:r>
        <w:r w:rsidR="0042344C" w:rsidDel="005E34F7">
          <w:delText xml:space="preserve"> </w:delText>
        </w:r>
      </w:del>
      <w:ins w:id="402" w:author="EDUARDO FERNANDEZ PASCUAL" w:date="2024-01-17T10:42:00Z">
        <w:r w:rsidR="005E34F7">
          <w:t xml:space="preserve">hemicryptophytes </w:t>
        </w:r>
      </w:ins>
      <w:del w:id="403" w:author="EDUARDO FERNANDEZ PASCUAL" w:date="2024-01-17T10:43:00Z">
        <w:r w:rsidR="0042344C" w:rsidDel="00051E6C">
          <w:delText>(</w:delText>
        </w:r>
      </w:del>
      <w:r w:rsidR="0042344C" w:rsidRPr="008A03D8">
        <w:rPr>
          <w:i/>
        </w:rPr>
        <w:t>Festuca summilusitana</w:t>
      </w:r>
      <w:r w:rsidR="004124FA" w:rsidRPr="008A03D8">
        <w:rPr>
          <w:i/>
        </w:rPr>
        <w:t xml:space="preserve"> </w:t>
      </w:r>
      <w:r w:rsidR="004124FA" w:rsidRPr="008A03D8">
        <w:rPr>
          <w:iCs/>
        </w:rPr>
        <w:t>Franco and Rocha Afonso</w:t>
      </w:r>
      <w:del w:id="404" w:author="EDUARDO FERNANDEZ PASCUAL" w:date="2024-01-17T10:43:00Z">
        <w:r w:rsidR="0042344C" w:rsidRPr="008A03D8" w:rsidDel="00051E6C">
          <w:delText>,</w:delText>
        </w:r>
      </w:del>
      <w:r w:rsidR="0042344C" w:rsidRPr="008A03D8">
        <w:t xml:space="preserve"> </w:t>
      </w:r>
      <w:r w:rsidR="00EA40CF">
        <w:t>(</w:t>
      </w:r>
      <w:r w:rsidR="0042344C" w:rsidRPr="008A03D8">
        <w:t>Poaceae</w:t>
      </w:r>
      <w:r w:rsidR="00EA40CF">
        <w:t>)</w:t>
      </w:r>
      <w:del w:id="405" w:author="EDUARDO FERNANDEZ PASCUAL" w:date="2024-01-17T10:43:00Z">
        <w:r w:rsidR="004124FA" w:rsidRPr="008A03D8" w:rsidDel="00051E6C">
          <w:delText>;</w:delText>
        </w:r>
      </w:del>
      <w:r w:rsidR="0042344C" w:rsidRPr="008A03D8">
        <w:t xml:space="preserve"> and </w:t>
      </w:r>
      <w:r w:rsidR="0042344C" w:rsidRPr="008A03D8">
        <w:rPr>
          <w:i/>
        </w:rPr>
        <w:t>Luzula caespitosa</w:t>
      </w:r>
      <w:r w:rsidR="00B30632" w:rsidRPr="008A03D8">
        <w:rPr>
          <w:i/>
        </w:rPr>
        <w:t xml:space="preserve"> </w:t>
      </w:r>
      <w:r w:rsidR="00B30632" w:rsidRPr="008A03D8">
        <w:rPr>
          <w:iCs/>
        </w:rPr>
        <w:t xml:space="preserve">J. Gay ex E. Mey. </w:t>
      </w:r>
      <w:proofErr w:type="spellStart"/>
      <w:r w:rsidR="00B30632" w:rsidRPr="008A03D8">
        <w:rPr>
          <w:iCs/>
        </w:rPr>
        <w:t>Steud</w:t>
      </w:r>
      <w:proofErr w:type="spellEnd"/>
      <w:del w:id="406" w:author="EDUARDO FERNANDEZ PASCUAL" w:date="2024-01-17T10:43:00Z">
        <w:r w:rsidR="0042344C" w:rsidRPr="008A03D8" w:rsidDel="00051E6C">
          <w:delText>,</w:delText>
        </w:r>
      </w:del>
      <w:r w:rsidR="0042344C" w:rsidRPr="008A03D8">
        <w:t xml:space="preserve"> </w:t>
      </w:r>
      <w:r w:rsidR="00414D0A">
        <w:t>(</w:t>
      </w:r>
      <w:r w:rsidR="0042344C" w:rsidRPr="008A03D8">
        <w:t>Juncaceae</w:t>
      </w:r>
      <w:r w:rsidR="00684EE4">
        <w:t>)</w:t>
      </w:r>
      <w:ins w:id="407" w:author="EDUARDO FERNANDEZ PASCUAL" w:date="2024-01-17T10:43:00Z">
        <w:r w:rsidR="00051E6C">
          <w:t>.</w:t>
        </w:r>
      </w:ins>
      <w:r w:rsidR="00684EE4">
        <w:t xml:space="preserve"> </w:t>
      </w:r>
      <w:del w:id="408" w:author="EDUARDO FERNANDEZ PASCUAL" w:date="2024-01-17T10:44:00Z">
        <w:r w:rsidR="00684EE4" w:rsidDel="00051E6C">
          <w:delText>and t</w:delText>
        </w:r>
      </w:del>
      <w:ins w:id="409" w:author="EDUARDO FERNANDEZ PASCUAL" w:date="2024-01-17T10:44:00Z">
        <w:r w:rsidR="00051E6C">
          <w:t>T</w:t>
        </w:r>
      </w:ins>
      <w:r w:rsidR="00684EE4">
        <w:t xml:space="preserve">he most frequent accompanying species were </w:t>
      </w:r>
      <w:del w:id="410" w:author="EDUARDO FERNANDEZ PASCUAL" w:date="2024-01-17T10:44:00Z">
        <w:r w:rsidR="00684EE4" w:rsidDel="00051E6C">
          <w:delText>(</w:delText>
        </w:r>
        <w:r w:rsidR="0042344C" w:rsidRPr="0042344C" w:rsidDel="00051E6C">
          <w:rPr>
            <w:i/>
          </w:rPr>
          <w:delText>F</w:delText>
        </w:r>
        <w:r w:rsidR="00EC6ACA" w:rsidDel="00051E6C">
          <w:rPr>
            <w:i/>
          </w:rPr>
          <w:delText>.</w:delText>
        </w:r>
        <w:r w:rsidR="0042344C" w:rsidRPr="0042344C" w:rsidDel="00051E6C">
          <w:rPr>
            <w:i/>
          </w:rPr>
          <w:delText xml:space="preserve"> summilusitana</w:delText>
        </w:r>
        <w:r w:rsidR="00684EE4" w:rsidDel="00051E6C">
          <w:delText xml:space="preserve">, </w:delText>
        </w:r>
        <w:r w:rsidR="0042344C" w:rsidRPr="0042344C" w:rsidDel="00051E6C">
          <w:rPr>
            <w:i/>
          </w:rPr>
          <w:delText>L</w:delText>
        </w:r>
        <w:r w:rsidR="00EC6ACA" w:rsidDel="00051E6C">
          <w:rPr>
            <w:i/>
          </w:rPr>
          <w:delText>.</w:delText>
        </w:r>
        <w:r w:rsidR="0042344C" w:rsidRPr="0042344C" w:rsidDel="00051E6C">
          <w:rPr>
            <w:i/>
          </w:rPr>
          <w:delText xml:space="preserve"> caespitosa</w:delText>
        </w:r>
        <w:r w:rsidR="0042344C" w:rsidDel="00051E6C">
          <w:delText xml:space="preserve">, </w:delText>
        </w:r>
      </w:del>
      <w:r w:rsidR="0042344C" w:rsidRPr="0042344C">
        <w:rPr>
          <w:i/>
        </w:rPr>
        <w:t>Sedum brevifolium</w:t>
      </w:r>
      <w:r w:rsidR="00DA49EF">
        <w:rPr>
          <w:i/>
        </w:rPr>
        <w:t xml:space="preserve"> </w:t>
      </w:r>
      <w:r w:rsidR="00DA49EF">
        <w:rPr>
          <w:iCs/>
        </w:rPr>
        <w:t>DC</w:t>
      </w:r>
      <w:r w:rsidR="0042344C">
        <w:t xml:space="preserve">, </w:t>
      </w:r>
      <w:r w:rsidR="0042344C" w:rsidRPr="0042344C">
        <w:rPr>
          <w:i/>
        </w:rPr>
        <w:t>Neoschischkinia truncatula</w:t>
      </w:r>
      <w:r w:rsidR="0042344C" w:rsidRPr="0042344C">
        <w:t xml:space="preserve"> subsp. </w:t>
      </w:r>
      <w:r w:rsidR="007A5222">
        <w:rPr>
          <w:i/>
        </w:rPr>
        <w:t>d</w:t>
      </w:r>
      <w:r w:rsidR="0042344C" w:rsidRPr="0042344C">
        <w:rPr>
          <w:i/>
        </w:rPr>
        <w:t>urieui</w:t>
      </w:r>
      <w:r w:rsidR="0042344C">
        <w:t xml:space="preserve"> </w:t>
      </w:r>
      <w:proofErr w:type="spellStart"/>
      <w:r w:rsidR="00B17BC2" w:rsidRPr="00B17BC2">
        <w:t>Boiss</w:t>
      </w:r>
      <w:proofErr w:type="spellEnd"/>
      <w:r w:rsidR="00B17BC2" w:rsidRPr="00B17BC2">
        <w:t xml:space="preserve">. &amp; Reut. ex Willk. Valdés &amp; </w:t>
      </w:r>
      <w:proofErr w:type="spellStart"/>
      <w:proofErr w:type="gramStart"/>
      <w:r w:rsidR="00B17BC2" w:rsidRPr="00B17BC2">
        <w:t>H.Scholz</w:t>
      </w:r>
      <w:proofErr w:type="spellEnd"/>
      <w:proofErr w:type="gramEnd"/>
      <w:r w:rsidR="00B17BC2">
        <w:t xml:space="preserve"> </w:t>
      </w:r>
      <w:r w:rsidR="0042344C">
        <w:t xml:space="preserve">and </w:t>
      </w:r>
      <w:r w:rsidR="0042344C" w:rsidRPr="0042344C">
        <w:rPr>
          <w:i/>
        </w:rPr>
        <w:t>Armeria duriaei</w:t>
      </w:r>
      <w:r w:rsidR="008A03D8">
        <w:rPr>
          <w:i/>
        </w:rPr>
        <w:t xml:space="preserve"> </w:t>
      </w:r>
      <w:proofErr w:type="spellStart"/>
      <w:r w:rsidR="008A03D8">
        <w:rPr>
          <w:iCs/>
        </w:rPr>
        <w:t>Boiss</w:t>
      </w:r>
      <w:proofErr w:type="spellEnd"/>
      <w:del w:id="411" w:author="EDUARDO FERNANDEZ PASCUAL" w:date="2024-01-17T10:44:00Z">
        <w:r w:rsidR="00684EE4" w:rsidDel="00051E6C">
          <w:delText>)</w:delText>
        </w:r>
      </w:del>
      <w:commentRangeEnd w:id="399"/>
      <w:r w:rsidR="00C01928">
        <w:rPr>
          <w:rStyle w:val="Refdecomentario"/>
        </w:rPr>
        <w:commentReference w:id="399"/>
      </w:r>
      <w:r w:rsidR="005A433A" w:rsidRPr="00AC319B">
        <w:rPr>
          <w:rFonts w:cstheme="minorHAnsi"/>
          <w:lang w:val="en-US"/>
        </w:rPr>
        <w:t>.</w:t>
      </w:r>
      <w:r w:rsidR="005A433A" w:rsidRPr="003321EA">
        <w:rPr>
          <w:noProof/>
          <w:lang w:val="ca-ES" w:eastAsia="ca-ES"/>
        </w:rPr>
        <w:t xml:space="preserve"> </w:t>
      </w:r>
    </w:p>
    <w:p w14:paraId="7EE0F75E" w14:textId="3C340345" w:rsidR="0057537C" w:rsidRDefault="00B37166" w:rsidP="002D07AE">
      <w:pPr>
        <w:spacing w:line="360" w:lineRule="auto"/>
        <w:ind w:firstLine="709"/>
        <w:jc w:val="both"/>
        <w:rPr>
          <w:ins w:id="412" w:author="EDUARDO FERNANDEZ PASCUAL" w:date="2024-01-17T10:47:00Z"/>
          <w:rFonts w:cstheme="minorHAnsi"/>
          <w:lang w:val="en-US"/>
        </w:rPr>
      </w:pPr>
      <w:r>
        <w:t xml:space="preserve">Soil </w:t>
      </w:r>
      <w:r w:rsidR="0039142E">
        <w:t xml:space="preserve">climate </w:t>
      </w:r>
      <w:r>
        <w:t>was</w:t>
      </w:r>
      <w:r w:rsidR="00AD7CEA">
        <w:t xml:space="preserve"> typically Mediterranean,</w:t>
      </w:r>
      <w:r w:rsidR="0039142E">
        <w:t xml:space="preserve"> </w:t>
      </w:r>
      <w:r>
        <w:t>with</w:t>
      </w:r>
      <w:r w:rsidR="0039142E">
        <w:t xml:space="preserve"> a </w:t>
      </w:r>
      <w:r w:rsidR="0039142E" w:rsidRPr="00AC319B">
        <w:rPr>
          <w:rFonts w:cstheme="minorHAnsi"/>
          <w:lang w:val="en-US"/>
        </w:rPr>
        <w:t>2-</w:t>
      </w:r>
      <w:r w:rsidR="008B3D65">
        <w:rPr>
          <w:rFonts w:cstheme="minorHAnsi"/>
          <w:lang w:val="en-US"/>
        </w:rPr>
        <w:t>m</w:t>
      </w:r>
      <w:r w:rsidR="0039142E" w:rsidRPr="00AC319B">
        <w:rPr>
          <w:rFonts w:cstheme="minorHAnsi"/>
          <w:lang w:val="en-US"/>
        </w:rPr>
        <w:t xml:space="preserve">onth </w:t>
      </w:r>
      <w:r>
        <w:rPr>
          <w:rFonts w:cstheme="minorHAnsi"/>
          <w:lang w:val="en-US"/>
        </w:rPr>
        <w:t>drought</w:t>
      </w:r>
      <w:r w:rsidRPr="00AC319B">
        <w:rPr>
          <w:rFonts w:cstheme="minorHAnsi"/>
          <w:lang w:val="en-US"/>
        </w:rPr>
        <w:t xml:space="preserve"> </w:t>
      </w:r>
      <w:r w:rsidR="0039142E" w:rsidRPr="00AC319B">
        <w:rPr>
          <w:rFonts w:cstheme="minorHAnsi"/>
          <w:lang w:val="en-US"/>
        </w:rPr>
        <w:t>period in summer</w:t>
      </w:r>
      <w:r>
        <w:rPr>
          <w:rFonts w:cstheme="minorHAnsi"/>
          <w:lang w:val="en-US"/>
        </w:rPr>
        <w:t xml:space="preserve"> (</w:t>
      </w:r>
      <w:r w:rsidRPr="0042344C">
        <w:rPr>
          <w:rFonts w:cstheme="minorHAnsi"/>
          <w:lang w:val="en-US"/>
        </w:rPr>
        <w:t xml:space="preserve">Fig </w:t>
      </w:r>
      <w:r w:rsidR="0042344C">
        <w:rPr>
          <w:rFonts w:cstheme="minorHAnsi"/>
          <w:lang w:val="en-US"/>
        </w:rPr>
        <w:t>3A</w:t>
      </w:r>
      <w:r w:rsidR="009F5201">
        <w:rPr>
          <w:rFonts w:cstheme="minorHAnsi"/>
          <w:lang w:val="en-US"/>
        </w:rPr>
        <w:t xml:space="preserve">, </w:t>
      </w:r>
      <w:commentRangeStart w:id="413"/>
      <w:r w:rsidR="009F5201">
        <w:rPr>
          <w:rFonts w:cstheme="minorHAnsi"/>
          <w:lang w:val="en-US"/>
        </w:rPr>
        <w:t>grey bars representing soil water potential</w:t>
      </w:r>
      <w:commentRangeEnd w:id="413"/>
      <w:r w:rsidR="00FD128D">
        <w:rPr>
          <w:rStyle w:val="Refdecomentario"/>
        </w:rPr>
        <w:commentReference w:id="413"/>
      </w:r>
      <w:r>
        <w:rPr>
          <w:rFonts w:cstheme="minorHAnsi"/>
          <w:lang w:val="en-US"/>
        </w:rPr>
        <w:t>)</w:t>
      </w:r>
      <w:r w:rsidR="008171F0">
        <w:rPr>
          <w:rFonts w:cstheme="minorHAnsi"/>
          <w:lang w:val="en-US"/>
        </w:rPr>
        <w:t xml:space="preserve">. </w:t>
      </w:r>
      <w:r w:rsidR="003B3F1F">
        <w:rPr>
          <w:rFonts w:cstheme="minorHAnsi"/>
          <w:lang w:val="en-US"/>
        </w:rPr>
        <w:t>The growing</w:t>
      </w:r>
      <w:r w:rsidR="003B3F1F" w:rsidRPr="00AC319B">
        <w:rPr>
          <w:rFonts w:cstheme="minorHAnsi"/>
          <w:lang w:val="en-US"/>
        </w:rPr>
        <w:t xml:space="preserve"> season stretche</w:t>
      </w:r>
      <w:r w:rsidR="003B3F1F">
        <w:rPr>
          <w:rFonts w:cstheme="minorHAnsi"/>
          <w:lang w:val="en-US"/>
        </w:rPr>
        <w:t>d</w:t>
      </w:r>
      <w:r w:rsidR="003B3F1F" w:rsidRPr="00AC319B">
        <w:rPr>
          <w:rFonts w:cstheme="minorHAnsi"/>
          <w:lang w:val="en-US"/>
        </w:rPr>
        <w:t xml:space="preserve"> from </w:t>
      </w:r>
      <w:r w:rsidR="003B3F1F">
        <w:rPr>
          <w:rFonts w:cstheme="minorHAnsi"/>
          <w:lang w:val="en-US"/>
        </w:rPr>
        <w:t>April</w:t>
      </w:r>
      <w:r w:rsidR="003B3F1F" w:rsidRPr="00AC319B">
        <w:rPr>
          <w:rFonts w:cstheme="minorHAnsi"/>
          <w:lang w:val="en-US"/>
        </w:rPr>
        <w:t xml:space="preserve"> to </w:t>
      </w:r>
      <w:r w:rsidR="003B3F1F">
        <w:rPr>
          <w:rFonts w:cstheme="minorHAnsi"/>
          <w:lang w:val="en-US"/>
        </w:rPr>
        <w:t>November</w:t>
      </w:r>
      <w:r w:rsidR="003B3F1F" w:rsidRPr="00AC319B">
        <w:rPr>
          <w:rFonts w:cstheme="minorHAnsi"/>
          <w:lang w:val="en-US"/>
        </w:rPr>
        <w:t xml:space="preserve"> with a mean annual soil temperature of 8</w:t>
      </w:r>
      <w:r w:rsidR="0042344C">
        <w:rPr>
          <w:rFonts w:cstheme="minorHAnsi"/>
          <w:lang w:val="en-US"/>
        </w:rPr>
        <w:t xml:space="preserve"> </w:t>
      </w:r>
      <w:r w:rsidR="003B3F1F" w:rsidRPr="00AC319B">
        <w:rPr>
          <w:rFonts w:cstheme="minorHAnsi"/>
          <w:lang w:val="en-US"/>
        </w:rPr>
        <w:t>ºC</w:t>
      </w:r>
      <w:r w:rsidR="00FD42B8">
        <w:rPr>
          <w:rFonts w:cstheme="minorHAnsi"/>
          <w:lang w:val="en-US"/>
        </w:rPr>
        <w:t>.</w:t>
      </w:r>
      <w:r w:rsidR="003B3F1F">
        <w:rPr>
          <w:rFonts w:cstheme="minorHAnsi"/>
          <w:lang w:val="en-US"/>
        </w:rPr>
        <w:t xml:space="preserve"> </w:t>
      </w:r>
      <w:r w:rsidR="00FD42B8">
        <w:rPr>
          <w:rFonts w:cstheme="minorHAnsi"/>
          <w:lang w:val="en-US"/>
        </w:rPr>
        <w:t>Monthly maximum and minimum s</w:t>
      </w:r>
      <w:r w:rsidR="008171F0">
        <w:rPr>
          <w:rFonts w:cstheme="minorHAnsi"/>
          <w:lang w:val="en-US"/>
        </w:rPr>
        <w:t>oil temperatures reach</w:t>
      </w:r>
      <w:r w:rsidR="007330B4">
        <w:rPr>
          <w:rFonts w:cstheme="minorHAnsi"/>
          <w:lang w:val="en-US"/>
        </w:rPr>
        <w:t>ed</w:t>
      </w:r>
      <w:r w:rsidR="008171F0">
        <w:rPr>
          <w:rFonts w:cstheme="minorHAnsi"/>
          <w:lang w:val="en-US"/>
        </w:rPr>
        <w:t xml:space="preserve"> up to 40</w:t>
      </w:r>
      <w:r w:rsidR="0042344C">
        <w:rPr>
          <w:rFonts w:cstheme="minorHAnsi"/>
          <w:lang w:val="en-US"/>
        </w:rPr>
        <w:t xml:space="preserve"> </w:t>
      </w:r>
      <w:r w:rsidR="008171F0">
        <w:rPr>
          <w:rFonts w:cstheme="minorHAnsi"/>
          <w:lang w:val="en-US"/>
        </w:rPr>
        <w:t xml:space="preserve">ºC </w:t>
      </w:r>
      <w:r w:rsidR="008E7DF3">
        <w:rPr>
          <w:rFonts w:cstheme="minorHAnsi"/>
          <w:lang w:val="en-US"/>
        </w:rPr>
        <w:t xml:space="preserve">in summer </w:t>
      </w:r>
      <w:r w:rsidR="008171F0">
        <w:rPr>
          <w:rFonts w:cstheme="minorHAnsi"/>
          <w:lang w:val="en-US"/>
        </w:rPr>
        <w:t xml:space="preserve">and </w:t>
      </w:r>
      <w:r w:rsidR="008E7DF3">
        <w:rPr>
          <w:rFonts w:cstheme="minorHAnsi"/>
          <w:lang w:val="en-US"/>
        </w:rPr>
        <w:t>went down</w:t>
      </w:r>
      <w:r w:rsidR="008171F0">
        <w:rPr>
          <w:rFonts w:cstheme="minorHAnsi"/>
          <w:lang w:val="en-US"/>
        </w:rPr>
        <w:t xml:space="preserve"> </w:t>
      </w:r>
      <w:r w:rsidR="003B3F1F">
        <w:rPr>
          <w:rFonts w:cstheme="minorHAnsi"/>
          <w:lang w:val="en-US"/>
        </w:rPr>
        <w:t>t</w:t>
      </w:r>
      <w:r w:rsidR="008E7DF3">
        <w:rPr>
          <w:rFonts w:cstheme="minorHAnsi"/>
          <w:lang w:val="en-US"/>
        </w:rPr>
        <w:t>o</w:t>
      </w:r>
      <w:r w:rsidR="008171F0">
        <w:rPr>
          <w:rFonts w:cstheme="minorHAnsi"/>
          <w:lang w:val="en-US"/>
        </w:rPr>
        <w:t xml:space="preserve"> </w:t>
      </w:r>
      <w:r w:rsidR="008F6695">
        <w:rPr>
          <w:rFonts w:cstheme="minorHAnsi"/>
          <w:lang w:val="en-US"/>
        </w:rPr>
        <w:t>-4</w:t>
      </w:r>
      <w:r w:rsidR="008171F0">
        <w:rPr>
          <w:rFonts w:cstheme="minorHAnsi"/>
          <w:lang w:val="en-US"/>
        </w:rPr>
        <w:t xml:space="preserve"> ºC</w:t>
      </w:r>
      <w:r w:rsidR="003B3F1F">
        <w:rPr>
          <w:rFonts w:cstheme="minorHAnsi"/>
          <w:lang w:val="en-US"/>
        </w:rPr>
        <w:t xml:space="preserve"> in winter</w:t>
      </w:r>
      <w:r w:rsidR="00FD42B8">
        <w:rPr>
          <w:rFonts w:cstheme="minorHAnsi"/>
          <w:lang w:val="en-US"/>
        </w:rPr>
        <w:t xml:space="preserve"> (Fig 3A, </w:t>
      </w:r>
      <w:commentRangeStart w:id="414"/>
      <w:r w:rsidR="00FD42B8">
        <w:rPr>
          <w:rFonts w:cstheme="minorHAnsi"/>
          <w:lang w:val="en-US"/>
        </w:rPr>
        <w:t>red lines</w:t>
      </w:r>
      <w:commentRangeEnd w:id="414"/>
      <w:r w:rsidR="00FD128D">
        <w:rPr>
          <w:rStyle w:val="Refdecomentario"/>
        </w:rPr>
        <w:commentReference w:id="414"/>
      </w:r>
      <w:r w:rsidR="00FD42B8">
        <w:rPr>
          <w:rFonts w:cstheme="minorHAnsi"/>
          <w:lang w:val="en-US"/>
        </w:rPr>
        <w:t>)</w:t>
      </w:r>
      <w:r w:rsidR="008171F0">
        <w:rPr>
          <w:rFonts w:cstheme="minorHAnsi"/>
          <w:lang w:val="en-US"/>
        </w:rPr>
        <w:t xml:space="preserve">. </w:t>
      </w:r>
      <w:r w:rsidR="00AD7CEA" w:rsidRPr="00AD7CEA">
        <w:rPr>
          <w:rFonts w:cstheme="minorHAnsi"/>
          <w:highlight w:val="yellow"/>
          <w:lang w:val="en-US"/>
        </w:rPr>
        <w:t xml:space="preserve">ADD days with water stress in </w:t>
      </w:r>
      <w:r w:rsidR="00AD7CEA">
        <w:rPr>
          <w:rFonts w:cstheme="minorHAnsi"/>
          <w:highlight w:val="yellow"/>
          <w:lang w:val="en-US"/>
        </w:rPr>
        <w:t xml:space="preserve">the </w:t>
      </w:r>
      <w:r w:rsidR="00AD7CEA" w:rsidRPr="00AD7CEA">
        <w:rPr>
          <w:rFonts w:cstheme="minorHAnsi"/>
          <w:highlight w:val="yellow"/>
          <w:lang w:val="en-US"/>
        </w:rPr>
        <w:t xml:space="preserve">growing </w:t>
      </w:r>
      <w:r w:rsidR="00AD7CEA" w:rsidRPr="002C5196">
        <w:rPr>
          <w:rFonts w:cstheme="minorHAnsi"/>
          <w:highlight w:val="yellow"/>
          <w:lang w:val="en-US"/>
        </w:rPr>
        <w:t>season</w:t>
      </w:r>
      <w:r w:rsidR="002C5196" w:rsidRPr="002C5196">
        <w:rPr>
          <w:rFonts w:cstheme="minorHAnsi"/>
          <w:highlight w:val="yellow"/>
          <w:lang w:val="en-US"/>
        </w:rPr>
        <w:t xml:space="preserve"> and mean of days with </w:t>
      </w:r>
      <w:r w:rsidR="002C5196" w:rsidRPr="00DB3EE2">
        <w:rPr>
          <w:rFonts w:cstheme="minorHAnsi"/>
          <w:highlight w:val="yellow"/>
          <w:lang w:val="en-US"/>
        </w:rPr>
        <w:t xml:space="preserve">snow (high variations according to </w:t>
      </w:r>
      <w:r w:rsidR="00DB3EE2" w:rsidRPr="00DB3EE2">
        <w:rPr>
          <w:rFonts w:cstheme="minorHAnsi"/>
          <w:highlight w:val="yellow"/>
          <w:lang w:val="en-US"/>
        </w:rPr>
        <w:t>orientation of slope)</w:t>
      </w:r>
      <w:r w:rsidR="0039142E" w:rsidRPr="00AC319B">
        <w:rPr>
          <w:rFonts w:cstheme="minorHAnsi"/>
          <w:lang w:val="en-US"/>
        </w:rPr>
        <w:t xml:space="preserve">. </w:t>
      </w:r>
    </w:p>
    <w:p w14:paraId="3B07A966" w14:textId="14240550" w:rsidR="004C631E" w:rsidDel="002D418A" w:rsidRDefault="00255CB6" w:rsidP="002D07AE">
      <w:pPr>
        <w:spacing w:line="360" w:lineRule="auto"/>
        <w:ind w:firstLine="709"/>
        <w:jc w:val="both"/>
        <w:rPr>
          <w:del w:id="415" w:author="EDUARDO FERNANDEZ PASCUAL" w:date="2024-01-17T10:49:00Z"/>
          <w:noProof/>
          <w:lang w:val="ca-ES" w:eastAsia="ca-ES"/>
        </w:rPr>
      </w:pPr>
      <w:del w:id="416" w:author="EDUARDO FERNANDEZ PASCUAL" w:date="2024-01-17T10:46:00Z">
        <w:r w:rsidDel="00F13F12">
          <w:delText xml:space="preserve">To </w:delText>
        </w:r>
      </w:del>
      <w:del w:id="417" w:author="EDUARDO FERNANDEZ PASCUAL" w:date="2024-01-17T10:49:00Z">
        <w:r w:rsidDel="002D418A">
          <w:delText xml:space="preserve">confirm </w:delText>
        </w:r>
      </w:del>
      <w:del w:id="418" w:author="EDUARDO FERNANDEZ PASCUAL" w:date="2024-01-17T10:47:00Z">
        <w:r w:rsidR="00E87F96" w:rsidDel="0057537C">
          <w:delText>previous</w:delText>
        </w:r>
        <w:r w:rsidR="00A744DA" w:rsidDel="0057537C">
          <w:delText xml:space="preserve"> literature </w:delText>
        </w:r>
        <w:r w:rsidR="00D219BC" w:rsidDel="0057537C">
          <w:delText>reports</w:delText>
        </w:r>
        <w:r w:rsidR="006D1ABD" w:rsidDel="0057537C">
          <w:delText xml:space="preserve"> which</w:delText>
        </w:r>
        <w:r w:rsidR="00A744DA" w:rsidDel="0057537C">
          <w:delText xml:space="preserve"> </w:delText>
        </w:r>
        <w:r w:rsidR="006D1ABD" w:rsidDel="0057537C">
          <w:delText>state</w:delText>
        </w:r>
      </w:del>
      <w:del w:id="419" w:author="EDUARDO FERNANDEZ PASCUAL" w:date="2024-01-17T10:49:00Z">
        <w:r w:rsidR="006D1ABD" w:rsidDel="002D418A">
          <w:delText xml:space="preserve"> that</w:delText>
        </w:r>
        <w:r w:rsidR="00A744DA" w:rsidDel="002D418A">
          <w:delText xml:space="preserve"> warmer </w:delText>
        </w:r>
      </w:del>
      <w:del w:id="420" w:author="EDUARDO FERNANDEZ PASCUAL" w:date="2024-01-17T10:47:00Z">
        <w:r w:rsidR="00A744DA" w:rsidDel="0057537C">
          <w:delText>soils</w:delText>
        </w:r>
      </w:del>
      <w:del w:id="421" w:author="EDUARDO FERNANDEZ PASCUAL" w:date="2024-01-17T10:49:00Z">
        <w:r w:rsidR="00A744DA" w:rsidDel="002D418A">
          <w:delText xml:space="preserve"> </w:delText>
        </w:r>
        <w:r w:rsidR="00FD42B8" w:rsidDel="002D418A">
          <w:delText>also</w:delText>
        </w:r>
        <w:r w:rsidR="00A744DA" w:rsidDel="002D418A">
          <w:delText xml:space="preserve"> </w:delText>
        </w:r>
      </w:del>
      <w:del w:id="422" w:author="EDUARDO FERNANDEZ PASCUAL" w:date="2024-01-17T10:47:00Z">
        <w:r w:rsidR="00FD42B8" w:rsidDel="0057537C">
          <w:delText>become</w:delText>
        </w:r>
        <w:r w:rsidR="00A744DA" w:rsidDel="0057537C">
          <w:delText xml:space="preserve"> </w:delText>
        </w:r>
      </w:del>
      <w:del w:id="423" w:author="EDUARDO FERNANDEZ PASCUAL" w:date="2024-01-17T10:49:00Z">
        <w:r w:rsidR="00A744DA" w:rsidDel="002D418A">
          <w:delText>drier</w:delText>
        </w:r>
      </w:del>
      <w:del w:id="424" w:author="EDUARDO FERNANDEZ PASCUAL" w:date="2024-01-17T10:47:00Z">
        <w:r w:rsidR="00FD42B8" w:rsidDel="0057537C">
          <w:delText>,</w:delText>
        </w:r>
      </w:del>
      <w:del w:id="425" w:author="EDUARDO FERNANDEZ PASCUAL" w:date="2024-01-17T10:49:00Z">
        <w:r w:rsidR="00A744DA" w:rsidDel="002D418A">
          <w:delText xml:space="preserve"> </w:delText>
        </w:r>
        <w:r w:rsidR="003204BD" w:rsidDel="002D418A">
          <w:delText xml:space="preserve">we took our </w:delText>
        </w:r>
        <w:r w:rsidR="0003127E" w:rsidDel="002D418A">
          <w:delText xml:space="preserve">temperatures </w:delText>
        </w:r>
        <w:r w:rsidR="003204BD" w:rsidDel="002D418A">
          <w:delText>measures</w:delText>
        </w:r>
        <w:r w:rsidR="0003127E" w:rsidDel="002D418A">
          <w:delText xml:space="preserve"> (transformed as growing degree days, see details </w:delText>
        </w:r>
        <w:r w:rsidR="00037777" w:rsidDel="002D418A">
          <w:delText>in 2.3 microclimatic indices</w:delText>
        </w:r>
        <w:r w:rsidR="0003127E" w:rsidDel="002D418A">
          <w:delText>)</w:delText>
        </w:r>
        <w:r w:rsidR="003204BD" w:rsidDel="002D418A">
          <w:delText xml:space="preserve"> and plotted </w:delText>
        </w:r>
      </w:del>
      <w:del w:id="426" w:author="EDUARDO FERNANDEZ PASCUAL" w:date="2024-01-17T10:47:00Z">
        <w:r w:rsidR="003204BD" w:rsidDel="00D26A70">
          <w:delText>it</w:delText>
        </w:r>
      </w:del>
      <w:del w:id="427" w:author="EDUARDO FERNANDEZ PASCUAL" w:date="2024-01-17T10:49:00Z">
        <w:r w:rsidR="003204BD" w:rsidDel="002D418A">
          <w:delText xml:space="preserve"> against</w:delText>
        </w:r>
        <w:r w:rsidDel="002D418A">
          <w:delText xml:space="preserve"> </w:delText>
        </w:r>
        <w:r w:rsidR="005954E3" w:rsidDel="002D418A">
          <w:delText>the</w:delText>
        </w:r>
        <w:r w:rsidDel="002D418A">
          <w:delText xml:space="preserve"> </w:delText>
        </w:r>
      </w:del>
      <w:del w:id="428" w:author="EDUARDO FERNANDEZ PASCUAL" w:date="2024-01-17T10:45:00Z">
        <w:r w:rsidR="0003127E" w:rsidDel="003B5386">
          <w:delText>ac</w:delText>
        </w:r>
      </w:del>
      <w:del w:id="429" w:author="EDUARDO FERNANDEZ PASCUAL" w:date="2024-01-17T10:49:00Z">
        <w:r w:rsidR="0003127E" w:rsidDel="002D418A">
          <w:delText xml:space="preserve">cumulative </w:delText>
        </w:r>
        <w:r w:rsidDel="002D418A">
          <w:delText xml:space="preserve">water </w:delText>
        </w:r>
        <w:r w:rsidR="003204BD" w:rsidDel="002D418A">
          <w:delText>potentials values</w:delText>
        </w:r>
        <w:r w:rsidDel="002D418A">
          <w:delText xml:space="preserve"> at the </w:delText>
        </w:r>
        <w:r w:rsidR="00FE67BE" w:rsidDel="002D418A">
          <w:delText>subpopulation</w:delText>
        </w:r>
        <w:r w:rsidDel="002D418A">
          <w:delText xml:space="preserve"> level</w:delText>
        </w:r>
        <w:r w:rsidR="005954E3" w:rsidDel="002D418A">
          <w:delText>.</w:delText>
        </w:r>
        <w:r w:rsidDel="002D418A">
          <w:delText xml:space="preserve"> </w:delText>
        </w:r>
        <w:r w:rsidR="005954E3" w:rsidDel="002D418A">
          <w:delText>W</w:delText>
        </w:r>
        <w:r w:rsidDel="002D418A">
          <w:delText>e used Microlog SP3 data collected for our four summits in 2022 and 2023 to test if</w:delText>
        </w:r>
        <w:r w:rsidR="005954E3" w:rsidDel="002D418A">
          <w:delText>, as expected,</w:delText>
        </w:r>
        <w:r w:rsidDel="002D418A">
          <w:delText xml:space="preserve"> there was a positive relationship between GDD and water potential</w:delText>
        </w:r>
        <w:r w:rsidR="00FE67BE" w:rsidDel="002D418A">
          <w:delText xml:space="preserve"> (</w:delText>
        </w:r>
        <w:r w:rsidR="00FE67BE" w:rsidRPr="00F5009E" w:rsidDel="002D418A">
          <w:delText>ΣΨ</w:delText>
        </w:r>
        <w:r w:rsidR="00FE67BE" w:rsidDel="002D418A">
          <w:rPr>
            <w:rFonts w:ascii="Arial" w:hAnsi="Arial" w:cs="Arial"/>
            <w:color w:val="4D5156"/>
            <w:sz w:val="21"/>
            <w:szCs w:val="21"/>
            <w:shd w:val="clear" w:color="auto" w:fill="FFFFFF"/>
          </w:rPr>
          <w:delText xml:space="preserve">, </w:delText>
        </w:r>
        <w:r w:rsidR="00FE67BE" w:rsidDel="002D418A">
          <w:delText>R</w:delText>
        </w:r>
        <w:r w:rsidR="00FE67BE" w:rsidRPr="00954E4C" w:rsidDel="002D418A">
          <w:rPr>
            <w:vertAlign w:val="superscript"/>
          </w:rPr>
          <w:delText>2</w:delText>
        </w:r>
        <w:r w:rsidR="00FE67BE" w:rsidDel="002D418A">
          <w:delText>=0.69, Fig 3B)</w:delText>
        </w:r>
        <w:r w:rsidR="00037777" w:rsidDel="002D418A">
          <w:delText xml:space="preserve"> i.e. warmer years are also drier years.</w:delText>
        </w:r>
        <w:r w:rsidDel="002D418A">
          <w:delText xml:space="preserve"> </w:delText>
        </w:r>
      </w:del>
    </w:p>
    <w:p w14:paraId="550ED82E" w14:textId="0D7A04F1" w:rsidR="0068503C" w:rsidRPr="00F07FD2" w:rsidRDefault="0068503C" w:rsidP="002D07AE">
      <w:pPr>
        <w:pStyle w:val="Ttulo3"/>
        <w:spacing w:line="360" w:lineRule="auto"/>
        <w:jc w:val="both"/>
        <w:rPr>
          <w:lang w:val="en-US"/>
        </w:rPr>
      </w:pPr>
      <w:r w:rsidRPr="00F07FD2">
        <w:rPr>
          <w:lang w:val="en-US"/>
        </w:rPr>
        <w:t>2.</w:t>
      </w:r>
      <w:r w:rsidR="00B6645D">
        <w:rPr>
          <w:lang w:val="en-US"/>
        </w:rPr>
        <w:t>3</w:t>
      </w:r>
      <w:r w:rsidR="00A559B2" w:rsidRPr="00F07FD2">
        <w:rPr>
          <w:lang w:val="en-US"/>
        </w:rPr>
        <w:t>.</w:t>
      </w:r>
      <w:r w:rsidRPr="00F07FD2">
        <w:rPr>
          <w:lang w:val="en-US"/>
        </w:rPr>
        <w:t xml:space="preserve"> </w:t>
      </w:r>
      <w:r w:rsidR="00B63458">
        <w:rPr>
          <w:lang w:val="en-US"/>
        </w:rPr>
        <w:t>Micro</w:t>
      </w:r>
      <w:r w:rsidR="00B6645D" w:rsidRPr="00F07FD2">
        <w:rPr>
          <w:lang w:val="en-US"/>
        </w:rPr>
        <w:t xml:space="preserve">climatic </w:t>
      </w:r>
      <w:r w:rsidR="00B6645D">
        <w:rPr>
          <w:lang w:val="en-US"/>
        </w:rPr>
        <w:t>i</w:t>
      </w:r>
      <w:r w:rsidR="00B6645D" w:rsidRPr="00F07FD2">
        <w:rPr>
          <w:lang w:val="en-US"/>
        </w:rPr>
        <w:t>ndices</w:t>
      </w:r>
    </w:p>
    <w:p w14:paraId="7AC98DDF" w14:textId="77777777" w:rsidR="002D418A" w:rsidRDefault="0068503C" w:rsidP="00037777">
      <w:pPr>
        <w:spacing w:line="360" w:lineRule="auto"/>
        <w:ind w:firstLine="709"/>
        <w:jc w:val="both"/>
        <w:rPr>
          <w:ins w:id="430" w:author="EDUARDO FERNANDEZ PASCUAL" w:date="2024-01-17T10:49:00Z"/>
        </w:rPr>
      </w:pPr>
      <w:r w:rsidRPr="000A5F58">
        <w:t xml:space="preserve">We used </w:t>
      </w:r>
      <w:r w:rsidR="009F5875" w:rsidRPr="000A5F58">
        <w:t xml:space="preserve">the </w:t>
      </w:r>
      <w:r w:rsidR="006D7E11">
        <w:t>records</w:t>
      </w:r>
      <w:r w:rsidRPr="000A5F58">
        <w:t xml:space="preserve"> of </w:t>
      </w:r>
      <w:r w:rsidR="009F5875" w:rsidRPr="000A5F58">
        <w:t xml:space="preserve">our dataloggers </w:t>
      </w:r>
      <w:r w:rsidRPr="000A5F58">
        <w:t xml:space="preserve">to calculate soil </w:t>
      </w:r>
      <w:r w:rsidR="00B63458">
        <w:t>micro</w:t>
      </w:r>
      <w:r w:rsidR="00B63458" w:rsidRPr="000A5F58">
        <w:t xml:space="preserve">climatic </w:t>
      </w:r>
      <w:r w:rsidRPr="000A5F58">
        <w:t>indices</w:t>
      </w:r>
      <w:r w:rsidR="00D802B4">
        <w:t xml:space="preserve"> as in </w:t>
      </w:r>
      <w:r w:rsidR="00D802B4" w:rsidRPr="00D802B4">
        <w:rPr>
          <w:highlight w:val="yellow"/>
        </w:rPr>
        <w:t xml:space="preserve">Paper </w:t>
      </w:r>
      <w:proofErr w:type="spellStart"/>
      <w:r w:rsidR="00D802B4" w:rsidRPr="00D802B4">
        <w:rPr>
          <w:highlight w:val="yellow"/>
        </w:rPr>
        <w:t>picos</w:t>
      </w:r>
      <w:proofErr w:type="spellEnd"/>
      <w:r w:rsidRPr="000A5F58">
        <w:t xml:space="preserve">. For comparison, we homogenized the data </w:t>
      </w:r>
      <w:r w:rsidR="00DB3EE2">
        <w:t>between</w:t>
      </w:r>
      <w:r w:rsidRPr="000A5F58">
        <w:t xml:space="preserve"> the </w:t>
      </w:r>
      <w:r w:rsidR="001E6AED" w:rsidRPr="000A5F58">
        <w:t xml:space="preserve">two </w:t>
      </w:r>
      <w:r w:rsidR="006318EA">
        <w:t>data</w:t>
      </w:r>
      <w:r w:rsidR="00F80A0F">
        <w:t xml:space="preserve"> loggers </w:t>
      </w:r>
      <w:r w:rsidR="006302EB">
        <w:t>(Micro</w:t>
      </w:r>
      <w:r w:rsidR="008D3EAE">
        <w:t>L</w:t>
      </w:r>
      <w:r w:rsidR="006302EB">
        <w:t xml:space="preserve">og SP3 and </w:t>
      </w:r>
      <w:proofErr w:type="spellStart"/>
      <w:r w:rsidR="006302EB">
        <w:t>iButtons</w:t>
      </w:r>
      <w:proofErr w:type="spellEnd"/>
      <w:r w:rsidR="006302EB">
        <w:t>)</w:t>
      </w:r>
      <w:r w:rsidR="006302EB" w:rsidRPr="000A5F58" w:rsidDel="006302EB">
        <w:t xml:space="preserve"> </w:t>
      </w:r>
      <w:r w:rsidR="008E2BB3">
        <w:t xml:space="preserve">by </w:t>
      </w:r>
      <w:r w:rsidR="006302EB">
        <w:t>k</w:t>
      </w:r>
      <w:r w:rsidRPr="000A5F58">
        <w:t xml:space="preserve">eeping the same </w:t>
      </w:r>
      <w:r w:rsidR="008E2BB3">
        <w:t xml:space="preserve">recording </w:t>
      </w:r>
      <w:r w:rsidR="00C47D86">
        <w:t>frequency</w:t>
      </w:r>
      <w:r w:rsidR="008E2BB3">
        <w:t xml:space="preserve"> (</w:t>
      </w:r>
      <w:r w:rsidR="00C47D86">
        <w:t xml:space="preserve">every </w:t>
      </w:r>
      <w:r w:rsidR="00954E4C">
        <w:t xml:space="preserve">four </w:t>
      </w:r>
      <w:r w:rsidR="00C47D86">
        <w:t>hours</w:t>
      </w:r>
      <w:r w:rsidR="008E2BB3">
        <w:t xml:space="preserve">) </w:t>
      </w:r>
      <w:r w:rsidR="00C47D86">
        <w:t xml:space="preserve">and the </w:t>
      </w:r>
      <w:proofErr w:type="gramStart"/>
      <w:r w:rsidR="00C47D86">
        <w:t>time period</w:t>
      </w:r>
      <w:proofErr w:type="gramEnd"/>
      <w:r w:rsidR="00C47D86">
        <w:t xml:space="preserve"> with records for all loggers (the </w:t>
      </w:r>
      <w:r w:rsidR="00D802B4" w:rsidRPr="00D802B4">
        <w:t>321</w:t>
      </w:r>
      <w:r w:rsidR="00D802B4">
        <w:t xml:space="preserve"> </w:t>
      </w:r>
      <w:r w:rsidRPr="000A5F58">
        <w:t>calendar days</w:t>
      </w:r>
      <w:r w:rsidR="00006EB2" w:rsidRPr="000A5F58">
        <w:t xml:space="preserve"> </w:t>
      </w:r>
      <w:r w:rsidR="00C60D36">
        <w:t xml:space="preserve">from </w:t>
      </w:r>
      <w:r w:rsidR="00C60D36" w:rsidRPr="00C60D36">
        <w:t>12 J</w:t>
      </w:r>
      <w:r w:rsidR="00D25BB2">
        <w:t>uly 2021 to 29 May 2022</w:t>
      </w:r>
      <w:r w:rsidR="00C47D86">
        <w:t>)</w:t>
      </w:r>
      <w:r w:rsidRPr="000A5F58">
        <w:t xml:space="preserve">. We calculated bioclimatic indices based on </w:t>
      </w:r>
      <w:proofErr w:type="spellStart"/>
      <w:r w:rsidR="001704A4" w:rsidRPr="000A5F58">
        <w:t>WorldClim</w:t>
      </w:r>
      <w:proofErr w:type="spellEnd"/>
      <w:r w:rsidR="001704A4" w:rsidRPr="000A5F58">
        <w:t xml:space="preserve"> </w:t>
      </w:r>
      <w:r w:rsidRPr="000A5F58">
        <w:t xml:space="preserve">standard </w:t>
      </w:r>
      <w:r w:rsidR="00064ED2">
        <w:t xml:space="preserve">bioclimatic </w:t>
      </w:r>
      <w:r w:rsidRPr="000A5F58">
        <w:t xml:space="preserve">variables (Fick &amp; </w:t>
      </w:r>
      <w:proofErr w:type="spellStart"/>
      <w:r w:rsidRPr="000A5F58">
        <w:t>Hijmans</w:t>
      </w:r>
      <w:proofErr w:type="spellEnd"/>
      <w:r w:rsidRPr="000A5F58">
        <w:t xml:space="preserve"> 2017), together with other variables </w:t>
      </w:r>
      <w:r w:rsidR="00064ED2" w:rsidRPr="000A5F58">
        <w:t xml:space="preserve">relevant </w:t>
      </w:r>
      <w:r w:rsidR="00064ED2">
        <w:t>for</w:t>
      </w:r>
      <w:r w:rsidR="00064ED2" w:rsidRPr="000A5F58">
        <w:t xml:space="preserve"> </w:t>
      </w:r>
      <w:r w:rsidR="003911E7">
        <w:t xml:space="preserve">describing </w:t>
      </w:r>
      <w:r w:rsidRPr="000A5F58">
        <w:t xml:space="preserve">alpine </w:t>
      </w:r>
      <w:r w:rsidR="00F80A0F" w:rsidRPr="000A5F58">
        <w:t>micro topograp</w:t>
      </w:r>
      <w:r w:rsidR="00F80A0F">
        <w:t>hical</w:t>
      </w:r>
      <w:r w:rsidR="003911E7">
        <w:t xml:space="preserve"> gradients</w:t>
      </w:r>
      <w:r w:rsidRPr="000A5F58">
        <w:t xml:space="preserve">. </w:t>
      </w:r>
      <w:r w:rsidR="00324D6F">
        <w:t>W</w:t>
      </w:r>
      <w:r w:rsidR="00987BCF">
        <w:t xml:space="preserve">e selected 6 </w:t>
      </w:r>
      <w:r w:rsidR="00324D6F">
        <w:t>temperature</w:t>
      </w:r>
      <w:r w:rsidR="006F0010">
        <w:t>-</w:t>
      </w:r>
      <w:r w:rsidR="00324D6F">
        <w:t xml:space="preserve">related </w:t>
      </w:r>
      <w:r w:rsidR="00987BCF">
        <w:t xml:space="preserve">indices: </w:t>
      </w:r>
      <w:r w:rsidRPr="00324D6F">
        <w:t xml:space="preserve">(1) bio1 = annual mean temperature; (2) bio2 = mean diurnal range, i.e. the mean of the monthly differences between maximum and minimum temperatures; (3) bio7 = temperature annual range; i.e. the difference between the maximum temperature of the warmest month and the minimum temperature of the coldest month; (4) snow = the number of days of snow cover, when </w:t>
      </w:r>
      <w:r w:rsidR="00DE76B5" w:rsidRPr="00324D6F">
        <w:t xml:space="preserve">the </w:t>
      </w:r>
      <w:r w:rsidRPr="00324D6F">
        <w:t xml:space="preserve">soil temperature is around 0 ºC, calculated for the period in which the maximum temperature was &lt; 0.5 ºC and the minimum temperature was &gt; -0.5 ºC; (5) FDD = freezing degree days, i.e. the sum of daily mean temperatures for days in which the mean temperature was below 0 ºC (Choler 2018); and (6) GDD = growing degree days, i.e. the sum of daily mean temperatures for days in which the soil </w:t>
      </w:r>
      <w:r w:rsidRPr="00324D6F">
        <w:lastRenderedPageBreak/>
        <w:t>mean temperature at five cm deep was above 5 ºC (Körner 2021). For</w:t>
      </w:r>
      <w:r w:rsidR="001E4B50">
        <w:t xml:space="preserve"> easier interpretation of</w:t>
      </w:r>
      <w:r w:rsidRPr="00324D6F">
        <w:t xml:space="preserve"> FDD, we transformed the values from negative to positive, so higher values represent more freezing. </w:t>
      </w:r>
    </w:p>
    <w:p w14:paraId="6B8C4798" w14:textId="2F30B62C" w:rsidR="00237EE6" w:rsidRDefault="0068503C" w:rsidP="00037777">
      <w:pPr>
        <w:spacing w:line="360" w:lineRule="auto"/>
        <w:ind w:firstLine="709"/>
        <w:jc w:val="both"/>
        <w:rPr>
          <w:ins w:id="431" w:author="EDUARDO FERNANDEZ PASCUAL" w:date="2024-01-17T10:49:00Z"/>
        </w:rPr>
      </w:pPr>
      <w:r w:rsidRPr="00324D6F">
        <w:t xml:space="preserve">To identify the main gradients of microclimatic variability, we conducted a principal component analysis (PCA) </w:t>
      </w:r>
      <w:r w:rsidR="00D802B4" w:rsidRPr="00324D6F">
        <w:t>including</w:t>
      </w:r>
      <w:r w:rsidRPr="00324D6F">
        <w:t xml:space="preserve"> </w:t>
      </w:r>
      <w:r w:rsidR="007C50FF" w:rsidRPr="00324D6F">
        <w:t>all</w:t>
      </w:r>
      <w:r w:rsidRPr="00324D6F">
        <w:t xml:space="preserve"> bioclimatic indices</w:t>
      </w:r>
      <w:r w:rsidR="007A5222">
        <w:t xml:space="preserve"> (</w:t>
      </w:r>
      <w:r w:rsidR="003F41A0">
        <w:t>Fig</w:t>
      </w:r>
      <w:r w:rsidR="007A5222">
        <w:t xml:space="preserve"> 3</w:t>
      </w:r>
      <w:r w:rsidR="00483CEA">
        <w:t>C</w:t>
      </w:r>
      <w:r w:rsidR="00D802B4" w:rsidRPr="00324D6F">
        <w:t>)</w:t>
      </w:r>
      <w:r w:rsidRPr="00324D6F">
        <w:t>.</w:t>
      </w:r>
      <w:r w:rsidR="003321EA" w:rsidRPr="003321EA">
        <w:rPr>
          <w:noProof/>
          <w:lang w:val="ca-ES" w:eastAsia="ca-ES"/>
        </w:rPr>
        <w:t xml:space="preserve"> </w:t>
      </w:r>
      <w:r w:rsidR="00B61F23">
        <w:t xml:space="preserve">Axis 1 of the PCA explained </w:t>
      </w:r>
      <w:r w:rsidR="00284374" w:rsidRPr="00A67F84">
        <w:t>64%</w:t>
      </w:r>
      <w:r w:rsidR="00B61F23">
        <w:t xml:space="preserve"> of the variance and ordered </w:t>
      </w:r>
      <w:r w:rsidR="0073638D">
        <w:t>the 78 plots</w:t>
      </w:r>
      <w:r w:rsidR="00B61F23">
        <w:t xml:space="preserve"> along a gradient of </w:t>
      </w:r>
      <w:proofErr w:type="spellStart"/>
      <w:r w:rsidR="00B61F23">
        <w:t>thermicity</w:t>
      </w:r>
      <w:proofErr w:type="spellEnd"/>
      <w:r w:rsidR="000C23A4">
        <w:t>, towards which the greatest contribution was made by GDD</w:t>
      </w:r>
      <w:r w:rsidR="00284374">
        <w:t xml:space="preserve"> (23.4)</w:t>
      </w:r>
      <w:r w:rsidR="00954E4C">
        <w:t xml:space="preserve"> and</w:t>
      </w:r>
      <w:r w:rsidR="000C23A4">
        <w:t xml:space="preserve"> </w:t>
      </w:r>
      <w:r w:rsidR="007A5222">
        <w:t>bio1 (23.5)</w:t>
      </w:r>
      <w:r w:rsidR="000C23A4">
        <w:t>.</w:t>
      </w:r>
      <w:r w:rsidR="00B61F23">
        <w:t xml:space="preserve"> </w:t>
      </w:r>
      <w:r w:rsidR="00284374">
        <w:t xml:space="preserve">GDD was highly correlated with bio1, bio2 and bio7 (&gt; </w:t>
      </w:r>
      <w:r w:rsidR="00954E4C">
        <w:t>70</w:t>
      </w:r>
      <w:r w:rsidR="00284374" w:rsidRPr="00954E4C">
        <w:t>%</w:t>
      </w:r>
      <w:r w:rsidR="008E5830">
        <w:t xml:space="preserve">, details in </w:t>
      </w:r>
      <w:r w:rsidR="008E5830" w:rsidRPr="008E5830">
        <w:rPr>
          <w:highlight w:val="yellow"/>
        </w:rPr>
        <w:t>Supplementary xxx</w:t>
      </w:r>
      <w:r w:rsidR="00284374">
        <w:t>)</w:t>
      </w:r>
      <w:ins w:id="432" w:author="EDUARDO FERNANDEZ PASCUAL" w:date="2024-01-17T10:49:00Z">
        <w:r w:rsidR="002D418A">
          <w:t>.</w:t>
        </w:r>
      </w:ins>
      <w:r w:rsidR="00284374">
        <w:t xml:space="preserve"> </w:t>
      </w:r>
      <w:del w:id="433" w:author="EDUARDO FERNANDEZ PASCUAL" w:date="2024-01-17T10:49:00Z">
        <w:r w:rsidR="0073638D" w:rsidDel="002D418A">
          <w:delText>t</w:delText>
        </w:r>
        <w:r w:rsidR="00A67F84" w:rsidDel="002D418A">
          <w:delText>hus</w:delText>
        </w:r>
      </w:del>
      <w:ins w:id="434" w:author="EDUARDO FERNANDEZ PASCUAL" w:date="2024-01-17T10:49:00Z">
        <w:r w:rsidR="002D418A">
          <w:t>Therefore</w:t>
        </w:r>
      </w:ins>
      <w:r w:rsidR="00A67F84">
        <w:t xml:space="preserve">, </w:t>
      </w:r>
      <w:r w:rsidR="00284374">
        <w:t>we decided to</w:t>
      </w:r>
      <w:r w:rsidR="00A67F84">
        <w:t xml:space="preserve"> use </w:t>
      </w:r>
      <w:r w:rsidR="00324D6F">
        <w:t xml:space="preserve">GDD </w:t>
      </w:r>
      <w:r w:rsidR="002B403F">
        <w:t>as the single best descriptor of microclimatic variability for further analyses</w:t>
      </w:r>
      <w:r w:rsidR="00A67F84" w:rsidRPr="00A67F84">
        <w:t>.</w:t>
      </w:r>
      <w:r w:rsidR="005A3030">
        <w:t xml:space="preserve"> </w:t>
      </w:r>
    </w:p>
    <w:p w14:paraId="2EBFD876" w14:textId="2007C174" w:rsidR="002D418A" w:rsidRPr="003F41A0" w:rsidRDefault="002D418A" w:rsidP="002D418A">
      <w:pPr>
        <w:spacing w:line="360" w:lineRule="auto"/>
        <w:ind w:firstLine="709"/>
        <w:jc w:val="both"/>
        <w:rPr>
          <w:noProof/>
          <w:lang w:val="ca-ES" w:eastAsia="ca-ES"/>
        </w:rPr>
      </w:pPr>
      <w:ins w:id="435" w:author="EDUARDO FERNANDEZ PASCUAL" w:date="2024-01-17T10:49:00Z">
        <w:r>
          <w:t xml:space="preserve">Since we only had water stress measurements for the central plots, we had to confirm the expectation that warmer microsites were also drier. To do this, we took our </w:t>
        </w:r>
        <w:r w:rsidR="003F3467">
          <w:t>GDD</w:t>
        </w:r>
        <w:r>
          <w:t xml:space="preserve"> measures and plotted them against the cumulative water potentials values at the subpopulation level, when available. We used Microlog SP3 data collected for our four summits in 2022 and 2023 to test if, as expected, there was a positive relationship between GDD and water potential (</w:t>
        </w:r>
        <w:r w:rsidRPr="00F5009E">
          <w:t>ΣΨ</w:t>
        </w:r>
        <w:r>
          <w:rPr>
            <w:rFonts w:ascii="Arial" w:hAnsi="Arial" w:cs="Arial"/>
            <w:color w:val="4D5156"/>
            <w:sz w:val="21"/>
            <w:szCs w:val="21"/>
            <w:shd w:val="clear" w:color="auto" w:fill="FFFFFF"/>
          </w:rPr>
          <w:t xml:space="preserve">, </w:t>
        </w:r>
        <w:r>
          <w:t>R</w:t>
        </w:r>
        <w:r w:rsidRPr="00954E4C">
          <w:rPr>
            <w:vertAlign w:val="superscript"/>
          </w:rPr>
          <w:t>2</w:t>
        </w:r>
        <w:r>
          <w:t xml:space="preserve">=0.69, Fig 3B) i.e. warmer years are also drier years. </w:t>
        </w:r>
      </w:ins>
    </w:p>
    <w:p w14:paraId="0C2E5821" w14:textId="4E116F95" w:rsidR="00B500F2" w:rsidRDefault="0068503C" w:rsidP="002D07AE">
      <w:pPr>
        <w:pStyle w:val="Ttulo3"/>
        <w:spacing w:line="360" w:lineRule="auto"/>
        <w:jc w:val="both"/>
      </w:pPr>
      <w:r>
        <w:t>2.</w:t>
      </w:r>
      <w:r w:rsidR="00ED4BDD">
        <w:t>4</w:t>
      </w:r>
      <w:r w:rsidR="00A559B2">
        <w:t>.</w:t>
      </w:r>
      <w:r>
        <w:t xml:space="preserve"> </w:t>
      </w:r>
      <w:r w:rsidR="00D25BB2">
        <w:t>See</w:t>
      </w:r>
      <w:r w:rsidR="00B500F2">
        <w:t xml:space="preserve">d </w:t>
      </w:r>
      <w:r w:rsidR="00F850DE">
        <w:t>collection</w:t>
      </w:r>
    </w:p>
    <w:p w14:paraId="3C4E047A" w14:textId="1D10003E" w:rsidR="003845EA" w:rsidRDefault="00663006" w:rsidP="0073638D">
      <w:pPr>
        <w:spacing w:line="360" w:lineRule="auto"/>
        <w:ind w:firstLine="709"/>
        <w:jc w:val="both"/>
        <w:rPr>
          <w:lang w:val="en-US"/>
        </w:rPr>
      </w:pPr>
      <w:r>
        <w:t xml:space="preserve">We </w:t>
      </w:r>
      <w:r w:rsidR="00F66105">
        <w:t xml:space="preserve">sampled </w:t>
      </w:r>
      <w:r w:rsidR="00D25BB2">
        <w:t>see</w:t>
      </w:r>
      <w:r w:rsidR="00165571">
        <w:t xml:space="preserve">ds </w:t>
      </w:r>
      <w:r w:rsidR="004D5882">
        <w:t xml:space="preserve">of </w:t>
      </w:r>
      <w:r w:rsidR="004D5882" w:rsidRPr="00D25BB2">
        <w:rPr>
          <w:i/>
          <w:iCs/>
        </w:rPr>
        <w:t>D. langeanus</w:t>
      </w:r>
      <w:r w:rsidR="004D5882">
        <w:t xml:space="preserve"> from each plot</w:t>
      </w:r>
      <w:r w:rsidR="00F66105">
        <w:t xml:space="preserve"> where the species was present</w:t>
      </w:r>
      <w:r w:rsidR="00D5342D">
        <w:t xml:space="preserve"> (</w:t>
      </w:r>
      <w:r w:rsidR="00146981">
        <w:t xml:space="preserve">Fig 2 </w:t>
      </w:r>
      <w:commentRangeStart w:id="436"/>
      <w:r w:rsidR="00146981">
        <w:t>lower panels</w:t>
      </w:r>
      <w:commentRangeEnd w:id="436"/>
      <w:r w:rsidR="00524E8A">
        <w:rPr>
          <w:rStyle w:val="Refdecomentario"/>
        </w:rPr>
        <w:commentReference w:id="436"/>
      </w:r>
      <w:r w:rsidR="00146981">
        <w:t>)</w:t>
      </w:r>
      <w:r w:rsidR="00F66105">
        <w:t xml:space="preserve">. </w:t>
      </w:r>
      <w:r w:rsidR="00F703E4">
        <w:t xml:space="preserve">We collected mature fruits (capsules) </w:t>
      </w:r>
      <w:r w:rsidR="00F66105">
        <w:t>at the time of natural dispersal (August 7-8</w:t>
      </w:r>
      <w:r w:rsidR="00F66105" w:rsidRPr="0081658B">
        <w:rPr>
          <w:vertAlign w:val="superscript"/>
        </w:rPr>
        <w:t>th</w:t>
      </w:r>
      <w:r w:rsidR="00F66105">
        <w:t>, 2023)</w:t>
      </w:r>
      <w:r w:rsidR="00F703E4">
        <w:t xml:space="preserve">. </w:t>
      </w:r>
      <w:r w:rsidR="00FD76E4">
        <w:t xml:space="preserve">In each </w:t>
      </w:r>
      <w:r w:rsidR="00DA19FF">
        <w:t>subpopulation</w:t>
      </w:r>
      <w:r w:rsidR="00FD76E4">
        <w:t xml:space="preserve">, </w:t>
      </w:r>
      <w:r w:rsidR="00526D54">
        <w:t xml:space="preserve">within a 2m radius from the datalogger, </w:t>
      </w:r>
      <w:r w:rsidR="00FD76E4">
        <w:t>w</w:t>
      </w:r>
      <w:r w:rsidR="00F703E4">
        <w:t>e sampled</w:t>
      </w:r>
      <w:r w:rsidR="00165571">
        <w:t xml:space="preserve"> at least 20 randomly selected </w:t>
      </w:r>
      <w:r w:rsidR="00FD76E4">
        <w:t xml:space="preserve">mother plants </w:t>
      </w:r>
      <w:r w:rsidR="00AC7532">
        <w:rPr>
          <w:rFonts w:cstheme="minorHAnsi"/>
          <w:lang w:val="en-US"/>
        </w:rPr>
        <w:t xml:space="preserve">following </w:t>
      </w:r>
      <w:r w:rsidR="00AC7532" w:rsidRPr="00AC319B">
        <w:rPr>
          <w:rFonts w:cstheme="minorHAnsi"/>
          <w:lang w:val="en-US"/>
        </w:rPr>
        <w:t>standard protocols for sampling</w:t>
      </w:r>
      <w:r w:rsidR="006D223E">
        <w:rPr>
          <w:rFonts w:cstheme="minorHAnsi"/>
          <w:lang w:val="en-US"/>
        </w:rPr>
        <w:t xml:space="preserve"> seeds</w:t>
      </w:r>
      <w:r w:rsidR="00954E4C">
        <w:rPr>
          <w:rFonts w:cstheme="minorHAnsi"/>
          <w:lang w:val="en-US"/>
        </w:rPr>
        <w:t xml:space="preserve"> </w:t>
      </w:r>
      <w:r w:rsidR="00AC7532" w:rsidRPr="00AC319B">
        <w:rPr>
          <w:rFonts w:cstheme="minorHAnsi"/>
          <w:lang w:val="en-US"/>
        </w:rPr>
        <w:t>of wild populations</w:t>
      </w:r>
      <w:r w:rsidR="0081658B">
        <w:rPr>
          <w:rFonts w:cstheme="minorHAnsi"/>
          <w:lang w:val="en-US"/>
        </w:rPr>
        <w:t xml:space="preserve"> (ENSCONET, 2009)</w:t>
      </w:r>
      <w:r w:rsidR="00D802B4">
        <w:t>.</w:t>
      </w:r>
      <w:r w:rsidR="00023A98">
        <w:rPr>
          <w:rFonts w:cstheme="minorHAnsi"/>
          <w:lang w:val="en-US"/>
        </w:rPr>
        <w:t xml:space="preserve"> </w:t>
      </w:r>
      <w:r w:rsidR="003845EA" w:rsidRPr="0062654F">
        <w:rPr>
          <w:lang w:val="en-US"/>
        </w:rPr>
        <w:t>In total</w:t>
      </w:r>
      <w:r w:rsidR="003845EA">
        <w:rPr>
          <w:lang w:val="en-US"/>
        </w:rPr>
        <w:t>,</w:t>
      </w:r>
      <w:r w:rsidR="003845EA" w:rsidRPr="0062654F">
        <w:rPr>
          <w:lang w:val="en-US"/>
        </w:rPr>
        <w:t xml:space="preserve"> </w:t>
      </w:r>
      <w:r w:rsidR="003845EA">
        <w:rPr>
          <w:lang w:val="en-US"/>
        </w:rPr>
        <w:t xml:space="preserve">we sampled </w:t>
      </w:r>
      <w:r w:rsidR="00146981">
        <w:rPr>
          <w:lang w:val="en-US"/>
        </w:rPr>
        <w:t>47</w:t>
      </w:r>
      <w:r w:rsidR="00954E4C">
        <w:rPr>
          <w:lang w:val="en-US"/>
        </w:rPr>
        <w:t xml:space="preserve"> plots with </w:t>
      </w:r>
      <w:r w:rsidR="00954E4C" w:rsidRPr="00954E4C">
        <w:rPr>
          <w:i/>
          <w:lang w:val="en-US"/>
        </w:rPr>
        <w:t>D. langeanus</w:t>
      </w:r>
      <w:r w:rsidR="00954E4C">
        <w:rPr>
          <w:lang w:val="en-US"/>
        </w:rPr>
        <w:t xml:space="preserve"> </w:t>
      </w:r>
      <w:r w:rsidR="00B642A1">
        <w:rPr>
          <w:lang w:val="en-US"/>
        </w:rPr>
        <w:t xml:space="preserve">but only </w:t>
      </w:r>
      <w:r w:rsidR="00AC360B">
        <w:rPr>
          <w:lang w:val="en-US"/>
        </w:rPr>
        <w:t xml:space="preserve">were able to collect </w:t>
      </w:r>
      <w:r w:rsidR="00B642A1">
        <w:rPr>
          <w:lang w:val="en-US"/>
        </w:rPr>
        <w:t xml:space="preserve">enough </w:t>
      </w:r>
      <w:r w:rsidR="00D25BB2">
        <w:rPr>
          <w:lang w:val="en-US"/>
        </w:rPr>
        <w:t>see</w:t>
      </w:r>
      <w:r w:rsidR="00B642A1">
        <w:rPr>
          <w:lang w:val="en-US"/>
        </w:rPr>
        <w:t>ds</w:t>
      </w:r>
      <w:r w:rsidR="00E244A6">
        <w:rPr>
          <w:lang w:val="en-US"/>
        </w:rPr>
        <w:t xml:space="preserve"> for experiments</w:t>
      </w:r>
      <w:r w:rsidR="00B642A1">
        <w:rPr>
          <w:lang w:val="en-US"/>
        </w:rPr>
        <w:t xml:space="preserve"> (&gt; 600</w:t>
      </w:r>
      <w:r w:rsidR="00FF761C">
        <w:rPr>
          <w:lang w:val="en-US"/>
        </w:rPr>
        <w:t xml:space="preserve"> seeds</w:t>
      </w:r>
      <w:r w:rsidR="00B642A1">
        <w:rPr>
          <w:lang w:val="en-US"/>
        </w:rPr>
        <w:t>) from 18 of them</w:t>
      </w:r>
      <w:r w:rsidR="00954E4C">
        <w:rPr>
          <w:lang w:val="en-US"/>
        </w:rPr>
        <w:t>, hereafter called “subpopulations”</w:t>
      </w:r>
      <w:r w:rsidR="00B642A1">
        <w:rPr>
          <w:lang w:val="en-US"/>
        </w:rPr>
        <w:t>.</w:t>
      </w:r>
      <w:r w:rsidR="003845EA" w:rsidRPr="0062654F">
        <w:rPr>
          <w:lang w:val="en-US"/>
        </w:rPr>
        <w:t xml:space="preserve"> </w:t>
      </w:r>
      <w:r w:rsidR="00E244A6">
        <w:rPr>
          <w:rFonts w:cstheme="minorHAnsi"/>
          <w:lang w:val="en-US"/>
        </w:rPr>
        <w:t xml:space="preserve">Immediately after collection, we manually cleaned </w:t>
      </w:r>
      <w:r w:rsidR="00741988">
        <w:rPr>
          <w:rFonts w:cstheme="minorHAnsi"/>
          <w:lang w:val="en-US"/>
        </w:rPr>
        <w:t xml:space="preserve">the </w:t>
      </w:r>
      <w:r w:rsidR="00D25BB2">
        <w:rPr>
          <w:rFonts w:cstheme="minorHAnsi"/>
          <w:lang w:val="en-US"/>
        </w:rPr>
        <w:t>see</w:t>
      </w:r>
      <w:r w:rsidR="00741988">
        <w:rPr>
          <w:rFonts w:cstheme="minorHAnsi"/>
          <w:lang w:val="en-US"/>
        </w:rPr>
        <w:t>ds and kept them</w:t>
      </w:r>
      <w:r w:rsidR="00E244A6">
        <w:rPr>
          <w:rFonts w:cstheme="minorHAnsi"/>
          <w:lang w:val="en-US"/>
        </w:rPr>
        <w:t xml:space="preserve"> at room conditions (22 ºC and 35 % RH) </w:t>
      </w:r>
      <w:r w:rsidR="0004787B">
        <w:rPr>
          <w:rFonts w:cstheme="minorHAnsi"/>
          <w:lang w:val="en-US"/>
        </w:rPr>
        <w:t>until the start of the</w:t>
      </w:r>
      <w:r w:rsidR="00E244A6">
        <w:rPr>
          <w:rFonts w:cstheme="minorHAnsi"/>
          <w:lang w:val="en-US"/>
        </w:rPr>
        <w:t xml:space="preserve"> germination experiments. </w:t>
      </w:r>
      <w:r w:rsidR="005E21BB">
        <w:rPr>
          <w:lang w:val="en-US"/>
        </w:rPr>
        <w:t xml:space="preserve">For </w:t>
      </w:r>
      <w:r w:rsidR="00AC360B">
        <w:rPr>
          <w:lang w:val="en-US"/>
        </w:rPr>
        <w:t>each subpopulation used in subsequent</w:t>
      </w:r>
      <w:r w:rsidR="005E21BB">
        <w:rPr>
          <w:lang w:val="en-US"/>
        </w:rPr>
        <w:t xml:space="preserve"> experiment</w:t>
      </w:r>
      <w:r w:rsidR="00AC360B">
        <w:rPr>
          <w:lang w:val="en-US"/>
        </w:rPr>
        <w:t>s</w:t>
      </w:r>
      <w:r w:rsidR="005E21BB">
        <w:rPr>
          <w:lang w:val="en-US"/>
        </w:rPr>
        <w:t>, w</w:t>
      </w:r>
      <w:r w:rsidR="00420DDE">
        <w:rPr>
          <w:lang w:val="en-US"/>
        </w:rPr>
        <w:t>e</w:t>
      </w:r>
      <w:r w:rsidR="003845EA">
        <w:rPr>
          <w:lang w:val="en-US"/>
        </w:rPr>
        <w:t xml:space="preserve"> measured </w:t>
      </w:r>
      <w:r w:rsidR="00D802B4">
        <w:rPr>
          <w:lang w:val="en-US"/>
        </w:rPr>
        <w:t>dry</w:t>
      </w:r>
      <w:r w:rsidR="006D223E">
        <w:rPr>
          <w:lang w:val="en-US"/>
        </w:rPr>
        <w:t xml:space="preserve"> seed </w:t>
      </w:r>
      <w:r w:rsidR="003845EA" w:rsidRPr="0062654F">
        <w:rPr>
          <w:lang w:val="en-US"/>
        </w:rPr>
        <w:t xml:space="preserve">mass by </w:t>
      </w:r>
      <w:r w:rsidR="00C95DC5">
        <w:rPr>
          <w:lang w:val="en-US"/>
        </w:rPr>
        <w:t>weighing</w:t>
      </w:r>
      <w:r w:rsidR="003845EA" w:rsidRPr="0062654F">
        <w:rPr>
          <w:lang w:val="en-US"/>
        </w:rPr>
        <w:t xml:space="preserve"> </w:t>
      </w:r>
      <w:r w:rsidR="00D802B4">
        <w:rPr>
          <w:lang w:val="en-US"/>
        </w:rPr>
        <w:t xml:space="preserve">10 individual </w:t>
      </w:r>
      <w:r w:rsidR="00D25BB2">
        <w:rPr>
          <w:lang w:val="en-US"/>
        </w:rPr>
        <w:t>see</w:t>
      </w:r>
      <w:r w:rsidR="00D802B4">
        <w:rPr>
          <w:lang w:val="en-US"/>
        </w:rPr>
        <w:t>ds</w:t>
      </w:r>
      <w:r w:rsidR="003845EA">
        <w:rPr>
          <w:lang w:val="en-US"/>
        </w:rPr>
        <w:t xml:space="preserve"> from each </w:t>
      </w:r>
      <w:r w:rsidR="00651D4D">
        <w:rPr>
          <w:lang w:val="en-US"/>
        </w:rPr>
        <w:t xml:space="preserve">subpopulation </w:t>
      </w:r>
      <w:r w:rsidR="00420DDE">
        <w:rPr>
          <w:lang w:val="en-US"/>
        </w:rPr>
        <w:t xml:space="preserve">after </w:t>
      </w:r>
      <w:r w:rsidR="00C95DC5">
        <w:rPr>
          <w:lang w:val="en-US"/>
        </w:rPr>
        <w:t xml:space="preserve">the </w:t>
      </w:r>
      <w:r w:rsidR="00D25BB2">
        <w:rPr>
          <w:lang w:val="en-US"/>
        </w:rPr>
        <w:t>see</w:t>
      </w:r>
      <w:r w:rsidR="00420DDE">
        <w:rPr>
          <w:lang w:val="en-US"/>
        </w:rPr>
        <w:t xml:space="preserve">ds </w:t>
      </w:r>
      <w:r w:rsidR="00651D4D">
        <w:rPr>
          <w:lang w:val="en-US"/>
        </w:rPr>
        <w:t xml:space="preserve">had </w:t>
      </w:r>
      <w:r w:rsidR="00C95DC5">
        <w:rPr>
          <w:lang w:val="en-US"/>
        </w:rPr>
        <w:t>spent</w:t>
      </w:r>
      <w:r w:rsidR="00420DDE">
        <w:rPr>
          <w:lang w:val="en-US"/>
        </w:rPr>
        <w:t xml:space="preserve"> 3 months </w:t>
      </w:r>
      <w:r w:rsidR="00651D4D">
        <w:rPr>
          <w:lang w:val="en-US"/>
        </w:rPr>
        <w:t xml:space="preserve">drying </w:t>
      </w:r>
      <w:r w:rsidR="00420DDE">
        <w:rPr>
          <w:lang w:val="en-US"/>
        </w:rPr>
        <w:t>with silic</w:t>
      </w:r>
      <w:r w:rsidR="00C95DC5">
        <w:rPr>
          <w:lang w:val="en-US"/>
        </w:rPr>
        <w:t>a</w:t>
      </w:r>
      <w:r w:rsidR="00420DDE">
        <w:rPr>
          <w:lang w:val="en-US"/>
        </w:rPr>
        <w:t xml:space="preserve"> gel</w:t>
      </w:r>
      <w:r w:rsidR="00651D4D">
        <w:rPr>
          <w:lang w:val="en-US"/>
        </w:rPr>
        <w:t xml:space="preserve"> (</w:t>
      </w:r>
      <w:r w:rsidR="00954E4C">
        <w:rPr>
          <w:lang w:val="en-US"/>
        </w:rPr>
        <w:t xml:space="preserve">Mettler Toledo, </w:t>
      </w:r>
      <w:r w:rsidR="00A11D71">
        <w:rPr>
          <w:lang w:val="en-US"/>
        </w:rPr>
        <w:t>New classic SG</w:t>
      </w:r>
      <w:r w:rsidR="00681877">
        <w:rPr>
          <w:lang w:val="en-US"/>
        </w:rPr>
        <w:t xml:space="preserve"> – Model ML1052E/01</w:t>
      </w:r>
      <w:r w:rsidR="00954E4C">
        <w:rPr>
          <w:lang w:val="en-US"/>
        </w:rPr>
        <w:t>, precision 0.1 mg</w:t>
      </w:r>
      <w:r w:rsidR="00651D4D">
        <w:rPr>
          <w:lang w:val="en-US"/>
        </w:rPr>
        <w:t>)</w:t>
      </w:r>
      <w:r w:rsidR="003845EA">
        <w:rPr>
          <w:lang w:val="en-US"/>
        </w:rPr>
        <w:t>.</w:t>
      </w:r>
      <w:del w:id="437" w:author="EDUARDO FERNANDEZ PASCUAL" w:date="2024-01-17T10:51:00Z">
        <w:r w:rsidR="003845EA" w:rsidDel="00771158">
          <w:rPr>
            <w:lang w:val="en-US"/>
          </w:rPr>
          <w:delText xml:space="preserve"> </w:delText>
        </w:r>
        <w:r w:rsidR="004C631E" w:rsidDel="00771158">
          <w:rPr>
            <w:lang w:val="en-US"/>
          </w:rPr>
          <w:delText xml:space="preserve">We did not </w:delText>
        </w:r>
        <w:r w:rsidR="00C95DC5" w:rsidDel="00771158">
          <w:rPr>
            <w:lang w:val="en-US"/>
          </w:rPr>
          <w:delText>find</w:delText>
        </w:r>
        <w:r w:rsidR="004C631E" w:rsidDel="00771158">
          <w:rPr>
            <w:lang w:val="en-US"/>
          </w:rPr>
          <w:delText xml:space="preserve"> previous information about the </w:delText>
        </w:r>
        <w:r w:rsidR="00C95DC5" w:rsidDel="00771158">
          <w:rPr>
            <w:lang w:val="en-US"/>
          </w:rPr>
          <w:delText>species'</w:delText>
        </w:r>
        <w:r w:rsidR="004C631E" w:rsidDel="00771158">
          <w:rPr>
            <w:lang w:val="en-US"/>
          </w:rPr>
          <w:delText xml:space="preserve"> water requirements for </w:delText>
        </w:r>
        <w:r w:rsidR="00AF68E0" w:rsidDel="00771158">
          <w:rPr>
            <w:lang w:val="en-US"/>
          </w:rPr>
          <w:delText>germination. C</w:delText>
        </w:r>
        <w:r w:rsidR="004C631E" w:rsidDel="00771158">
          <w:rPr>
            <w:lang w:val="en-US"/>
          </w:rPr>
          <w:delText>onsequently</w:delText>
        </w:r>
        <w:r w:rsidR="00C95DC5" w:rsidDel="00771158">
          <w:rPr>
            <w:lang w:val="en-US"/>
          </w:rPr>
          <w:delText>,</w:delText>
        </w:r>
        <w:r w:rsidR="004C631E" w:rsidDel="00771158">
          <w:rPr>
            <w:lang w:val="en-US"/>
          </w:rPr>
          <w:delText xml:space="preserve"> we tested it across a large gradient of water potential to identify </w:delText>
        </w:r>
        <w:r w:rsidR="00954E4C" w:rsidDel="00771158">
          <w:rPr>
            <w:lang w:val="en-US"/>
          </w:rPr>
          <w:delText xml:space="preserve">the </w:delText>
        </w:r>
        <w:r w:rsidR="004C631E" w:rsidDel="00771158">
          <w:rPr>
            <w:lang w:val="en-US"/>
          </w:rPr>
          <w:delText>base water potential</w:delText>
        </w:r>
        <w:r w:rsidR="00954E4C" w:rsidDel="00771158">
          <w:rPr>
            <w:lang w:val="en-US"/>
          </w:rPr>
          <w:delText xml:space="preserve"> required for germination</w:delText>
        </w:r>
        <w:r w:rsidR="004C631E" w:rsidDel="00771158">
          <w:rPr>
            <w:lang w:val="en-US"/>
          </w:rPr>
          <w:delText>.</w:delText>
        </w:r>
        <w:r w:rsidR="00A3062A" w:rsidRPr="00A3062A" w:rsidDel="00771158">
          <w:delText xml:space="preserve"> </w:delText>
        </w:r>
      </w:del>
    </w:p>
    <w:p w14:paraId="64090E18" w14:textId="4CBD90B5" w:rsidR="0068503C" w:rsidRDefault="0068503C" w:rsidP="002D07AE">
      <w:pPr>
        <w:pStyle w:val="Ttulo3"/>
        <w:spacing w:line="360" w:lineRule="auto"/>
        <w:jc w:val="both"/>
        <w:rPr>
          <w:lang w:val="en-US"/>
        </w:rPr>
      </w:pPr>
      <w:r>
        <w:rPr>
          <w:lang w:val="en-US"/>
        </w:rPr>
        <w:t>2.</w:t>
      </w:r>
      <w:r w:rsidR="00960FF6">
        <w:rPr>
          <w:lang w:val="en-US"/>
        </w:rPr>
        <w:t>5</w:t>
      </w:r>
      <w:r w:rsidR="00A559B2">
        <w:rPr>
          <w:lang w:val="en-US"/>
        </w:rPr>
        <w:t>.</w:t>
      </w:r>
      <w:r>
        <w:rPr>
          <w:lang w:val="en-US"/>
        </w:rPr>
        <w:t xml:space="preserve"> Germination </w:t>
      </w:r>
      <w:r w:rsidR="00165571">
        <w:rPr>
          <w:lang w:val="en-US"/>
        </w:rPr>
        <w:t>experiments</w:t>
      </w:r>
    </w:p>
    <w:p w14:paraId="2A0623F3" w14:textId="67ACAAD7" w:rsidR="00A84E30" w:rsidRDefault="00533CCB" w:rsidP="00035C55">
      <w:pPr>
        <w:spacing w:line="360" w:lineRule="auto"/>
        <w:ind w:firstLine="709"/>
        <w:jc w:val="both"/>
        <w:rPr>
          <w:rFonts w:cstheme="minorHAnsi"/>
          <w:lang w:val="en-US"/>
        </w:rPr>
      </w:pPr>
      <w:r>
        <w:rPr>
          <w:lang w:val="en-US"/>
        </w:rPr>
        <w:t xml:space="preserve">We wanted to measure germination responses to water stress in </w:t>
      </w:r>
      <w:r w:rsidR="00954E4C">
        <w:rPr>
          <w:lang w:val="en-US"/>
        </w:rPr>
        <w:t>functionally significant</w:t>
      </w:r>
      <w:r w:rsidR="00103812">
        <w:rPr>
          <w:lang w:val="en-US"/>
        </w:rPr>
        <w:t xml:space="preserve"> ecological conditions, i.e. using fresh</w:t>
      </w:r>
      <w:r w:rsidR="006D223E">
        <w:rPr>
          <w:lang w:val="en-US"/>
        </w:rPr>
        <w:t xml:space="preserve"> seeds </w:t>
      </w:r>
      <w:r w:rsidR="00103812">
        <w:rPr>
          <w:lang w:val="en-US"/>
        </w:rPr>
        <w:t xml:space="preserve">at the time of dispersal. However, although our </w:t>
      </w:r>
      <w:r w:rsidR="00103812">
        <w:rPr>
          <w:lang w:val="en-US"/>
        </w:rPr>
        <w:lastRenderedPageBreak/>
        <w:t>previous experiments</w:t>
      </w:r>
      <w:r w:rsidR="00DA2741">
        <w:rPr>
          <w:lang w:val="en-US"/>
        </w:rPr>
        <w:t xml:space="preserve"> indicated high germination</w:t>
      </w:r>
      <w:r w:rsidR="000C3D3B">
        <w:rPr>
          <w:lang w:val="en-US"/>
        </w:rPr>
        <w:t xml:space="preserve"> in relatively fresh </w:t>
      </w:r>
      <w:r w:rsidR="000C3D3B" w:rsidRPr="00D25BB2">
        <w:rPr>
          <w:i/>
          <w:iCs/>
          <w:lang w:val="en-US"/>
        </w:rPr>
        <w:t>D. langeanus</w:t>
      </w:r>
      <w:r w:rsidR="000C3D3B">
        <w:rPr>
          <w:lang w:val="en-US"/>
        </w:rPr>
        <w:t xml:space="preserve"> </w:t>
      </w:r>
      <w:r w:rsidR="00D25BB2">
        <w:rPr>
          <w:lang w:val="en-US"/>
        </w:rPr>
        <w:t>see</w:t>
      </w:r>
      <w:r w:rsidR="000C3D3B">
        <w:rPr>
          <w:lang w:val="en-US"/>
        </w:rPr>
        <w:t>ds</w:t>
      </w:r>
      <w:r w:rsidR="00DA2741">
        <w:rPr>
          <w:lang w:val="en-US"/>
        </w:rPr>
        <w:t xml:space="preserve">, we </w:t>
      </w:r>
      <w:r w:rsidR="00070AF5">
        <w:rPr>
          <w:lang w:val="en-US"/>
        </w:rPr>
        <w:t xml:space="preserve">also </w:t>
      </w:r>
      <w:r w:rsidR="00DA2741">
        <w:rPr>
          <w:lang w:val="en-US"/>
        </w:rPr>
        <w:t xml:space="preserve">expected that the </w:t>
      </w:r>
      <w:r w:rsidR="00D25BB2">
        <w:rPr>
          <w:lang w:val="en-US"/>
        </w:rPr>
        <w:t>see</w:t>
      </w:r>
      <w:r w:rsidR="000C3D3B">
        <w:rPr>
          <w:lang w:val="en-US"/>
        </w:rPr>
        <w:t>ds</w:t>
      </w:r>
      <w:r w:rsidR="00DA2741">
        <w:rPr>
          <w:lang w:val="en-US"/>
        </w:rPr>
        <w:t xml:space="preserve"> could show some l</w:t>
      </w:r>
      <w:r w:rsidR="000C3D3B">
        <w:rPr>
          <w:lang w:val="en-US"/>
        </w:rPr>
        <w:t xml:space="preserve">ight level of physiological dormancy and </w:t>
      </w:r>
      <w:r w:rsidR="00070AF5">
        <w:rPr>
          <w:lang w:val="en-US"/>
        </w:rPr>
        <w:t>that they could require</w:t>
      </w:r>
      <w:r w:rsidR="000B3B1D">
        <w:rPr>
          <w:lang w:val="en-US"/>
        </w:rPr>
        <w:t xml:space="preserve"> dry after-ripening to release this dormancy</w:t>
      </w:r>
      <w:r w:rsidR="005F751E">
        <w:rPr>
          <w:lang w:val="en-US"/>
        </w:rPr>
        <w:t>, as mentioned above</w:t>
      </w:r>
      <w:r w:rsidR="000B3B1D">
        <w:rPr>
          <w:lang w:val="en-US"/>
        </w:rPr>
        <w:t>. Since we wanted to calculate hydro-time models, and these models require</w:t>
      </w:r>
      <w:r w:rsidR="004E0359">
        <w:rPr>
          <w:lang w:val="en-US"/>
        </w:rPr>
        <w:t xml:space="preserve"> working with non-dormant </w:t>
      </w:r>
      <w:r w:rsidR="00D25BB2">
        <w:rPr>
          <w:lang w:val="en-US"/>
        </w:rPr>
        <w:t>see</w:t>
      </w:r>
      <w:r w:rsidR="004E0359">
        <w:rPr>
          <w:lang w:val="en-US"/>
        </w:rPr>
        <w:t xml:space="preserve">d lots, we decided to repeat the experiments with two </w:t>
      </w:r>
      <w:r w:rsidR="00D25BB2">
        <w:rPr>
          <w:lang w:val="en-US"/>
        </w:rPr>
        <w:t>see</w:t>
      </w:r>
      <w:r w:rsidR="004E0359">
        <w:rPr>
          <w:lang w:val="en-US"/>
        </w:rPr>
        <w:t xml:space="preserve">d storage treatments: </w:t>
      </w:r>
      <w:r w:rsidR="004E0359">
        <w:rPr>
          <w:rFonts w:cstheme="minorHAnsi"/>
          <w:lang w:val="en-US"/>
        </w:rPr>
        <w:t xml:space="preserve">fresh </w:t>
      </w:r>
      <w:r w:rsidR="00D25BB2">
        <w:rPr>
          <w:rFonts w:cstheme="minorHAnsi"/>
          <w:lang w:val="en-US"/>
        </w:rPr>
        <w:t>see</w:t>
      </w:r>
      <w:r w:rsidR="004E0359">
        <w:rPr>
          <w:rFonts w:cstheme="minorHAnsi"/>
          <w:lang w:val="en-US"/>
        </w:rPr>
        <w:t>ds (10 days after collection, hereafter called “</w:t>
      </w:r>
      <w:r w:rsidR="005E2483">
        <w:rPr>
          <w:rFonts w:cstheme="minorHAnsi"/>
          <w:lang w:val="en-US"/>
        </w:rPr>
        <w:t>fresh</w:t>
      </w:r>
      <w:r w:rsidR="004E0359">
        <w:rPr>
          <w:rFonts w:cstheme="minorHAnsi"/>
          <w:lang w:val="en-US"/>
        </w:rPr>
        <w:t xml:space="preserve">”) and after ripened </w:t>
      </w:r>
      <w:r w:rsidR="00D25BB2">
        <w:rPr>
          <w:rFonts w:cstheme="minorHAnsi"/>
          <w:lang w:val="en-US"/>
        </w:rPr>
        <w:t>see</w:t>
      </w:r>
      <w:r w:rsidR="004E0359">
        <w:rPr>
          <w:rFonts w:cstheme="minorHAnsi"/>
          <w:lang w:val="en-US"/>
        </w:rPr>
        <w:t>ds (45 days after collection, hereafter called “after</w:t>
      </w:r>
      <w:r w:rsidR="006D5C65">
        <w:rPr>
          <w:rFonts w:cstheme="minorHAnsi"/>
          <w:lang w:val="en-US"/>
        </w:rPr>
        <w:t xml:space="preserve"> </w:t>
      </w:r>
      <w:r w:rsidR="004E0359">
        <w:rPr>
          <w:rFonts w:cstheme="minorHAnsi"/>
          <w:lang w:val="en-US"/>
        </w:rPr>
        <w:t>ripen</w:t>
      </w:r>
      <w:r w:rsidR="00716D42">
        <w:rPr>
          <w:rFonts w:cstheme="minorHAnsi"/>
          <w:lang w:val="en-US"/>
        </w:rPr>
        <w:t>ed</w:t>
      </w:r>
      <w:r w:rsidR="004E0359">
        <w:rPr>
          <w:rFonts w:cstheme="minorHAnsi"/>
          <w:lang w:val="en-US"/>
        </w:rPr>
        <w:t>”)</w:t>
      </w:r>
      <w:r w:rsidR="00663D81">
        <w:rPr>
          <w:rFonts w:cstheme="minorHAnsi"/>
          <w:lang w:val="en-US"/>
        </w:rPr>
        <w:t>. For e</w:t>
      </w:r>
      <w:r w:rsidR="00C22EBD">
        <w:rPr>
          <w:rFonts w:cstheme="minorHAnsi"/>
          <w:lang w:val="en-US"/>
        </w:rPr>
        <w:t xml:space="preserve">ach storage treatment, we used </w:t>
      </w:r>
      <w:r w:rsidR="00D25BB2">
        <w:rPr>
          <w:rFonts w:cstheme="minorHAnsi"/>
          <w:lang w:val="en-US"/>
        </w:rPr>
        <w:t>12</w:t>
      </w:r>
      <w:r w:rsidR="00C22EBD">
        <w:rPr>
          <w:rFonts w:cstheme="minorHAnsi"/>
          <w:lang w:val="en-US"/>
        </w:rPr>
        <w:t xml:space="preserve"> subpopulations, as </w:t>
      </w:r>
      <w:r w:rsidR="00D25BB2">
        <w:rPr>
          <w:rFonts w:cstheme="minorHAnsi"/>
          <w:lang w:val="en-US"/>
        </w:rPr>
        <w:t>see</w:t>
      </w:r>
      <w:r w:rsidR="00C22EBD">
        <w:rPr>
          <w:rFonts w:cstheme="minorHAnsi"/>
          <w:lang w:val="en-US"/>
        </w:rPr>
        <w:t xml:space="preserve">d numbers allowed: </w:t>
      </w:r>
      <w:r w:rsidR="00D25BB2">
        <w:rPr>
          <w:rFonts w:cstheme="minorHAnsi"/>
          <w:lang w:val="en-US"/>
        </w:rPr>
        <w:t>6</w:t>
      </w:r>
      <w:r w:rsidR="00890B14">
        <w:rPr>
          <w:rFonts w:cstheme="minorHAnsi"/>
          <w:lang w:val="en-US"/>
        </w:rPr>
        <w:t xml:space="preserve"> </w:t>
      </w:r>
      <w:r w:rsidR="001C3341">
        <w:rPr>
          <w:rFonts w:cstheme="minorHAnsi"/>
          <w:lang w:val="en-US"/>
        </w:rPr>
        <w:t>sub</w:t>
      </w:r>
      <w:r w:rsidR="00890B14">
        <w:rPr>
          <w:rFonts w:cstheme="minorHAnsi"/>
          <w:lang w:val="en-US"/>
        </w:rPr>
        <w:t xml:space="preserve">populations were repeated for both treatments, </w:t>
      </w:r>
      <w:r w:rsidR="00D25BB2">
        <w:rPr>
          <w:rFonts w:cstheme="minorHAnsi"/>
          <w:lang w:val="en-US"/>
        </w:rPr>
        <w:t>6</w:t>
      </w:r>
      <w:r w:rsidR="00890B14">
        <w:rPr>
          <w:rFonts w:cstheme="minorHAnsi"/>
          <w:lang w:val="en-US"/>
        </w:rPr>
        <w:t xml:space="preserve"> </w:t>
      </w:r>
      <w:r w:rsidR="001C3341">
        <w:rPr>
          <w:rFonts w:cstheme="minorHAnsi"/>
          <w:lang w:val="en-US"/>
        </w:rPr>
        <w:t xml:space="preserve">subpopulations </w:t>
      </w:r>
      <w:r w:rsidR="00890B14">
        <w:rPr>
          <w:rFonts w:cstheme="minorHAnsi"/>
          <w:lang w:val="en-US"/>
        </w:rPr>
        <w:t xml:space="preserve">were used only for the fresh treatment, and </w:t>
      </w:r>
      <w:r w:rsidR="00D25BB2">
        <w:rPr>
          <w:rFonts w:cstheme="minorHAnsi"/>
          <w:lang w:val="en-US"/>
        </w:rPr>
        <w:t>6</w:t>
      </w:r>
      <w:r w:rsidR="00890B14">
        <w:rPr>
          <w:rFonts w:cstheme="minorHAnsi"/>
          <w:lang w:val="en-US"/>
        </w:rPr>
        <w:t xml:space="preserve"> </w:t>
      </w:r>
      <w:r w:rsidR="001C3341">
        <w:rPr>
          <w:rFonts w:cstheme="minorHAnsi"/>
          <w:lang w:val="en-US"/>
        </w:rPr>
        <w:t xml:space="preserve">subpopulations </w:t>
      </w:r>
      <w:r w:rsidR="00890B14">
        <w:rPr>
          <w:rFonts w:cstheme="minorHAnsi"/>
          <w:lang w:val="en-US"/>
        </w:rPr>
        <w:t>were used only for the after</w:t>
      </w:r>
      <w:r w:rsidR="006D5C65">
        <w:rPr>
          <w:rFonts w:cstheme="minorHAnsi"/>
          <w:lang w:val="en-US"/>
        </w:rPr>
        <w:t xml:space="preserve"> ripened</w:t>
      </w:r>
      <w:r w:rsidR="00890B14">
        <w:rPr>
          <w:rFonts w:cstheme="minorHAnsi"/>
          <w:lang w:val="en-US"/>
        </w:rPr>
        <w:t xml:space="preserve"> treatment</w:t>
      </w:r>
      <w:r w:rsidR="009F62B4">
        <w:rPr>
          <w:rFonts w:cstheme="minorHAnsi"/>
          <w:lang w:val="en-US"/>
        </w:rPr>
        <w:t xml:space="preserve"> (</w:t>
      </w:r>
      <w:commentRangeStart w:id="438"/>
      <w:commentRangeStart w:id="439"/>
      <w:r w:rsidR="009F62B4" w:rsidRPr="00716D42">
        <w:rPr>
          <w:rFonts w:cstheme="minorHAnsi"/>
          <w:lang w:val="en-US"/>
        </w:rPr>
        <w:t xml:space="preserve">Table </w:t>
      </w:r>
      <w:r w:rsidR="00716D42">
        <w:rPr>
          <w:rFonts w:cstheme="minorHAnsi"/>
          <w:lang w:val="en-US"/>
        </w:rPr>
        <w:t>1</w:t>
      </w:r>
      <w:commentRangeEnd w:id="438"/>
      <w:r w:rsidR="00716D42">
        <w:rPr>
          <w:rStyle w:val="Refdecomentario"/>
        </w:rPr>
        <w:commentReference w:id="438"/>
      </w:r>
      <w:commentRangeEnd w:id="439"/>
      <w:r w:rsidR="00116C9A">
        <w:rPr>
          <w:rStyle w:val="Refdecomentario"/>
        </w:rPr>
        <w:commentReference w:id="439"/>
      </w:r>
      <w:r w:rsidR="009F62B4">
        <w:rPr>
          <w:rFonts w:cstheme="minorHAnsi"/>
          <w:lang w:val="en-US"/>
        </w:rPr>
        <w:t>)</w:t>
      </w:r>
      <w:r w:rsidR="00890B14">
        <w:rPr>
          <w:rFonts w:cstheme="minorHAnsi"/>
          <w:lang w:val="en-US"/>
        </w:rPr>
        <w:t>.</w:t>
      </w:r>
    </w:p>
    <w:p w14:paraId="587A45B3" w14:textId="1A94E675" w:rsidR="00426DDC" w:rsidRPr="00C25274" w:rsidRDefault="00A84E30" w:rsidP="00C25274">
      <w:pPr>
        <w:spacing w:line="360" w:lineRule="auto"/>
        <w:ind w:firstLine="709"/>
        <w:jc w:val="both"/>
        <w:rPr>
          <w:lang w:val="en-US"/>
        </w:rPr>
      </w:pPr>
      <w:r>
        <w:rPr>
          <w:rFonts w:cstheme="minorHAnsi"/>
          <w:lang w:val="en-US"/>
        </w:rPr>
        <w:t>To test the seed germination responses to water stress, we performed laboratory experiments using</w:t>
      </w:r>
      <w:r w:rsidR="00952B57">
        <w:rPr>
          <w:rFonts w:cstheme="minorHAnsi"/>
          <w:lang w:val="en-US"/>
        </w:rPr>
        <w:t xml:space="preserve"> </w:t>
      </w:r>
      <w:r w:rsidRPr="006F63F3">
        <w:rPr>
          <w:rFonts w:cstheme="minorHAnsi"/>
          <w:lang w:val="en-US"/>
        </w:rPr>
        <w:t>polyethylene glycol</w:t>
      </w:r>
      <w:r w:rsidR="00952B57">
        <w:rPr>
          <w:rFonts w:cstheme="minorHAnsi"/>
          <w:lang w:val="en-US"/>
        </w:rPr>
        <w:t xml:space="preserve"> (</w:t>
      </w:r>
      <w:r w:rsidR="005F751E">
        <w:rPr>
          <w:rFonts w:cstheme="minorHAnsi"/>
          <w:lang w:val="en-US"/>
        </w:rPr>
        <w:t xml:space="preserve">PEG, an </w:t>
      </w:r>
      <w:r w:rsidR="00952B57">
        <w:rPr>
          <w:rFonts w:cstheme="minorHAnsi"/>
          <w:lang w:val="en-US"/>
        </w:rPr>
        <w:t xml:space="preserve">inert water-binding polymer) </w:t>
      </w:r>
      <w:r>
        <w:rPr>
          <w:rFonts w:cstheme="minorHAnsi"/>
          <w:lang w:val="en-US"/>
        </w:rPr>
        <w:t>s</w:t>
      </w:r>
      <w:r w:rsidRPr="006F63F3">
        <w:rPr>
          <w:rFonts w:cstheme="minorHAnsi"/>
          <w:lang w:val="en-US"/>
        </w:rPr>
        <w:t>olution</w:t>
      </w:r>
      <w:r>
        <w:rPr>
          <w:rFonts w:cstheme="minorHAnsi"/>
          <w:lang w:val="en-US"/>
        </w:rPr>
        <w:t>s</w:t>
      </w:r>
      <w:r w:rsidRPr="006F63F3">
        <w:rPr>
          <w:rFonts w:cstheme="minorHAnsi"/>
          <w:lang w:val="en-US"/>
        </w:rPr>
        <w:t xml:space="preserve"> </w:t>
      </w:r>
      <w:r>
        <w:rPr>
          <w:rFonts w:cstheme="minorHAnsi"/>
          <w:lang w:val="en-US"/>
        </w:rPr>
        <w:t>to simulate diff</w:t>
      </w:r>
      <w:r w:rsidR="005F751E">
        <w:rPr>
          <w:rFonts w:cstheme="minorHAnsi"/>
          <w:lang w:val="en-US"/>
        </w:rPr>
        <w:t>erent water potential scenarios</w:t>
      </w:r>
      <w:r>
        <w:rPr>
          <w:rFonts w:cstheme="minorHAnsi"/>
          <w:lang w:val="en-US"/>
        </w:rPr>
        <w:t xml:space="preserve">. </w:t>
      </w:r>
      <w:r w:rsidRPr="00A84E30">
        <w:rPr>
          <w:rFonts w:cstheme="minorHAnsi"/>
          <w:lang w:val="en-US"/>
        </w:rPr>
        <w:t xml:space="preserve">PEG solutions maintain relatively steady </w:t>
      </w:r>
      <w:r w:rsidR="00A46EF0">
        <w:rPr>
          <w:rFonts w:cstheme="minorHAnsi"/>
          <w:lang w:val="en-US"/>
        </w:rPr>
        <w:t xml:space="preserve">and precise </w:t>
      </w:r>
      <w:del w:id="440" w:author="EDUARDO FERNANDEZ PASCUAL" w:date="2024-01-17T10:51:00Z">
        <w:r w:rsidR="00A46EF0" w:rsidDel="00443768">
          <w:rPr>
            <w:rFonts w:cstheme="minorHAnsi"/>
            <w:lang w:val="en-US"/>
          </w:rPr>
          <w:delText xml:space="preserve">the desired </w:delText>
        </w:r>
      </w:del>
      <w:r w:rsidRPr="00A84E30">
        <w:rPr>
          <w:rFonts w:cstheme="minorHAnsi"/>
          <w:lang w:val="en-US"/>
        </w:rPr>
        <w:t>osmotic potentials</w:t>
      </w:r>
      <w:r w:rsidR="00470B65">
        <w:rPr>
          <w:rFonts w:cstheme="minorHAnsi"/>
          <w:lang w:val="en-US"/>
        </w:rPr>
        <w:t xml:space="preserve"> to study germination </w:t>
      </w:r>
      <w:ins w:id="441" w:author="EDUARDO FERNANDEZ PASCUAL" w:date="2024-01-17T10:52:00Z">
        <w:r w:rsidR="00881D28">
          <w:rPr>
            <w:rFonts w:cstheme="minorHAnsi"/>
            <w:lang w:val="en-US"/>
          </w:rPr>
          <w:t xml:space="preserve">water </w:t>
        </w:r>
      </w:ins>
      <w:r w:rsidR="00470B65">
        <w:rPr>
          <w:rFonts w:cstheme="minorHAnsi"/>
          <w:lang w:val="en-US"/>
        </w:rPr>
        <w:t>thresholds</w:t>
      </w:r>
      <w:r w:rsidR="00CA101D">
        <w:rPr>
          <w:rFonts w:cstheme="minorHAnsi"/>
          <w:lang w:val="en-US"/>
        </w:rPr>
        <w:t xml:space="preserve"> </w:t>
      </w:r>
      <w:r w:rsidR="00CA101D" w:rsidRPr="00267E59">
        <w:rPr>
          <w:highlight w:val="yellow"/>
        </w:rPr>
        <w:t>(</w:t>
      </w:r>
      <w:r w:rsidR="00766978">
        <w:rPr>
          <w:highlight w:val="yellow"/>
        </w:rPr>
        <w:t>ref</w:t>
      </w:r>
      <w:r w:rsidR="00CA101D" w:rsidRPr="00267E59">
        <w:rPr>
          <w:highlight w:val="yellow"/>
        </w:rPr>
        <w:t>).</w:t>
      </w:r>
      <w:r w:rsidR="00AC501A">
        <w:rPr>
          <w:rFonts w:cstheme="minorHAnsi"/>
          <w:lang w:val="en-US"/>
        </w:rPr>
        <w:t xml:space="preserve"> </w:t>
      </w:r>
      <w:r>
        <w:rPr>
          <w:rFonts w:cstheme="minorHAnsi"/>
          <w:lang w:val="en-US"/>
        </w:rPr>
        <w:t>Since w</w:t>
      </w:r>
      <w:r w:rsidRPr="00727C95">
        <w:rPr>
          <w:rFonts w:cstheme="minorHAnsi"/>
          <w:lang w:val="en-US"/>
        </w:rPr>
        <w:t xml:space="preserve">e </w:t>
      </w:r>
      <w:r>
        <w:rPr>
          <w:rFonts w:cstheme="minorHAnsi"/>
          <w:lang w:val="en-US"/>
        </w:rPr>
        <w:t>could</w:t>
      </w:r>
      <w:r w:rsidRPr="00727C95">
        <w:rPr>
          <w:rFonts w:cstheme="minorHAnsi"/>
          <w:lang w:val="en-US"/>
        </w:rPr>
        <w:t xml:space="preserve"> not find previous information about the species water</w:t>
      </w:r>
      <w:r>
        <w:rPr>
          <w:rFonts w:cstheme="minorHAnsi"/>
          <w:lang w:val="en-US"/>
        </w:rPr>
        <w:t xml:space="preserve"> potential</w:t>
      </w:r>
      <w:r w:rsidRPr="00727C95">
        <w:rPr>
          <w:rFonts w:cstheme="minorHAnsi"/>
          <w:lang w:val="en-US"/>
        </w:rPr>
        <w:t xml:space="preserve"> requirements for germination</w:t>
      </w:r>
      <w:r>
        <w:rPr>
          <w:rFonts w:cstheme="minorHAnsi"/>
          <w:lang w:val="en-US"/>
        </w:rPr>
        <w:t xml:space="preserve">, </w:t>
      </w:r>
      <w:r>
        <w:rPr>
          <w:lang w:val="en-US"/>
        </w:rPr>
        <w:t>we performed a previous</w:t>
      </w:r>
      <w:r w:rsidRPr="00A3062A">
        <w:rPr>
          <w:lang w:val="en-US"/>
        </w:rPr>
        <w:t xml:space="preserve"> pilot study </w:t>
      </w:r>
      <w:r>
        <w:rPr>
          <w:lang w:val="en-US"/>
        </w:rPr>
        <w:t xml:space="preserve">that </w:t>
      </w:r>
      <w:r w:rsidRPr="00A3062A">
        <w:rPr>
          <w:lang w:val="en-US"/>
        </w:rPr>
        <w:t>showed zero germination at -1.4 and -1.6 MPa</w:t>
      </w:r>
      <w:r>
        <w:rPr>
          <w:lang w:val="en-US"/>
        </w:rPr>
        <w:t>.</w:t>
      </w:r>
      <w:r w:rsidRPr="00A3062A">
        <w:rPr>
          <w:lang w:val="en-US"/>
        </w:rPr>
        <w:t xml:space="preserve"> </w:t>
      </w:r>
      <w:r>
        <w:rPr>
          <w:lang w:val="en-US"/>
        </w:rPr>
        <w:t>T</w:t>
      </w:r>
      <w:r w:rsidRPr="00A3062A">
        <w:rPr>
          <w:lang w:val="en-US"/>
        </w:rPr>
        <w:t>hus</w:t>
      </w:r>
      <w:r>
        <w:rPr>
          <w:lang w:val="en-US"/>
        </w:rPr>
        <w:t>,</w:t>
      </w:r>
      <w:r w:rsidRPr="00A3062A">
        <w:rPr>
          <w:lang w:val="en-US"/>
        </w:rPr>
        <w:t xml:space="preserve"> we excluded those </w:t>
      </w:r>
      <w:r>
        <w:rPr>
          <w:lang w:val="en-US"/>
        </w:rPr>
        <w:t>levels</w:t>
      </w:r>
      <w:r w:rsidRPr="00A3062A">
        <w:rPr>
          <w:lang w:val="en-US"/>
        </w:rPr>
        <w:t xml:space="preserve"> </w:t>
      </w:r>
      <w:r>
        <w:rPr>
          <w:lang w:val="en-US"/>
        </w:rPr>
        <w:t xml:space="preserve">and selected </w:t>
      </w:r>
      <w:r w:rsidR="009B14F2">
        <w:rPr>
          <w:lang w:val="en-US"/>
        </w:rPr>
        <w:t>seven</w:t>
      </w:r>
      <w:r>
        <w:rPr>
          <w:lang w:val="en-US"/>
        </w:rPr>
        <w:t xml:space="preserve"> water potential treatments for the final experiment: 0, </w:t>
      </w:r>
      <w:r w:rsidRPr="009643D0">
        <w:rPr>
          <w:lang w:val="en-CA"/>
        </w:rPr>
        <w:t>−0.2, −0.4, −0.6, −0.8, −1 and −1.2 MPa</w:t>
      </w:r>
      <w:r>
        <w:rPr>
          <w:lang w:val="en-US"/>
        </w:rPr>
        <w:t>.</w:t>
      </w:r>
      <w:r w:rsidR="00C25274">
        <w:rPr>
          <w:lang w:val="en-US"/>
        </w:rPr>
        <w:t xml:space="preserve"> </w:t>
      </w:r>
      <w:r w:rsidR="00CB2169">
        <w:rPr>
          <w:rFonts w:cstheme="minorHAnsi"/>
          <w:lang w:val="en-US"/>
        </w:rPr>
        <w:t xml:space="preserve">For each treatment combination (7 water potential treatments x 2 storage treatments x </w:t>
      </w:r>
      <w:r w:rsidR="006D5C65">
        <w:rPr>
          <w:rFonts w:cstheme="minorHAnsi"/>
          <w:lang w:val="en-US"/>
        </w:rPr>
        <w:t>12</w:t>
      </w:r>
      <w:r w:rsidR="00CB2169">
        <w:rPr>
          <w:rFonts w:cstheme="minorHAnsi"/>
          <w:lang w:val="en-US"/>
        </w:rPr>
        <w:t xml:space="preserve"> subpopulations) we sowed </w:t>
      </w:r>
      <w:r w:rsidR="00954E4C">
        <w:rPr>
          <w:rFonts w:cstheme="minorHAnsi"/>
          <w:lang w:val="en-US"/>
        </w:rPr>
        <w:t>four</w:t>
      </w:r>
      <w:r w:rsidR="00716D42">
        <w:rPr>
          <w:rFonts w:cstheme="minorHAnsi"/>
          <w:lang w:val="en-US"/>
        </w:rPr>
        <w:t xml:space="preserve"> </w:t>
      </w:r>
      <w:r w:rsidR="00CB2169">
        <w:rPr>
          <w:rFonts w:cstheme="minorHAnsi"/>
          <w:lang w:val="en-US"/>
        </w:rPr>
        <w:t xml:space="preserve">Petri </w:t>
      </w:r>
      <w:r w:rsidR="007E7BBE">
        <w:rPr>
          <w:rFonts w:cstheme="minorHAnsi"/>
          <w:lang w:val="en-US"/>
        </w:rPr>
        <w:t>dish</w:t>
      </w:r>
      <w:r w:rsidR="00A433B0">
        <w:rPr>
          <w:rFonts w:cstheme="minorHAnsi"/>
          <w:lang w:val="en-US"/>
        </w:rPr>
        <w:t xml:space="preserve">es </w:t>
      </w:r>
      <w:r w:rsidR="007E7BBE">
        <w:rPr>
          <w:rFonts w:cstheme="minorHAnsi"/>
          <w:lang w:val="en-US"/>
        </w:rPr>
        <w:t>with</w:t>
      </w:r>
      <w:r w:rsidR="00CB2169">
        <w:rPr>
          <w:rFonts w:cstheme="minorHAnsi"/>
          <w:lang w:val="en-US"/>
        </w:rPr>
        <w:t xml:space="preserve"> 25</w:t>
      </w:r>
      <w:r w:rsidR="006D223E">
        <w:rPr>
          <w:rFonts w:cstheme="minorHAnsi"/>
          <w:lang w:val="en-US"/>
        </w:rPr>
        <w:t xml:space="preserve"> seeds </w:t>
      </w:r>
      <w:r w:rsidR="007E7BBE">
        <w:rPr>
          <w:rFonts w:cstheme="minorHAnsi"/>
          <w:lang w:val="en-US"/>
        </w:rPr>
        <w:t>each</w:t>
      </w:r>
      <w:r w:rsidR="00B049DD">
        <w:rPr>
          <w:rFonts w:cstheme="minorHAnsi"/>
          <w:lang w:val="en-US"/>
        </w:rPr>
        <w:t xml:space="preserve"> </w:t>
      </w:r>
      <w:r w:rsidR="00B049DD">
        <w:rPr>
          <w:lang w:val="en-CA"/>
        </w:rPr>
        <w:t>(</w:t>
      </w:r>
      <w:r w:rsidR="00B049DD">
        <w:t>except in the -1 and -1.2 MPa</w:t>
      </w:r>
      <w:r w:rsidR="006D1ECF">
        <w:t xml:space="preserve"> water potential</w:t>
      </w:r>
      <w:r w:rsidR="00B049DD">
        <w:t xml:space="preserve"> treatments</w:t>
      </w:r>
      <w:r w:rsidR="006D1ECF">
        <w:t xml:space="preserve">, where we expected low germination, </w:t>
      </w:r>
      <w:r w:rsidR="00A433B0">
        <w:t>and</w:t>
      </w:r>
      <w:r w:rsidR="00B049DD">
        <w:t xml:space="preserve"> </w:t>
      </w:r>
      <w:r w:rsidR="006D1ECF">
        <w:t>we sowed</w:t>
      </w:r>
      <w:r w:rsidR="00B049DD">
        <w:t xml:space="preserve"> only 2 </w:t>
      </w:r>
      <w:r w:rsidR="00A433B0">
        <w:t>dishes</w:t>
      </w:r>
      <w:r w:rsidR="00B049DD">
        <w:t xml:space="preserve"> </w:t>
      </w:r>
      <w:r w:rsidR="00A433B0">
        <w:t>with</w:t>
      </w:r>
      <w:r w:rsidR="00B049DD">
        <w:t xml:space="preserve"> 25</w:t>
      </w:r>
      <w:r w:rsidR="006D223E">
        <w:t xml:space="preserve"> seeds </w:t>
      </w:r>
      <w:r w:rsidR="00B049DD">
        <w:t>each)</w:t>
      </w:r>
      <w:r w:rsidR="00CB2169">
        <w:rPr>
          <w:rFonts w:cstheme="minorHAnsi"/>
          <w:lang w:val="en-US"/>
        </w:rPr>
        <w:t>.</w:t>
      </w:r>
      <w:r w:rsidR="00ED1C53">
        <w:rPr>
          <w:rFonts w:cstheme="minorHAnsi"/>
          <w:lang w:val="en-US"/>
        </w:rPr>
        <w:t xml:space="preserve"> </w:t>
      </w:r>
      <w:r w:rsidR="002F4D6D">
        <w:rPr>
          <w:rFonts w:cstheme="minorHAnsi"/>
          <w:lang w:val="en-US"/>
        </w:rPr>
        <w:t xml:space="preserve">We </w:t>
      </w:r>
      <w:r w:rsidR="007E7BBE">
        <w:rPr>
          <w:rFonts w:cstheme="minorHAnsi"/>
          <w:lang w:val="en-US"/>
        </w:rPr>
        <w:t>used</w:t>
      </w:r>
      <w:r w:rsidR="001631D3" w:rsidRPr="009643D0">
        <w:rPr>
          <w:lang w:val="en-CA"/>
        </w:rPr>
        <w:t xml:space="preserve"> </w:t>
      </w:r>
      <w:r w:rsidR="007E7BBE">
        <w:rPr>
          <w:lang w:val="en-CA"/>
        </w:rPr>
        <w:t>90 mm Ø</w:t>
      </w:r>
      <w:r w:rsidR="007E7BBE" w:rsidRPr="009643D0">
        <w:rPr>
          <w:lang w:val="en-CA"/>
        </w:rPr>
        <w:t xml:space="preserve"> </w:t>
      </w:r>
      <w:r w:rsidR="001631D3" w:rsidRPr="009643D0">
        <w:rPr>
          <w:lang w:val="en-CA"/>
        </w:rPr>
        <w:t>Petri dish</w:t>
      </w:r>
      <w:r w:rsidR="007E7BBE">
        <w:rPr>
          <w:lang w:val="en-CA"/>
        </w:rPr>
        <w:t>es</w:t>
      </w:r>
      <w:r w:rsidR="001631D3" w:rsidRPr="009643D0">
        <w:rPr>
          <w:lang w:val="en-CA"/>
        </w:rPr>
        <w:t xml:space="preserve"> </w:t>
      </w:r>
      <w:r w:rsidR="002F4D6D">
        <w:rPr>
          <w:lang w:val="en-CA"/>
        </w:rPr>
        <w:t>with</w:t>
      </w:r>
      <w:r w:rsidR="001631D3" w:rsidRPr="009643D0">
        <w:rPr>
          <w:lang w:val="en-CA"/>
        </w:rPr>
        <w:t xml:space="preserve"> two layers of filter paper </w:t>
      </w:r>
      <w:r w:rsidR="001631D3">
        <w:rPr>
          <w:lang w:val="en-CA"/>
        </w:rPr>
        <w:t>(</w:t>
      </w:r>
      <w:proofErr w:type="spellStart"/>
      <w:r w:rsidR="001631D3" w:rsidRPr="00AC319B">
        <w:rPr>
          <w:rFonts w:eastAsia="Times New Roman" w:cstheme="minorHAnsi"/>
          <w:color w:val="000000"/>
          <w:lang w:val="en-US" w:eastAsia="ca-ES"/>
        </w:rPr>
        <w:t>Filtros</w:t>
      </w:r>
      <w:proofErr w:type="spellEnd"/>
      <w:r w:rsidR="001631D3" w:rsidRPr="00AC319B">
        <w:rPr>
          <w:rFonts w:eastAsia="Times New Roman" w:cstheme="minorHAnsi"/>
          <w:color w:val="000000"/>
          <w:lang w:val="en-US" w:eastAsia="ca-ES"/>
        </w:rPr>
        <w:t xml:space="preserve"> Anoia S.A. paper for germination assays, Ref.518G085</w:t>
      </w:r>
      <w:r w:rsidR="001631D3">
        <w:rPr>
          <w:lang w:val="en-CA"/>
        </w:rPr>
        <w:t>)</w:t>
      </w:r>
      <w:r w:rsidR="00CF269A">
        <w:rPr>
          <w:lang w:val="en-CA"/>
        </w:rPr>
        <w:t>.</w:t>
      </w:r>
      <w:r w:rsidR="001631D3">
        <w:rPr>
          <w:lang w:val="en-CA"/>
        </w:rPr>
        <w:t xml:space="preserve"> </w:t>
      </w:r>
      <w:r w:rsidR="00756EA6">
        <w:rPr>
          <w:lang w:val="en-CA"/>
        </w:rPr>
        <w:t xml:space="preserve">To each dish, we </w:t>
      </w:r>
      <w:r w:rsidR="00CF269A">
        <w:rPr>
          <w:lang w:val="en-CA"/>
        </w:rPr>
        <w:t xml:space="preserve">added </w:t>
      </w:r>
      <w:r w:rsidR="001631D3" w:rsidRPr="009643D0">
        <w:rPr>
          <w:lang w:val="en-CA"/>
        </w:rPr>
        <w:t xml:space="preserve">5 ml of either </w:t>
      </w:r>
      <w:r w:rsidR="007D511D">
        <w:rPr>
          <w:lang w:val="en-CA"/>
        </w:rPr>
        <w:t xml:space="preserve">(a) </w:t>
      </w:r>
      <w:r w:rsidR="001631D3" w:rsidRPr="009643D0">
        <w:rPr>
          <w:lang w:val="en-CA"/>
        </w:rPr>
        <w:t xml:space="preserve">distilled water or </w:t>
      </w:r>
      <w:r w:rsidR="007D511D">
        <w:rPr>
          <w:lang w:val="en-CA"/>
        </w:rPr>
        <w:t xml:space="preserve">(b) </w:t>
      </w:r>
      <w:r w:rsidR="001631D3" w:rsidRPr="009643D0">
        <w:rPr>
          <w:lang w:val="en-CA"/>
        </w:rPr>
        <w:t xml:space="preserve">a </w:t>
      </w:r>
      <w:r w:rsidR="00756EA6">
        <w:rPr>
          <w:lang w:val="en-CA"/>
        </w:rPr>
        <w:t>PE</w:t>
      </w:r>
      <w:r w:rsidR="007D511D">
        <w:rPr>
          <w:lang w:val="en-CA"/>
        </w:rPr>
        <w:t>G</w:t>
      </w:r>
      <w:r w:rsidR="001631D3" w:rsidRPr="009643D0">
        <w:rPr>
          <w:lang w:val="en-CA"/>
        </w:rPr>
        <w:t xml:space="preserve"> 6000 solution prepared according to </w:t>
      </w:r>
      <w:r w:rsidR="001631D3" w:rsidRPr="009643D0">
        <w:rPr>
          <w:lang w:val="en-CA"/>
        </w:rPr>
        <w:fldChar w:fldCharType="begin" w:fldLock="1"/>
      </w:r>
      <w:r w:rsidR="00743009">
        <w:rPr>
          <w:lang w:val="en-CA"/>
        </w:rPr>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60001","type":"article-journal"},"uris":["http://www.mendeley.com/documents/?uuid=5dcd3d1a-bbf4-4c97-b53e-728b84b2c212","http://www.mendeley.com/documents/?uuid=8bae9792-5df1-46d8-a9f4-b2080aa2e458"]}],"mendeley":{"formattedCitation":"(Michel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9643D0">
        <w:rPr>
          <w:lang w:val="en-CA"/>
        </w:rPr>
        <w:fldChar w:fldCharType="separate"/>
      </w:r>
      <w:r w:rsidR="001631D3" w:rsidRPr="009643D0">
        <w:rPr>
          <w:noProof/>
          <w:lang w:val="en-CA"/>
        </w:rPr>
        <w:t>Michel &amp; Kaufmann (1973)</w:t>
      </w:r>
      <w:r w:rsidR="001631D3" w:rsidRPr="009643D0">
        <w:rPr>
          <w:lang w:val="en-CA"/>
        </w:rPr>
        <w:fldChar w:fldCharType="end"/>
      </w:r>
      <w:r w:rsidR="0041612A">
        <w:rPr>
          <w:lang w:val="en-CA"/>
        </w:rPr>
        <w:t xml:space="preserve"> and </w:t>
      </w:r>
      <w:r w:rsidR="00151A1C">
        <w:rPr>
          <w:lang w:val="en-CA"/>
        </w:rPr>
        <w:fldChar w:fldCharType="begin" w:fldLock="1"/>
      </w:r>
      <w:r w:rsidR="00151A1C">
        <w:rPr>
          <w:lang w:val="en-CA"/>
        </w:rPr>
        <w:instrText>ADDIN CSL_CITATION {"citationItems":[{"id":"ITEM-1","itemData":{"ISBN":"1678-3921","ISSN":"1678-3921","abstract":"Um expressivo número de pesquisas vem sendo desenvolvido na área de pré-condicionamento em sementes. Na busca de contribuir com os técnicos envolvidos em pes­quisas nesta área, procurou-se através da inter-relação entre a Termodinâmica e a Tecnologia de Sementes caracterizar potenciais hídrico, osmótico, mátrico e de pressão e, a partir do tra­balho de Michel &amp; Kaufmann (1973), construir uma tabela associando potencial osmótico, concentração de polietileno glicol 6000 e temperatura.","author":[{"dropping-particle":"","family":"Villela","given":"Francisco Amaral","non-dropping-particle":"","parse-names":false,"suffix":""},{"dropping-particle":"","family":"Doni Filho","given":"Luiz","non-dropping-particle":"","parse-names":false,"suffix":""},{"dropping-particle":"","family":"Sequeira","given":"Eliseo Lecrerc","non-dropping-particle":"","parse-names":false,"suffix":""}],"container-title":"Pesquisa Agropecuária Brasileira","id":"ITEM-1","issue":"11/12","issued":{"date-parts":[["1991"]]},"page":"1957-1968","title":"Tabela de potencial osmótico em função da concentração de polietileno glicol 6.000 e da temperatura","type":"article-journal","volume":"26"},"uris":["http://www.mendeley.com/documents/?uuid=309ba047-c4bd-4f3c-8de0-e44ba85df0c4"]}],"mendeley":{"formattedCitation":"(Villela et al. 1991)","plainTextFormattedCitation":"(Villela et al. 1991)","previouslyFormattedCitation":"(Villela et al. 1991)"},"properties":{"noteIndex":0},"schema":"https://github.com/citation-style-language/schema/raw/master/csl-citation.json"}</w:instrText>
      </w:r>
      <w:r w:rsidR="00151A1C">
        <w:rPr>
          <w:lang w:val="en-CA"/>
        </w:rPr>
        <w:fldChar w:fldCharType="separate"/>
      </w:r>
      <w:r w:rsidR="00151A1C" w:rsidRPr="00151A1C">
        <w:rPr>
          <w:noProof/>
          <w:lang w:val="en-CA"/>
        </w:rPr>
        <w:t>(Villela et al. 1991)</w:t>
      </w:r>
      <w:r w:rsidR="00151A1C">
        <w:rPr>
          <w:lang w:val="en-CA"/>
        </w:rPr>
        <w:fldChar w:fldCharType="end"/>
      </w:r>
      <w:r w:rsidR="00151A1C">
        <w:rPr>
          <w:lang w:val="en-CA"/>
        </w:rPr>
        <w:t xml:space="preserve"> </w:t>
      </w:r>
      <w:r w:rsidR="001631D3" w:rsidRPr="009643D0">
        <w:rPr>
          <w:lang w:val="en-CA"/>
        </w:rPr>
        <w:t xml:space="preserve">to reach </w:t>
      </w:r>
      <w:r w:rsidR="00136DFB">
        <w:rPr>
          <w:lang w:val="en-CA"/>
        </w:rPr>
        <w:t xml:space="preserve">desired </w:t>
      </w:r>
      <w:r w:rsidR="001631D3" w:rsidRPr="009643D0">
        <w:rPr>
          <w:lang w:val="en-CA"/>
        </w:rPr>
        <w:t xml:space="preserve">osmotic potentials </w:t>
      </w:r>
      <w:r w:rsidR="00B50B41">
        <w:rPr>
          <w:lang w:val="en-CA"/>
        </w:rPr>
        <w:t>at 20 ºC</w:t>
      </w:r>
      <w:r w:rsidR="00B01C5C">
        <w:rPr>
          <w:lang w:val="en-CA"/>
        </w:rPr>
        <w:t xml:space="preserve"> (the experimental temperature)</w:t>
      </w:r>
      <w:r w:rsidR="00426DDC">
        <w:t>.</w:t>
      </w:r>
      <w:r w:rsidR="000A7F37">
        <w:t xml:space="preserve"> </w:t>
      </w:r>
      <w:r w:rsidR="00CF7918">
        <w:t xml:space="preserve">We sealed </w:t>
      </w:r>
      <w:r w:rsidR="00426DDC">
        <w:t>Petri dishes with parafilm to avoid evaporation of the solution</w:t>
      </w:r>
      <w:r w:rsidR="00290862">
        <w:t>s and</w:t>
      </w:r>
      <w:r w:rsidR="00426DDC">
        <w:t xml:space="preserve"> </w:t>
      </w:r>
      <w:r w:rsidR="00290862">
        <w:t xml:space="preserve">to maintain </w:t>
      </w:r>
      <w:r w:rsidR="00426DDC">
        <w:t>constant water potential</w:t>
      </w:r>
      <w:r w:rsidR="00290862">
        <w:t>s</w:t>
      </w:r>
      <w:r w:rsidR="00426DDC">
        <w:t xml:space="preserve"> throughout the experiment.</w:t>
      </w:r>
    </w:p>
    <w:p w14:paraId="6F7D7451" w14:textId="1FCD94F1" w:rsidR="00C75E5B" w:rsidRPr="00C25274" w:rsidRDefault="00D25BB2" w:rsidP="00C25274">
      <w:pPr>
        <w:spacing w:line="360" w:lineRule="auto"/>
        <w:ind w:firstLine="709"/>
        <w:jc w:val="both"/>
        <w:rPr>
          <w:rFonts w:cstheme="minorHAnsi"/>
          <w:lang w:val="en-US"/>
        </w:rPr>
      </w:pPr>
      <w:r>
        <w:t>See</w:t>
      </w:r>
      <w:r w:rsidR="0068503C">
        <w:t xml:space="preserve">ds were </w:t>
      </w:r>
      <w:r w:rsidR="00426DDC">
        <w:t xml:space="preserve">incubated </w:t>
      </w:r>
      <w:r w:rsidR="00144D30">
        <w:rPr>
          <w:rFonts w:cstheme="minorHAnsi"/>
          <w:lang w:val="en-US"/>
        </w:rPr>
        <w:t xml:space="preserve">in conditions simulating late summer </w:t>
      </w:r>
      <w:r w:rsidR="00E15C82">
        <w:rPr>
          <w:rFonts w:cstheme="minorHAnsi"/>
          <w:lang w:val="en-US"/>
        </w:rPr>
        <w:t xml:space="preserve">days </w:t>
      </w:r>
      <w:r w:rsidR="00144D30">
        <w:rPr>
          <w:rFonts w:cstheme="minorHAnsi"/>
          <w:lang w:val="en-US"/>
        </w:rPr>
        <w:t xml:space="preserve">in the field, when germination has been </w:t>
      </w:r>
      <w:del w:id="442" w:author="EDUARDO FERNANDEZ PASCUAL" w:date="2024-01-17T10:52:00Z">
        <w:r w:rsidDel="0091428D">
          <w:rPr>
            <w:rFonts w:cstheme="minorHAnsi"/>
            <w:lang w:val="en-US"/>
          </w:rPr>
          <w:delText>see</w:delText>
        </w:r>
        <w:r w:rsidR="00716D42" w:rsidDel="0091428D">
          <w:rPr>
            <w:rFonts w:cstheme="minorHAnsi"/>
            <w:lang w:val="en-US"/>
          </w:rPr>
          <w:delText xml:space="preserve">n </w:delText>
        </w:r>
      </w:del>
      <w:ins w:id="443" w:author="EDUARDO FERNANDEZ PASCUAL" w:date="2024-01-17T10:52:00Z">
        <w:r w:rsidR="0091428D">
          <w:rPr>
            <w:rFonts w:cstheme="minorHAnsi"/>
            <w:lang w:val="en-US"/>
          </w:rPr>
          <w:t xml:space="preserve">described </w:t>
        </w:r>
      </w:ins>
      <w:r w:rsidR="00716D42">
        <w:rPr>
          <w:rFonts w:cstheme="minorHAnsi"/>
          <w:lang w:val="en-US"/>
        </w:rPr>
        <w:t>to happen (</w:t>
      </w:r>
      <w:r w:rsidR="00716D42" w:rsidRPr="00716D42">
        <w:rPr>
          <w:rFonts w:cstheme="minorHAnsi"/>
          <w:highlight w:val="yellow"/>
          <w:lang w:val="en-US"/>
        </w:rPr>
        <w:t>paper move-along</w:t>
      </w:r>
      <w:r w:rsidR="00144D30">
        <w:rPr>
          <w:rFonts w:cstheme="minorHAnsi"/>
          <w:lang w:val="en-US"/>
        </w:rPr>
        <w:t>)</w:t>
      </w:r>
      <w:r w:rsidR="00F007EA">
        <w:rPr>
          <w:rFonts w:cstheme="minorHAnsi"/>
          <w:lang w:val="en-US"/>
        </w:rPr>
        <w:t>:</w:t>
      </w:r>
      <w:r w:rsidR="00426DDC">
        <w:t xml:space="preserve"> </w:t>
      </w:r>
      <w:r w:rsidR="0068503C">
        <w:t>constant 20</w:t>
      </w:r>
      <w:r w:rsidR="00426DDC">
        <w:t>°</w:t>
      </w:r>
      <w:r w:rsidR="0068503C">
        <w:t xml:space="preserve">C </w:t>
      </w:r>
      <w:r w:rsidR="005A5C83">
        <w:t xml:space="preserve">with a </w:t>
      </w:r>
      <w:r w:rsidR="005A5C83" w:rsidRPr="003F6D02">
        <w:rPr>
          <w:lang w:val="en-CA"/>
        </w:rPr>
        <w:t>daily photoperiod</w:t>
      </w:r>
      <w:r w:rsidR="008F2C22">
        <w:rPr>
          <w:lang w:val="en-CA"/>
        </w:rPr>
        <w:t xml:space="preserve"> </w:t>
      </w:r>
      <w:r w:rsidR="00C72E66">
        <w:rPr>
          <w:lang w:val="en-CA"/>
        </w:rPr>
        <w:t xml:space="preserve">of </w:t>
      </w:r>
      <w:r w:rsidR="008F2C22">
        <w:rPr>
          <w:lang w:val="en-CA"/>
        </w:rPr>
        <w:t>12-12</w:t>
      </w:r>
      <w:r w:rsidR="002B4C53">
        <w:rPr>
          <w:lang w:val="en-CA"/>
        </w:rPr>
        <w:t>h</w:t>
      </w:r>
      <w:r w:rsidR="00223348">
        <w:rPr>
          <w:lang w:val="en-CA"/>
        </w:rPr>
        <w:t xml:space="preserve"> light/dark</w:t>
      </w:r>
      <w:r w:rsidR="00C72E66">
        <w:rPr>
          <w:lang w:val="en-CA"/>
        </w:rPr>
        <w:t>.</w:t>
      </w:r>
      <w:r w:rsidR="00882503">
        <w:rPr>
          <w:lang w:val="en-CA"/>
        </w:rPr>
        <w:t xml:space="preserve"> </w:t>
      </w:r>
      <w:r w:rsidR="00FB694E">
        <w:rPr>
          <w:lang w:val="en-CA"/>
        </w:rPr>
        <w:t>It must be noted that w</w:t>
      </w:r>
      <w:r w:rsidR="00882503">
        <w:rPr>
          <w:lang w:val="en-CA"/>
        </w:rPr>
        <w:t>e used constant 20ºC rather than a more realistic diurnal alternating regime</w:t>
      </w:r>
      <w:r w:rsidR="00FB694E">
        <w:rPr>
          <w:lang w:val="en-CA"/>
        </w:rPr>
        <w:t xml:space="preserve"> </w:t>
      </w:r>
      <w:proofErr w:type="gramStart"/>
      <w:r w:rsidR="00FB694E">
        <w:rPr>
          <w:lang w:val="en-CA"/>
        </w:rPr>
        <w:t>in order to</w:t>
      </w:r>
      <w:proofErr w:type="gramEnd"/>
      <w:r w:rsidR="00FB694E">
        <w:rPr>
          <w:lang w:val="en-CA"/>
        </w:rPr>
        <w:t xml:space="preserve"> maintain the stability of </w:t>
      </w:r>
      <w:r w:rsidR="00E15C82">
        <w:rPr>
          <w:lang w:val="en-CA"/>
        </w:rPr>
        <w:t>water stress</w:t>
      </w:r>
      <w:r w:rsidR="00FB694E">
        <w:rPr>
          <w:lang w:val="en-CA"/>
        </w:rPr>
        <w:t xml:space="preserve"> conditions </w:t>
      </w:r>
      <w:r w:rsidR="00E15C82">
        <w:rPr>
          <w:lang w:val="en-CA"/>
        </w:rPr>
        <w:t>for</w:t>
      </w:r>
      <w:r w:rsidR="00FB694E">
        <w:rPr>
          <w:lang w:val="en-CA"/>
        </w:rPr>
        <w:t xml:space="preserve"> the PEG solutions.</w:t>
      </w:r>
      <w:r w:rsidR="00C72E66">
        <w:rPr>
          <w:lang w:val="en-CA"/>
        </w:rPr>
        <w:t xml:space="preserve"> Conditions were programmed</w:t>
      </w:r>
      <w:r w:rsidR="005A5C83">
        <w:t xml:space="preserve"> </w:t>
      </w:r>
      <w:r w:rsidR="0068503C">
        <w:t>in</w:t>
      </w:r>
      <w:r w:rsidR="00C72E66">
        <w:t xml:space="preserve"> an</w:t>
      </w:r>
      <w:r w:rsidR="0068503C">
        <w:t xml:space="preserve"> incubator </w:t>
      </w:r>
      <w:r w:rsidR="0068503C" w:rsidRPr="00AC319B">
        <w:rPr>
          <w:rFonts w:cstheme="minorHAnsi"/>
          <w:lang w:val="en-US"/>
        </w:rPr>
        <w:t xml:space="preserve">(Aralab climatic chamber Fitoclima S600 PL, equipped with </w:t>
      </w:r>
      <w:r w:rsidR="00954E4C">
        <w:rPr>
          <w:rFonts w:cstheme="minorHAnsi"/>
          <w:lang w:val="en-US"/>
        </w:rPr>
        <w:t xml:space="preserve">four </w:t>
      </w:r>
      <w:r w:rsidR="0068503C" w:rsidRPr="00AC319B">
        <w:rPr>
          <w:rFonts w:cstheme="minorHAnsi"/>
          <w:lang w:val="en-US"/>
        </w:rPr>
        <w:t>led modules 11W 350mA</w:t>
      </w:r>
      <w:r w:rsidR="00882503">
        <w:rPr>
          <w:rFonts w:cstheme="minorHAnsi"/>
          <w:lang w:val="en-US"/>
        </w:rPr>
        <w:t>)</w:t>
      </w:r>
      <w:r w:rsidR="00C51EB6">
        <w:rPr>
          <w:rFonts w:cstheme="minorHAnsi"/>
          <w:lang w:val="en-US"/>
        </w:rPr>
        <w:t>.</w:t>
      </w:r>
      <w:r w:rsidR="00C25274">
        <w:rPr>
          <w:rFonts w:cstheme="minorHAnsi"/>
          <w:lang w:val="en-US"/>
        </w:rPr>
        <w:t xml:space="preserve"> </w:t>
      </w:r>
      <w:r w:rsidR="003C4097" w:rsidRPr="0038254B">
        <w:t>We monitored g</w:t>
      </w:r>
      <w:r w:rsidR="00A649DA" w:rsidRPr="0038254B">
        <w:t>ermination</w:t>
      </w:r>
      <w:r w:rsidR="00393DE7">
        <w:t xml:space="preserve">, defined as </w:t>
      </w:r>
      <w:r w:rsidR="00A649DA" w:rsidRPr="0038254B">
        <w:t>radicle emergence</w:t>
      </w:r>
      <w:r w:rsidR="00862CB7" w:rsidRPr="0038254B">
        <w:t xml:space="preserve"> &gt; 1.5mm</w:t>
      </w:r>
      <w:r w:rsidR="00393DE7">
        <w:t>,</w:t>
      </w:r>
      <w:r w:rsidR="00A649DA" w:rsidRPr="0038254B">
        <w:t xml:space="preserve"> for 2</w:t>
      </w:r>
      <w:r w:rsidR="00862CB7" w:rsidRPr="0038254B">
        <w:t>8</w:t>
      </w:r>
      <w:r w:rsidR="00A649DA" w:rsidRPr="0038254B">
        <w:t xml:space="preserve"> days</w:t>
      </w:r>
      <w:r w:rsidR="00393DE7">
        <w:t>:</w:t>
      </w:r>
      <w:r w:rsidR="00291508" w:rsidRPr="0038254B">
        <w:t xml:space="preserve"> </w:t>
      </w:r>
      <w:r w:rsidR="00CF269A" w:rsidRPr="0038254B">
        <w:t xml:space="preserve">daily </w:t>
      </w:r>
      <w:r w:rsidR="00291508" w:rsidRPr="0038254B">
        <w:t>until</w:t>
      </w:r>
      <w:r w:rsidR="003D08FA" w:rsidRPr="0038254B">
        <w:t xml:space="preserve"> the cumulative </w:t>
      </w:r>
      <w:r w:rsidR="003D08FA" w:rsidRPr="0038254B">
        <w:lastRenderedPageBreak/>
        <w:t xml:space="preserve">germination curve flattened (day 21) </w:t>
      </w:r>
      <w:r w:rsidR="003C4097" w:rsidRPr="0038254B">
        <w:t xml:space="preserve">and </w:t>
      </w:r>
      <w:r w:rsidR="00CF269A" w:rsidRPr="0038254B">
        <w:t>then</w:t>
      </w:r>
      <w:r w:rsidR="003C4097" w:rsidRPr="0038254B">
        <w:t xml:space="preserve"> every two or three days until the end of the experiment</w:t>
      </w:r>
      <w:r w:rsidR="00A649DA" w:rsidRPr="0038254B">
        <w:t xml:space="preserve">. </w:t>
      </w:r>
      <w:r w:rsidR="002B66E5" w:rsidRPr="0038254B">
        <w:t>We removed g</w:t>
      </w:r>
      <w:r w:rsidR="00A649DA" w:rsidRPr="0038254B">
        <w:t>erminated</w:t>
      </w:r>
      <w:r w:rsidR="006D223E">
        <w:t xml:space="preserve"> seeds</w:t>
      </w:r>
      <w:r w:rsidR="00716D42">
        <w:t xml:space="preserve"> </w:t>
      </w:r>
      <w:r w:rsidR="00A649DA" w:rsidRPr="0038254B">
        <w:t>during the scoring and</w:t>
      </w:r>
      <w:r w:rsidR="00DE1B0A">
        <w:t>,</w:t>
      </w:r>
      <w:r w:rsidR="00A649DA" w:rsidRPr="0038254B">
        <w:t xml:space="preserve"> </w:t>
      </w:r>
      <w:r w:rsidR="00CF269A" w:rsidRPr="0038254B">
        <w:t>once</w:t>
      </w:r>
      <w:r w:rsidR="00A649DA" w:rsidRPr="0038254B">
        <w:t xml:space="preserve"> the experiments were finished, </w:t>
      </w:r>
      <w:r w:rsidR="002B66E5" w:rsidRPr="0038254B">
        <w:t xml:space="preserve">we cut </w:t>
      </w:r>
      <w:r w:rsidR="00221957" w:rsidRPr="0038254B">
        <w:t xml:space="preserve">non-germinated </w:t>
      </w:r>
      <w:r w:rsidR="0038254B">
        <w:t>see</w:t>
      </w:r>
      <w:r w:rsidR="00221957" w:rsidRPr="0038254B">
        <w:t xml:space="preserve">ds </w:t>
      </w:r>
      <w:r w:rsidR="002F27BC" w:rsidRPr="0038254B">
        <w:t xml:space="preserve">under </w:t>
      </w:r>
      <w:r w:rsidR="00DE1B0A">
        <w:t>a</w:t>
      </w:r>
      <w:r w:rsidR="002F27BC" w:rsidRPr="0038254B">
        <w:t xml:space="preserve"> bino</w:t>
      </w:r>
      <w:r w:rsidR="00AF60ED" w:rsidRPr="0038254B">
        <w:t xml:space="preserve">cular loupe </w:t>
      </w:r>
      <w:r w:rsidR="00862CB7" w:rsidRPr="0038254B">
        <w:t>and classified</w:t>
      </w:r>
      <w:r w:rsidR="002B66E5" w:rsidRPr="0038254B">
        <w:t xml:space="preserve"> them</w:t>
      </w:r>
      <w:r w:rsidR="00862CB7" w:rsidRPr="0038254B">
        <w:t xml:space="preserve"> as viable, </w:t>
      </w:r>
      <w:proofErr w:type="gramStart"/>
      <w:r w:rsidR="00B205FA" w:rsidRPr="0038254B">
        <w:t>dead</w:t>
      </w:r>
      <w:proofErr w:type="gramEnd"/>
      <w:r w:rsidR="00862CB7" w:rsidRPr="0038254B">
        <w:t xml:space="preserve"> or empty</w:t>
      </w:r>
      <w:r w:rsidR="00AF60ED" w:rsidRPr="0038254B">
        <w:t>.</w:t>
      </w:r>
      <w:r w:rsidR="00716D42">
        <w:t xml:space="preserve"> S</w:t>
      </w:r>
      <w:r w:rsidR="006D223E">
        <w:t>eeds</w:t>
      </w:r>
      <w:r w:rsidR="00716D42">
        <w:t xml:space="preserve"> </w:t>
      </w:r>
      <w:r w:rsidR="00AF60ED" w:rsidRPr="0038254B">
        <w:t>with firm and white embryos were considered viable</w:t>
      </w:r>
      <w:r w:rsidR="00DE1B0A">
        <w:t>,</w:t>
      </w:r>
      <w:r w:rsidR="00AF60ED" w:rsidRPr="0038254B">
        <w:t xml:space="preserve"> i.e. potentially </w:t>
      </w:r>
      <w:proofErr w:type="spellStart"/>
      <w:r w:rsidR="00AF60ED" w:rsidRPr="0038254B">
        <w:t>germinable</w:t>
      </w:r>
      <w:proofErr w:type="spellEnd"/>
      <w:r w:rsidR="00AF60ED" w:rsidRPr="0038254B">
        <w:t xml:space="preserve"> </w:t>
      </w:r>
      <w:r w:rsidR="00862CB7" w:rsidRPr="0038254B">
        <w:t>(Baskin and Baskin 2014)</w:t>
      </w:r>
      <w:r w:rsidR="002F27BC" w:rsidRPr="0038254B">
        <w:t xml:space="preserve">. </w:t>
      </w:r>
      <w:r w:rsidR="00393DE7">
        <w:t>S</w:t>
      </w:r>
      <w:r w:rsidR="00A508EC" w:rsidRPr="0038254B">
        <w:t xml:space="preserve">ubsequent </w:t>
      </w:r>
      <w:r w:rsidR="00393DE7" w:rsidRPr="0038254B">
        <w:t>analys</w:t>
      </w:r>
      <w:r w:rsidR="00393DE7">
        <w:t>e</w:t>
      </w:r>
      <w:r w:rsidR="00393DE7" w:rsidRPr="0038254B">
        <w:t xml:space="preserve">s </w:t>
      </w:r>
      <w:r w:rsidR="00393DE7">
        <w:t>only</w:t>
      </w:r>
      <w:r w:rsidR="00442BF1" w:rsidRPr="0038254B">
        <w:t xml:space="preserve"> </w:t>
      </w:r>
      <w:r w:rsidR="00393DE7">
        <w:t xml:space="preserve">consider </w:t>
      </w:r>
      <w:r w:rsidR="00442BF1" w:rsidRPr="0038254B">
        <w:t xml:space="preserve">germinated and </w:t>
      </w:r>
      <w:proofErr w:type="spellStart"/>
      <w:r w:rsidR="00393DE7" w:rsidRPr="001D393D">
        <w:t>germinable</w:t>
      </w:r>
      <w:proofErr w:type="spellEnd"/>
      <w:r w:rsidR="00393DE7" w:rsidRPr="001D393D">
        <w:t xml:space="preserve"> </w:t>
      </w:r>
      <w:r w:rsidR="0038254B">
        <w:t>see</w:t>
      </w:r>
      <w:r w:rsidR="007E062A" w:rsidRPr="0038254B">
        <w:t>ds.</w:t>
      </w:r>
      <w:r w:rsidR="007E062A">
        <w:rPr>
          <w:lang w:val="en-CA"/>
        </w:rPr>
        <w:t xml:space="preserve"> </w:t>
      </w:r>
      <w:r w:rsidR="008518F7">
        <w:rPr>
          <w:lang w:val="en-CA"/>
        </w:rPr>
        <w:t xml:space="preserve">A total of </w:t>
      </w:r>
      <w:proofErr w:type="spellStart"/>
      <w:r w:rsidR="008518F7" w:rsidRPr="008518F7">
        <w:rPr>
          <w:highlight w:val="yellow"/>
          <w:lang w:val="en-CA"/>
        </w:rPr>
        <w:t>xxxx</w:t>
      </w:r>
      <w:proofErr w:type="spellEnd"/>
      <w:r w:rsidR="008518F7">
        <w:rPr>
          <w:lang w:val="en-CA"/>
        </w:rPr>
        <w:t xml:space="preserve"> viable (germinated + </w:t>
      </w:r>
      <w:proofErr w:type="spellStart"/>
      <w:r w:rsidR="008518F7">
        <w:rPr>
          <w:lang w:val="en-CA"/>
        </w:rPr>
        <w:t>germinable</w:t>
      </w:r>
      <w:proofErr w:type="spellEnd"/>
      <w:r w:rsidR="008518F7">
        <w:rPr>
          <w:lang w:val="en-CA"/>
        </w:rPr>
        <w:t xml:space="preserve">) </w:t>
      </w:r>
      <w:r w:rsidR="008518F7" w:rsidRPr="00136BD2">
        <w:rPr>
          <w:i/>
          <w:iCs/>
          <w:lang w:val="en-CA"/>
        </w:rPr>
        <w:t>D. langeanus</w:t>
      </w:r>
      <w:r w:rsidR="008518F7">
        <w:rPr>
          <w:lang w:val="en-CA"/>
        </w:rPr>
        <w:t xml:space="preserve"> seeds were used in this study.  </w:t>
      </w:r>
    </w:p>
    <w:p w14:paraId="24819549" w14:textId="71CC9600" w:rsidR="0042434E" w:rsidRPr="0042434E" w:rsidRDefault="00F7375B" w:rsidP="002D07AE">
      <w:pPr>
        <w:pStyle w:val="Ttulo3"/>
        <w:spacing w:line="360" w:lineRule="auto"/>
        <w:jc w:val="both"/>
      </w:pPr>
      <w:r w:rsidRPr="0042434E">
        <w:t>2.</w:t>
      </w:r>
      <w:r w:rsidR="00960FF6">
        <w:t>6</w:t>
      </w:r>
      <w:r w:rsidR="00A559B2" w:rsidRPr="0042434E">
        <w:t>.</w:t>
      </w:r>
      <w:r w:rsidRPr="0042434E">
        <w:t xml:space="preserve"> </w:t>
      </w:r>
      <w:r w:rsidR="0068503C" w:rsidRPr="0042434E">
        <w:t xml:space="preserve">Data </w:t>
      </w:r>
      <w:r w:rsidR="00960FF6">
        <w:t>a</w:t>
      </w:r>
      <w:r w:rsidR="00960FF6" w:rsidRPr="0042434E">
        <w:t>nalysis</w:t>
      </w:r>
    </w:p>
    <w:p w14:paraId="373792C2" w14:textId="33B6A143" w:rsidR="0068503C" w:rsidRDefault="0068503C" w:rsidP="00136DFB">
      <w:pPr>
        <w:pStyle w:val="Ttulo3"/>
        <w:spacing w:line="360" w:lineRule="auto"/>
        <w:ind w:firstLine="709"/>
        <w:jc w:val="both"/>
        <w:rPr>
          <w:rFonts w:asciiTheme="minorHAnsi" w:eastAsiaTheme="minorHAnsi" w:hAnsiTheme="minorHAnsi" w:cstheme="minorHAnsi"/>
          <w:color w:val="auto"/>
          <w:sz w:val="22"/>
          <w:szCs w:val="22"/>
          <w:lang w:val="en-US"/>
        </w:rPr>
      </w:pPr>
      <w:r w:rsidRPr="0042434E">
        <w:rPr>
          <w:rFonts w:asciiTheme="minorHAnsi" w:eastAsiaTheme="minorHAnsi" w:hAnsiTheme="minorHAnsi" w:cstheme="minorHAnsi"/>
          <w:color w:val="auto"/>
          <w:sz w:val="22"/>
          <w:szCs w:val="22"/>
          <w:lang w:val="en-US"/>
        </w:rPr>
        <w:t xml:space="preserve">All </w:t>
      </w:r>
      <w:r w:rsidR="00FF5080">
        <w:rPr>
          <w:rFonts w:asciiTheme="minorHAnsi" w:eastAsiaTheme="minorHAnsi" w:hAnsiTheme="minorHAnsi" w:cstheme="minorHAnsi"/>
          <w:color w:val="auto"/>
          <w:sz w:val="22"/>
          <w:szCs w:val="22"/>
          <w:lang w:val="en-US"/>
        </w:rPr>
        <w:t>analyses</w:t>
      </w:r>
      <w:r w:rsidRPr="0042434E">
        <w:rPr>
          <w:rFonts w:asciiTheme="minorHAnsi" w:eastAsiaTheme="minorHAnsi" w:hAnsiTheme="minorHAnsi" w:cstheme="minorHAnsi"/>
          <w:color w:val="auto"/>
          <w:sz w:val="22"/>
          <w:szCs w:val="22"/>
          <w:lang w:val="en-US"/>
        </w:rPr>
        <w:t xml:space="preserve"> were done in R </w:t>
      </w:r>
      <w:r w:rsidR="00AC29B6">
        <w:rPr>
          <w:rFonts w:asciiTheme="minorHAnsi" w:eastAsiaTheme="minorHAnsi" w:hAnsiTheme="minorHAnsi" w:cstheme="minorHAnsi"/>
          <w:color w:val="auto"/>
          <w:sz w:val="22"/>
          <w:szCs w:val="22"/>
          <w:lang w:val="en-US"/>
        </w:rPr>
        <w:fldChar w:fldCharType="begin" w:fldLock="1"/>
      </w:r>
      <w:r w:rsidR="00C1639E">
        <w:rPr>
          <w:rFonts w:asciiTheme="minorHAnsi" w:eastAsiaTheme="minorHAnsi" w:hAnsiTheme="minorHAnsi" w:cstheme="minorHAnsi"/>
          <w:color w:val="auto"/>
          <w:sz w:val="22"/>
          <w:szCs w:val="22"/>
          <w:lang w:val="en-US"/>
        </w:rPr>
        <w:instrText>ADDIN CSL_CITATION {"citationItems":[{"id":"ITEM-1","itemData":{"author":[{"dropping-particle":"","family":"R Core Team","given":"","non-dropping-particle":"","parse-names":false,"suffix":""}],"id":"ITEM-1","issued":{"date-parts":[["2022"]]},"publisher":"R Foundation for Statistical Computing","publisher-place":"Vienna, Austria","title":"R: A Language and Environment for Statistical Computing","type":"article"},"uris":["http://www.mendeley.com/documents/?uuid=4c49ee31-03b8-4e9f-a0f6-f1d7599478ef"]}],"mendeley":{"formattedCitation":"(R Core Team 2022)","plainTextFormattedCitation":"(R Core Team 2022)","previouslyFormattedCitation":"(R Core Team 2022)"},"properties":{"noteIndex":0},"schema":"https://github.com/citation-style-language/schema/raw/master/csl-citation.json"}</w:instrText>
      </w:r>
      <w:r w:rsidR="00AC29B6">
        <w:rPr>
          <w:rFonts w:asciiTheme="minorHAnsi" w:eastAsiaTheme="minorHAnsi" w:hAnsiTheme="minorHAnsi" w:cstheme="minorHAnsi"/>
          <w:color w:val="auto"/>
          <w:sz w:val="22"/>
          <w:szCs w:val="22"/>
          <w:lang w:val="en-US"/>
        </w:rPr>
        <w:fldChar w:fldCharType="separate"/>
      </w:r>
      <w:r w:rsidR="00AC29B6" w:rsidRPr="00AC29B6">
        <w:rPr>
          <w:rFonts w:asciiTheme="minorHAnsi" w:eastAsiaTheme="minorHAnsi" w:hAnsiTheme="minorHAnsi" w:cstheme="minorHAnsi"/>
          <w:noProof/>
          <w:color w:val="auto"/>
          <w:sz w:val="22"/>
          <w:szCs w:val="22"/>
          <w:lang w:val="en-US"/>
        </w:rPr>
        <w:t>(R Core Team 2022)</w:t>
      </w:r>
      <w:r w:rsidR="00AC29B6">
        <w:rPr>
          <w:rFonts w:asciiTheme="minorHAnsi" w:eastAsiaTheme="minorHAnsi" w:hAnsiTheme="minorHAnsi" w:cstheme="minorHAnsi"/>
          <w:color w:val="auto"/>
          <w:sz w:val="22"/>
          <w:szCs w:val="22"/>
          <w:lang w:val="en-US"/>
        </w:rPr>
        <w:fldChar w:fldCharType="end"/>
      </w:r>
      <w:r w:rsidR="00816F41">
        <w:rPr>
          <w:rFonts w:asciiTheme="minorHAnsi" w:eastAsiaTheme="minorHAnsi" w:hAnsiTheme="minorHAnsi" w:cstheme="minorHAnsi"/>
          <w:color w:val="auto"/>
          <w:sz w:val="22"/>
          <w:szCs w:val="22"/>
          <w:lang w:val="en-US"/>
        </w:rPr>
        <w:t xml:space="preserve"> </w:t>
      </w:r>
      <w:r w:rsidRPr="0042434E">
        <w:rPr>
          <w:rFonts w:asciiTheme="minorHAnsi" w:eastAsiaTheme="minorHAnsi" w:hAnsiTheme="minorHAnsi" w:cstheme="minorHAnsi"/>
          <w:color w:val="auto"/>
          <w:sz w:val="22"/>
          <w:szCs w:val="22"/>
          <w:lang w:val="en-US"/>
        </w:rPr>
        <w:t xml:space="preserve">using </w:t>
      </w:r>
      <w:r w:rsidR="002B5387">
        <w:rPr>
          <w:rFonts w:asciiTheme="minorHAnsi" w:eastAsiaTheme="minorHAnsi" w:hAnsiTheme="minorHAnsi" w:cstheme="minorHAnsi"/>
          <w:color w:val="auto"/>
          <w:sz w:val="22"/>
          <w:szCs w:val="22"/>
          <w:lang w:val="en-US"/>
        </w:rPr>
        <w:t xml:space="preserve">the </w:t>
      </w:r>
      <w:r w:rsidR="009034F4">
        <w:rPr>
          <w:rFonts w:asciiTheme="minorHAnsi" w:eastAsiaTheme="minorHAnsi" w:hAnsiTheme="minorHAnsi" w:cstheme="minorHAnsi"/>
          <w:color w:val="auto"/>
          <w:sz w:val="22"/>
          <w:szCs w:val="22"/>
          <w:lang w:val="en-US"/>
        </w:rPr>
        <w:t xml:space="preserve">packages </w:t>
      </w:r>
      <w:proofErr w:type="spellStart"/>
      <w:r w:rsidR="001A7C0D">
        <w:rPr>
          <w:rFonts w:asciiTheme="minorHAnsi" w:eastAsiaTheme="minorHAnsi" w:hAnsiTheme="minorHAnsi" w:cstheme="minorHAnsi"/>
          <w:color w:val="auto"/>
          <w:sz w:val="22"/>
          <w:szCs w:val="22"/>
          <w:lang w:val="en-US"/>
        </w:rPr>
        <w:t>glmmTMB</w:t>
      </w:r>
      <w:proofErr w:type="spellEnd"/>
      <w:r w:rsidR="00283EC1">
        <w:rPr>
          <w:rFonts w:asciiTheme="minorHAnsi" w:eastAsiaTheme="minorHAnsi" w:hAnsiTheme="minorHAnsi" w:cstheme="minorHAnsi"/>
          <w:color w:val="auto"/>
          <w:sz w:val="22"/>
          <w:szCs w:val="22"/>
          <w:lang w:val="en-US"/>
        </w:rPr>
        <w:t xml:space="preserve"> </w:t>
      </w:r>
      <w:r w:rsidR="0098069C">
        <w:rPr>
          <w:rFonts w:asciiTheme="minorHAnsi" w:eastAsiaTheme="minorHAnsi" w:hAnsiTheme="minorHAnsi" w:cstheme="minorHAnsi"/>
          <w:color w:val="auto"/>
          <w:sz w:val="22"/>
          <w:szCs w:val="22"/>
          <w:lang w:val="en-US"/>
        </w:rPr>
        <w:fldChar w:fldCharType="begin" w:fldLock="1"/>
      </w:r>
      <w:r w:rsidR="00961461">
        <w:rPr>
          <w:rFonts w:asciiTheme="minorHAnsi" w:eastAsiaTheme="minorHAnsi" w:hAnsiTheme="minorHAnsi" w:cstheme="minorHAnsi"/>
          <w:color w:val="auto"/>
          <w:sz w:val="22"/>
          <w:szCs w:val="22"/>
          <w:lang w:val="en-US"/>
        </w:rPr>
        <w:instrText>ADDIN CSL_CITATION {"citationItems":[{"id":"ITEM-1","itemData":{"DOI":"10.32614/RJ-2017-066","author":[{"dropping-particle":"","family":"Brooks","given":"Mollie E.","non-dropping-particle":"","parse-names":false,"suffix":""},{"dropping-particle":"","family":"Kristensen","given":"Kasper","non-dropping-particle":"","parse-names":false,"suffix":""},{"dropping-particle":"van","family":"Benthem","given":"Koen J.","non-dropping-particle":"","parse-names":false,"suffix":""},{"dropping-particle":"","family":"Magnusson","given":"Arni","non-dropping-particle":"","parse-names":false,"suffix":""},{"dropping-particle":"","family":"Berg","given":"Casper W.","non-dropping-particle":"","parse-names":false,"suffix":""},{"dropping-particle":"","family":"Nielsen","given":"Anders","non-dropping-particle":"","parse-names":false,"suffix":""},{"dropping-particle":"","family":"Skaug","given":"Hans J.","non-dropping-particle":"","parse-names":false,"suffix":""},{"dropping-particle":"","family":"Maechler","given":"Martin","non-dropping-particle":"","parse-names":false,"suffix":""},{"dropping-particle":"","family":"Bolker","given":"Benjamin M.","non-dropping-particle":"","parse-names":false,"suffix":""}],"container-title":"The R Journal","id":"ITEM-1","issue":"2","issued":{"date-parts":[["2017"]]},"page":"378-400","title":"glmmTMB Balances Speed and Flexibility Among Packages for Zero-inflated Generalized Linear Mixed Modeling","type":"article-journal","volume":"9"},"uris":["http://www.mendeley.com/documents/?uuid=eacabd1b-9f62-4fe4-a096-e8f06e061178"]}],"mendeley":{"formattedCitation":"(Brooks et al. 2017)","plainTextFormattedCitation":"(Brooks et al. 2017)","previouslyFormattedCitation":"(Brooks et al. 2017)"},"properties":{"noteIndex":0},"schema":"https://github.com/citation-style-language/schema/raw/master/csl-citation.json"}</w:instrText>
      </w:r>
      <w:r w:rsidR="0098069C">
        <w:rPr>
          <w:rFonts w:asciiTheme="minorHAnsi" w:eastAsiaTheme="minorHAnsi" w:hAnsiTheme="minorHAnsi" w:cstheme="minorHAnsi"/>
          <w:color w:val="auto"/>
          <w:sz w:val="22"/>
          <w:szCs w:val="22"/>
          <w:lang w:val="en-US"/>
        </w:rPr>
        <w:fldChar w:fldCharType="separate"/>
      </w:r>
      <w:r w:rsidR="0098069C" w:rsidRPr="0098069C">
        <w:rPr>
          <w:rFonts w:asciiTheme="minorHAnsi" w:eastAsiaTheme="minorHAnsi" w:hAnsiTheme="minorHAnsi" w:cstheme="minorHAnsi"/>
          <w:noProof/>
          <w:color w:val="auto"/>
          <w:sz w:val="22"/>
          <w:szCs w:val="22"/>
          <w:lang w:val="en-US"/>
        </w:rPr>
        <w:t>(Brooks et al. 2017)</w:t>
      </w:r>
      <w:r w:rsidR="0098069C">
        <w:rPr>
          <w:rFonts w:asciiTheme="minorHAnsi" w:eastAsiaTheme="minorHAnsi" w:hAnsiTheme="minorHAnsi" w:cstheme="minorHAnsi"/>
          <w:color w:val="auto"/>
          <w:sz w:val="22"/>
          <w:szCs w:val="22"/>
          <w:lang w:val="en-US"/>
        </w:rPr>
        <w:fldChar w:fldCharType="end"/>
      </w:r>
      <w:r w:rsidR="001A7C0D">
        <w:rPr>
          <w:rFonts w:asciiTheme="minorHAnsi" w:eastAsiaTheme="minorHAnsi" w:hAnsiTheme="minorHAnsi" w:cstheme="minorHAnsi"/>
          <w:color w:val="auto"/>
          <w:sz w:val="22"/>
          <w:szCs w:val="22"/>
          <w:lang w:val="en-US"/>
        </w:rPr>
        <w:t xml:space="preserve"> </w:t>
      </w:r>
      <w:ins w:id="444" w:author="EDUARDO FERNANDEZ PASCUAL" w:date="2024-01-17T10:53:00Z">
        <w:r w:rsidR="00BF5195">
          <w:rPr>
            <w:rFonts w:asciiTheme="minorHAnsi" w:eastAsiaTheme="minorHAnsi" w:hAnsiTheme="minorHAnsi" w:cstheme="minorHAnsi"/>
            <w:color w:val="auto"/>
            <w:sz w:val="22"/>
            <w:szCs w:val="22"/>
            <w:lang w:val="en-US"/>
          </w:rPr>
          <w:t>f</w:t>
        </w:r>
      </w:ins>
      <w:r w:rsidR="00196BB5">
        <w:rPr>
          <w:rFonts w:asciiTheme="minorHAnsi" w:eastAsiaTheme="minorHAnsi" w:hAnsiTheme="minorHAnsi" w:cstheme="minorHAnsi"/>
          <w:color w:val="auto"/>
          <w:sz w:val="22"/>
          <w:szCs w:val="22"/>
          <w:lang w:val="en-US"/>
        </w:rPr>
        <w:t>or fitting Generalized Linear Mixed Models</w:t>
      </w:r>
      <w:r w:rsidR="00E43B62">
        <w:rPr>
          <w:rFonts w:asciiTheme="minorHAnsi" w:eastAsiaTheme="minorHAnsi" w:hAnsiTheme="minorHAnsi" w:cstheme="minorHAnsi"/>
          <w:color w:val="auto"/>
          <w:sz w:val="22"/>
          <w:szCs w:val="22"/>
          <w:lang w:val="en-US"/>
        </w:rPr>
        <w:t xml:space="preserve"> (GLMMs) and</w:t>
      </w:r>
      <w:r w:rsidR="009034F4">
        <w:rPr>
          <w:rFonts w:asciiTheme="minorHAnsi" w:eastAsiaTheme="minorHAnsi" w:hAnsiTheme="minorHAnsi" w:cstheme="minorHAnsi"/>
          <w:color w:val="auto"/>
          <w:sz w:val="22"/>
          <w:szCs w:val="22"/>
          <w:lang w:val="en-US"/>
        </w:rPr>
        <w:t xml:space="preserve"> </w:t>
      </w:r>
      <w:proofErr w:type="spellStart"/>
      <w:r w:rsidR="0038254B">
        <w:rPr>
          <w:rFonts w:asciiTheme="minorHAnsi" w:eastAsiaTheme="minorHAnsi" w:hAnsiTheme="minorHAnsi" w:cstheme="minorHAnsi"/>
          <w:color w:val="auto"/>
          <w:sz w:val="22"/>
          <w:szCs w:val="22"/>
          <w:lang w:val="en-US"/>
        </w:rPr>
        <w:t>see</w:t>
      </w:r>
      <w:r w:rsidR="009034F4" w:rsidRPr="0042434E">
        <w:rPr>
          <w:rFonts w:asciiTheme="minorHAnsi" w:eastAsiaTheme="minorHAnsi" w:hAnsiTheme="minorHAnsi" w:cstheme="minorHAnsi"/>
          <w:color w:val="auto"/>
          <w:sz w:val="22"/>
          <w:szCs w:val="22"/>
          <w:lang w:val="en-US"/>
        </w:rPr>
        <w:t>d</w:t>
      </w:r>
      <w:r w:rsidR="009034F4">
        <w:rPr>
          <w:rFonts w:asciiTheme="minorHAnsi" w:eastAsiaTheme="minorHAnsi" w:hAnsiTheme="minorHAnsi" w:cstheme="minorHAnsi"/>
          <w:color w:val="auto"/>
          <w:sz w:val="22"/>
          <w:szCs w:val="22"/>
          <w:lang w:val="en-US"/>
        </w:rPr>
        <w:t>r</w:t>
      </w:r>
      <w:proofErr w:type="spellEnd"/>
      <w:r w:rsidR="009034F4" w:rsidRPr="0042434E">
        <w:rPr>
          <w:rFonts w:asciiTheme="minorHAnsi" w:eastAsiaTheme="minorHAnsi" w:hAnsiTheme="minorHAnsi" w:cstheme="minorHAnsi"/>
          <w:color w:val="auto"/>
          <w:sz w:val="22"/>
          <w:szCs w:val="22"/>
          <w:lang w:val="en-US"/>
        </w:rPr>
        <w:t xml:space="preserve"> </w:t>
      </w:r>
      <w:r w:rsidR="00961461">
        <w:rPr>
          <w:rFonts w:asciiTheme="minorHAnsi" w:eastAsiaTheme="minorHAnsi" w:hAnsiTheme="minorHAnsi" w:cstheme="minorHAnsi"/>
          <w:color w:val="auto"/>
          <w:sz w:val="22"/>
          <w:szCs w:val="22"/>
          <w:lang w:val="en-US"/>
        </w:rPr>
        <w:fldChar w:fldCharType="begin" w:fldLock="1"/>
      </w:r>
      <w:r w:rsidR="00961461">
        <w:rPr>
          <w:rFonts w:asciiTheme="minorHAnsi" w:eastAsiaTheme="minorHAnsi" w:hAnsiTheme="minorHAnsi" w:cstheme="minorHAnsi"/>
          <w:color w:val="auto"/>
          <w:sz w:val="22"/>
          <w:szCs w:val="22"/>
          <w:lang w:val="en-US"/>
        </w:rPr>
        <w:instrText>ADDIN CSL_CITATION {"citationItems":[{"id":"ITEM-1","itemData":{"author":[{"dropping-particle":"","family":"Fernández-Pascual","given":"Eduardo","non-dropping-particle":"","parse-names":false,"suffix":""},{"dropping-particle":"","family":"González-Rodríguez","given":"Gil","non-dropping-particle":"","parse-names":false,"suffix":""}],"id":"ITEM-1","issued":{"date-parts":[["2020"]]},"number":"R package version 0.3.0.","title":"seedr: Hydro and Thermal Time Germination Models in R","type":"article"},"uris":["http://www.mendeley.com/documents/?uuid=dea16180-8612-42d9-b77a-978b6f3a194f"]}],"mendeley":{"formattedCitation":"(Fernández-Pascual &amp; González-Rodríguez 2020)","plainTextFormattedCitation":"(Fernández-Pascual &amp; González-Rodríguez 2020)","previouslyFormattedCitation":"(Fernández-Pascual &amp; González-Rodríguez 2020)"},"properties":{"noteIndex":0},"schema":"https://github.com/citation-style-language/schema/raw/master/csl-citation.json"}</w:instrText>
      </w:r>
      <w:r w:rsidR="00961461">
        <w:rPr>
          <w:rFonts w:asciiTheme="minorHAnsi" w:eastAsiaTheme="minorHAnsi" w:hAnsiTheme="minorHAnsi" w:cstheme="minorHAnsi"/>
          <w:color w:val="auto"/>
          <w:sz w:val="22"/>
          <w:szCs w:val="22"/>
          <w:lang w:val="en-US"/>
        </w:rPr>
        <w:fldChar w:fldCharType="separate"/>
      </w:r>
      <w:r w:rsidR="00961461" w:rsidRPr="00961461">
        <w:rPr>
          <w:rFonts w:asciiTheme="minorHAnsi" w:eastAsiaTheme="minorHAnsi" w:hAnsiTheme="minorHAnsi" w:cstheme="minorHAnsi"/>
          <w:noProof/>
          <w:color w:val="auto"/>
          <w:sz w:val="22"/>
          <w:szCs w:val="22"/>
          <w:lang w:val="en-US"/>
        </w:rPr>
        <w:t>(Fernández-Pascual &amp; González-Rodríguez 2020)</w:t>
      </w:r>
      <w:r w:rsidR="00961461">
        <w:rPr>
          <w:rFonts w:asciiTheme="minorHAnsi" w:eastAsiaTheme="minorHAnsi" w:hAnsiTheme="minorHAnsi" w:cstheme="minorHAnsi"/>
          <w:color w:val="auto"/>
          <w:sz w:val="22"/>
          <w:szCs w:val="22"/>
          <w:lang w:val="en-US"/>
        </w:rPr>
        <w:fldChar w:fldCharType="end"/>
      </w:r>
      <w:r w:rsidR="00961461">
        <w:rPr>
          <w:rFonts w:asciiTheme="minorHAnsi" w:eastAsiaTheme="minorHAnsi" w:hAnsiTheme="minorHAnsi" w:cstheme="minorHAnsi"/>
          <w:color w:val="auto"/>
          <w:sz w:val="22"/>
          <w:szCs w:val="22"/>
          <w:lang w:val="en-US"/>
        </w:rPr>
        <w:t xml:space="preserve"> </w:t>
      </w:r>
      <w:r w:rsidR="00716D42">
        <w:rPr>
          <w:rFonts w:asciiTheme="minorHAnsi" w:eastAsiaTheme="minorHAnsi" w:hAnsiTheme="minorHAnsi" w:cstheme="minorHAnsi"/>
          <w:color w:val="auto"/>
          <w:sz w:val="22"/>
          <w:szCs w:val="22"/>
          <w:lang w:val="en-US"/>
        </w:rPr>
        <w:t>for fitting hydro time models</w:t>
      </w:r>
      <w:r w:rsidR="009221FF">
        <w:rPr>
          <w:rFonts w:asciiTheme="minorHAnsi" w:eastAsiaTheme="minorHAnsi" w:hAnsiTheme="minorHAnsi" w:cstheme="minorHAnsi"/>
          <w:color w:val="auto"/>
          <w:sz w:val="22"/>
          <w:szCs w:val="22"/>
          <w:lang w:val="en-US"/>
        </w:rPr>
        <w:t xml:space="preserve">. </w:t>
      </w:r>
      <w:r w:rsidR="008A0176" w:rsidRPr="0038254B">
        <w:rPr>
          <w:rFonts w:asciiTheme="minorHAnsi" w:eastAsiaTheme="minorHAnsi" w:hAnsiTheme="minorHAnsi" w:cstheme="minorHAnsi"/>
          <w:color w:val="auto"/>
          <w:sz w:val="22"/>
          <w:szCs w:val="22"/>
          <w:lang w:val="en-US"/>
        </w:rPr>
        <w:t xml:space="preserve">Model fit and residuals were visually checked using the </w:t>
      </w:r>
      <w:proofErr w:type="spellStart"/>
      <w:r w:rsidR="008A0176" w:rsidRPr="0038254B">
        <w:rPr>
          <w:rFonts w:asciiTheme="minorHAnsi" w:eastAsiaTheme="minorHAnsi" w:hAnsiTheme="minorHAnsi" w:cstheme="minorHAnsi"/>
          <w:color w:val="auto"/>
          <w:sz w:val="22"/>
          <w:szCs w:val="22"/>
          <w:lang w:val="en-US"/>
        </w:rPr>
        <w:t>DHARMa</w:t>
      </w:r>
      <w:proofErr w:type="spellEnd"/>
      <w:r w:rsidR="008A0176" w:rsidRPr="0038254B">
        <w:rPr>
          <w:rFonts w:asciiTheme="minorHAnsi" w:eastAsiaTheme="minorHAnsi" w:hAnsiTheme="minorHAnsi" w:cstheme="minorHAnsi"/>
          <w:color w:val="auto"/>
          <w:sz w:val="22"/>
          <w:szCs w:val="22"/>
          <w:lang w:val="en-US"/>
        </w:rPr>
        <w:t xml:space="preserve"> package</w:t>
      </w:r>
      <w:r w:rsidR="00961461">
        <w:rPr>
          <w:rFonts w:asciiTheme="minorHAnsi" w:eastAsiaTheme="minorHAnsi" w:hAnsiTheme="minorHAnsi" w:cstheme="minorHAnsi"/>
          <w:color w:val="auto"/>
          <w:sz w:val="22"/>
          <w:szCs w:val="22"/>
          <w:lang w:val="en-US"/>
        </w:rPr>
        <w:t xml:space="preserve"> </w:t>
      </w:r>
      <w:r w:rsidR="00961461">
        <w:rPr>
          <w:rFonts w:asciiTheme="minorHAnsi" w:eastAsiaTheme="minorHAnsi" w:hAnsiTheme="minorHAnsi" w:cstheme="minorHAnsi"/>
          <w:color w:val="auto"/>
          <w:sz w:val="22"/>
          <w:szCs w:val="22"/>
          <w:lang w:val="en-US"/>
        </w:rPr>
        <w:fldChar w:fldCharType="begin" w:fldLock="1"/>
      </w:r>
      <w:r w:rsidR="00491DEB">
        <w:rPr>
          <w:rFonts w:asciiTheme="minorHAnsi" w:eastAsiaTheme="minorHAnsi" w:hAnsiTheme="minorHAnsi" w:cstheme="minorHAnsi"/>
          <w:color w:val="auto"/>
          <w:sz w:val="22"/>
          <w:szCs w:val="22"/>
          <w:lang w:val="en-US"/>
        </w:rPr>
        <w:instrText>ADDIN CSL_CITATION {"citationItems":[{"id":"ITEM-1","itemData":{"author":[{"dropping-particle":"","family":"Hartig","given":"Florian","non-dropping-particle":"","parse-names":false,"suffix":""}],"id":"ITEM-1","issued":{"date-parts":[["2020"]]},"number":"R package version 0.4.6.","title":"DHARMa: Residual Diagnostics for Hierarchical (Multi-Level / Mixed) Regression Models","type":"article"},"uris":["http://www.mendeley.com/documents/?uuid=48d7a2bf-487b-4b36-9d29-0c634ceecf1c"]}],"mendeley":{"formattedCitation":"(Hartig 2020)","plainTextFormattedCitation":"(Hartig 2020)","previouslyFormattedCitation":"(Hartig 2020)"},"properties":{"noteIndex":0},"schema":"https://github.com/citation-style-language/schema/raw/master/csl-citation.json"}</w:instrText>
      </w:r>
      <w:r w:rsidR="00961461">
        <w:rPr>
          <w:rFonts w:asciiTheme="minorHAnsi" w:eastAsiaTheme="minorHAnsi" w:hAnsiTheme="minorHAnsi" w:cstheme="minorHAnsi"/>
          <w:color w:val="auto"/>
          <w:sz w:val="22"/>
          <w:szCs w:val="22"/>
          <w:lang w:val="en-US"/>
        </w:rPr>
        <w:fldChar w:fldCharType="separate"/>
      </w:r>
      <w:r w:rsidR="00961461" w:rsidRPr="00961461">
        <w:rPr>
          <w:rFonts w:asciiTheme="minorHAnsi" w:eastAsiaTheme="minorHAnsi" w:hAnsiTheme="minorHAnsi" w:cstheme="minorHAnsi"/>
          <w:noProof/>
          <w:color w:val="auto"/>
          <w:sz w:val="22"/>
          <w:szCs w:val="22"/>
          <w:lang w:val="en-US"/>
        </w:rPr>
        <w:t>(Hartig 2020)</w:t>
      </w:r>
      <w:r w:rsidR="00961461">
        <w:rPr>
          <w:rFonts w:asciiTheme="minorHAnsi" w:eastAsiaTheme="minorHAnsi" w:hAnsiTheme="minorHAnsi" w:cstheme="minorHAnsi"/>
          <w:color w:val="auto"/>
          <w:sz w:val="22"/>
          <w:szCs w:val="22"/>
          <w:lang w:val="en-US"/>
        </w:rPr>
        <w:fldChar w:fldCharType="end"/>
      </w:r>
      <w:r w:rsidR="008A0176" w:rsidRPr="0038254B">
        <w:rPr>
          <w:rFonts w:asciiTheme="minorHAnsi" w:eastAsiaTheme="minorHAnsi" w:hAnsiTheme="minorHAnsi" w:cstheme="minorHAnsi"/>
          <w:color w:val="auto"/>
          <w:sz w:val="22"/>
          <w:szCs w:val="22"/>
          <w:lang w:val="en-US"/>
        </w:rPr>
        <w:t>.</w:t>
      </w:r>
      <w:r w:rsidR="00F33E5D">
        <w:rPr>
          <w:rFonts w:cstheme="minorHAnsi"/>
          <w:lang w:val="en-US"/>
        </w:rPr>
        <w:t xml:space="preserve"> </w:t>
      </w:r>
      <w:r w:rsidR="009221FF">
        <w:rPr>
          <w:rFonts w:asciiTheme="minorHAnsi" w:eastAsiaTheme="minorHAnsi" w:hAnsiTheme="minorHAnsi" w:cstheme="minorHAnsi"/>
          <w:color w:val="auto"/>
          <w:sz w:val="22"/>
          <w:szCs w:val="22"/>
          <w:lang w:val="en-US"/>
        </w:rPr>
        <w:t xml:space="preserve">Data visualization was </w:t>
      </w:r>
      <w:r w:rsidR="00F33E5D">
        <w:rPr>
          <w:rFonts w:asciiTheme="minorHAnsi" w:eastAsiaTheme="minorHAnsi" w:hAnsiTheme="minorHAnsi" w:cstheme="minorHAnsi"/>
          <w:color w:val="auto"/>
          <w:sz w:val="22"/>
          <w:szCs w:val="22"/>
          <w:lang w:val="en-US"/>
        </w:rPr>
        <w:t>created</w:t>
      </w:r>
      <w:r w:rsidR="009221FF">
        <w:rPr>
          <w:rFonts w:asciiTheme="minorHAnsi" w:eastAsiaTheme="minorHAnsi" w:hAnsiTheme="minorHAnsi" w:cstheme="minorHAnsi"/>
          <w:color w:val="auto"/>
          <w:sz w:val="22"/>
          <w:szCs w:val="22"/>
          <w:lang w:val="en-US"/>
        </w:rPr>
        <w:t xml:space="preserve"> with</w:t>
      </w:r>
      <w:r w:rsidR="002B5387">
        <w:rPr>
          <w:rFonts w:asciiTheme="minorHAnsi" w:eastAsiaTheme="minorHAnsi" w:hAnsiTheme="minorHAnsi" w:cstheme="minorHAnsi"/>
          <w:color w:val="auto"/>
          <w:sz w:val="22"/>
          <w:szCs w:val="22"/>
          <w:lang w:val="en-US"/>
        </w:rPr>
        <w:t xml:space="preserve"> </w:t>
      </w:r>
      <w:r w:rsidR="009221FF">
        <w:rPr>
          <w:rFonts w:asciiTheme="minorHAnsi" w:eastAsiaTheme="minorHAnsi" w:hAnsiTheme="minorHAnsi" w:cstheme="minorHAnsi"/>
          <w:color w:val="auto"/>
          <w:sz w:val="22"/>
          <w:szCs w:val="22"/>
          <w:lang w:val="en-US"/>
        </w:rPr>
        <w:t xml:space="preserve">packages </w:t>
      </w:r>
      <w:r w:rsidR="00F7375B" w:rsidRPr="0042434E">
        <w:rPr>
          <w:rFonts w:asciiTheme="minorHAnsi" w:eastAsiaTheme="minorHAnsi" w:hAnsiTheme="minorHAnsi" w:cstheme="minorHAnsi"/>
          <w:color w:val="auto"/>
          <w:sz w:val="22"/>
          <w:szCs w:val="22"/>
          <w:lang w:val="en-US"/>
        </w:rPr>
        <w:t>ggplot</w:t>
      </w:r>
      <w:r w:rsidR="00910C3F">
        <w:rPr>
          <w:rFonts w:asciiTheme="minorHAnsi" w:eastAsiaTheme="minorHAnsi" w:hAnsiTheme="minorHAnsi" w:cstheme="minorHAnsi"/>
          <w:color w:val="auto"/>
          <w:sz w:val="22"/>
          <w:szCs w:val="22"/>
          <w:lang w:val="en-US"/>
        </w:rPr>
        <w:t>2</w:t>
      </w:r>
      <w:r w:rsidR="00491DEB">
        <w:rPr>
          <w:rFonts w:asciiTheme="minorHAnsi" w:eastAsiaTheme="minorHAnsi" w:hAnsiTheme="minorHAnsi" w:cstheme="minorHAnsi"/>
          <w:color w:val="auto"/>
          <w:sz w:val="22"/>
          <w:szCs w:val="22"/>
          <w:lang w:val="en-US"/>
        </w:rPr>
        <w:t xml:space="preserve"> </w:t>
      </w:r>
      <w:r w:rsidR="00491DEB">
        <w:rPr>
          <w:rFonts w:asciiTheme="minorHAnsi" w:eastAsiaTheme="minorHAnsi" w:hAnsiTheme="minorHAnsi" w:cstheme="minorHAnsi"/>
          <w:color w:val="auto"/>
          <w:sz w:val="22"/>
          <w:szCs w:val="22"/>
          <w:lang w:val="en-US"/>
        </w:rPr>
        <w:fldChar w:fldCharType="begin" w:fldLock="1"/>
      </w:r>
      <w:r w:rsidR="00491DEB">
        <w:rPr>
          <w:rFonts w:asciiTheme="minorHAnsi" w:eastAsiaTheme="minorHAnsi" w:hAnsiTheme="minorHAnsi" w:cstheme="minorHAnsi"/>
          <w:color w:val="auto"/>
          <w:sz w:val="22"/>
          <w:szCs w:val="22"/>
          <w:lang w:val="en-US"/>
        </w:rPr>
        <w:instrText>ADDIN CSL_CITATION {"citationItems":[{"id":"ITEM-1","itemData":{"author":[{"dropping-particle":"","family":"Wickham","given":"Hadley","non-dropping-particle":"","parse-names":false,"suffix":""}],"id":"ITEM-1","issued":{"date-parts":[["2016"]]},"publisher":"Springer-Verlag","publisher-place":"New York","title":"ggplot2: Elegant Graphics for Data Analysis","type":"article"},"uris":["http://www.mendeley.com/documents/?uuid=835aa6f8-44a3-4aeb-823e-439e16ca4356"]}],"mendeley":{"formattedCitation":"(Wickham 2016)","plainTextFormattedCitation":"(Wickham 2016)","previouslyFormattedCitation":"(Wickham 2016)"},"properties":{"noteIndex":0},"schema":"https://github.com/citation-style-language/schema/raw/master/csl-citation.json"}</w:instrText>
      </w:r>
      <w:r w:rsidR="00491DEB">
        <w:rPr>
          <w:rFonts w:asciiTheme="minorHAnsi" w:eastAsiaTheme="minorHAnsi" w:hAnsiTheme="minorHAnsi" w:cstheme="minorHAnsi"/>
          <w:color w:val="auto"/>
          <w:sz w:val="22"/>
          <w:szCs w:val="22"/>
          <w:lang w:val="en-US"/>
        </w:rPr>
        <w:fldChar w:fldCharType="separate"/>
      </w:r>
      <w:r w:rsidR="00491DEB" w:rsidRPr="00491DEB">
        <w:rPr>
          <w:rFonts w:asciiTheme="minorHAnsi" w:eastAsiaTheme="minorHAnsi" w:hAnsiTheme="minorHAnsi" w:cstheme="minorHAnsi"/>
          <w:noProof/>
          <w:color w:val="auto"/>
          <w:sz w:val="22"/>
          <w:szCs w:val="22"/>
          <w:lang w:val="en-US"/>
        </w:rPr>
        <w:t>(Wickham 2016)</w:t>
      </w:r>
      <w:r w:rsidR="00491DEB">
        <w:rPr>
          <w:rFonts w:asciiTheme="minorHAnsi" w:eastAsiaTheme="minorHAnsi" w:hAnsiTheme="minorHAnsi" w:cstheme="minorHAnsi"/>
          <w:color w:val="auto"/>
          <w:sz w:val="22"/>
          <w:szCs w:val="22"/>
          <w:lang w:val="en-US"/>
        </w:rPr>
        <w:fldChar w:fldCharType="end"/>
      </w:r>
      <w:r w:rsidR="00491DEB">
        <w:rPr>
          <w:rFonts w:asciiTheme="minorHAnsi" w:eastAsiaTheme="minorHAnsi" w:hAnsiTheme="minorHAnsi" w:cstheme="minorHAnsi"/>
          <w:color w:val="auto"/>
          <w:sz w:val="22"/>
          <w:szCs w:val="22"/>
          <w:lang w:val="en-US"/>
        </w:rPr>
        <w:t xml:space="preserve"> </w:t>
      </w:r>
      <w:r w:rsidR="007B1808">
        <w:rPr>
          <w:rFonts w:asciiTheme="minorHAnsi" w:eastAsiaTheme="minorHAnsi" w:hAnsiTheme="minorHAnsi" w:cstheme="minorHAnsi"/>
          <w:color w:val="auto"/>
          <w:sz w:val="22"/>
          <w:szCs w:val="22"/>
          <w:lang w:val="en-US"/>
        </w:rPr>
        <w:t>and</w:t>
      </w:r>
      <w:r w:rsidR="00AE4B7E">
        <w:rPr>
          <w:rFonts w:asciiTheme="minorHAnsi" w:eastAsiaTheme="minorHAnsi" w:hAnsiTheme="minorHAnsi" w:cstheme="minorHAnsi"/>
          <w:color w:val="auto"/>
          <w:sz w:val="22"/>
          <w:szCs w:val="22"/>
          <w:lang w:val="en-US"/>
        </w:rPr>
        <w:t xml:space="preserve"> patchwork </w:t>
      </w:r>
      <w:r w:rsidR="00491DEB">
        <w:rPr>
          <w:rFonts w:asciiTheme="minorHAnsi" w:eastAsiaTheme="minorHAnsi" w:hAnsiTheme="minorHAnsi" w:cstheme="minorHAnsi"/>
          <w:color w:val="auto"/>
          <w:sz w:val="22"/>
          <w:szCs w:val="22"/>
          <w:lang w:val="en-US"/>
        </w:rPr>
        <w:fldChar w:fldCharType="begin" w:fldLock="1"/>
      </w:r>
      <w:r w:rsidR="00491DEB">
        <w:rPr>
          <w:rFonts w:asciiTheme="minorHAnsi" w:eastAsiaTheme="minorHAnsi" w:hAnsiTheme="minorHAnsi" w:cstheme="minorHAnsi"/>
          <w:color w:val="auto"/>
          <w:sz w:val="22"/>
          <w:szCs w:val="22"/>
          <w:lang w:val="en-US"/>
        </w:rPr>
        <w:instrText>ADDIN CSL_CITATION {"citationItems":[{"id":"ITEM-1","itemData":{"author":[{"dropping-particle":"","family":"Pedersen","given":"Thomas Lin","non-dropping-particle":"","parse-names":false,"suffix":""}],"id":"ITEM-1","issued":{"date-parts":[["2023"]]},"number":"R package version 1.1.3.","title":"patchwork: The Composer of Plots","type":"article"},"uris":["http://www.mendeley.com/documents/?uuid=5280084c-ea81-459c-b50e-691ffad50f03"]}],"mendeley":{"formattedCitation":"(Pedersen 2023)","plainTextFormattedCitation":"(Pedersen 2023)","previouslyFormattedCitation":"(Pedersen 2023)"},"properties":{"noteIndex":0},"schema":"https://github.com/citation-style-language/schema/raw/master/csl-citation.json"}</w:instrText>
      </w:r>
      <w:r w:rsidR="00491DEB">
        <w:rPr>
          <w:rFonts w:asciiTheme="minorHAnsi" w:eastAsiaTheme="minorHAnsi" w:hAnsiTheme="minorHAnsi" w:cstheme="minorHAnsi"/>
          <w:color w:val="auto"/>
          <w:sz w:val="22"/>
          <w:szCs w:val="22"/>
          <w:lang w:val="en-US"/>
        </w:rPr>
        <w:fldChar w:fldCharType="separate"/>
      </w:r>
      <w:r w:rsidR="00491DEB" w:rsidRPr="00491DEB">
        <w:rPr>
          <w:rFonts w:asciiTheme="minorHAnsi" w:eastAsiaTheme="minorHAnsi" w:hAnsiTheme="minorHAnsi" w:cstheme="minorHAnsi"/>
          <w:noProof/>
          <w:color w:val="auto"/>
          <w:sz w:val="22"/>
          <w:szCs w:val="22"/>
          <w:lang w:val="en-US"/>
        </w:rPr>
        <w:t>(Pedersen 2023)</w:t>
      </w:r>
      <w:r w:rsidR="00491DEB">
        <w:rPr>
          <w:rFonts w:asciiTheme="minorHAnsi" w:eastAsiaTheme="minorHAnsi" w:hAnsiTheme="minorHAnsi" w:cstheme="minorHAnsi"/>
          <w:color w:val="auto"/>
          <w:sz w:val="22"/>
          <w:szCs w:val="22"/>
          <w:lang w:val="en-US"/>
        </w:rPr>
        <w:fldChar w:fldCharType="end"/>
      </w:r>
      <w:r w:rsidR="00491DEB">
        <w:rPr>
          <w:rFonts w:asciiTheme="minorHAnsi" w:eastAsiaTheme="minorHAnsi" w:hAnsiTheme="minorHAnsi" w:cstheme="minorHAnsi"/>
          <w:color w:val="auto"/>
          <w:sz w:val="22"/>
          <w:szCs w:val="22"/>
          <w:lang w:val="en-US"/>
        </w:rPr>
        <w:t xml:space="preserve"> </w:t>
      </w:r>
      <w:r w:rsidR="002B5387">
        <w:rPr>
          <w:rFonts w:asciiTheme="minorHAnsi" w:eastAsiaTheme="minorHAnsi" w:hAnsiTheme="minorHAnsi" w:cstheme="minorHAnsi"/>
          <w:color w:val="auto"/>
          <w:sz w:val="22"/>
          <w:szCs w:val="22"/>
          <w:lang w:val="en-US"/>
        </w:rPr>
        <w:t xml:space="preserve">with </w:t>
      </w:r>
      <w:r w:rsidR="004F2FA9">
        <w:rPr>
          <w:rFonts w:asciiTheme="minorHAnsi" w:eastAsiaTheme="minorHAnsi" w:hAnsiTheme="minorHAnsi" w:cstheme="minorHAnsi"/>
          <w:color w:val="auto"/>
          <w:sz w:val="22"/>
          <w:szCs w:val="22"/>
          <w:lang w:val="en-US"/>
        </w:rPr>
        <w:t xml:space="preserve">the </w:t>
      </w:r>
      <w:proofErr w:type="spellStart"/>
      <w:r w:rsidR="00223348">
        <w:rPr>
          <w:rFonts w:asciiTheme="minorHAnsi" w:eastAsiaTheme="minorHAnsi" w:hAnsiTheme="minorHAnsi" w:cstheme="minorHAnsi"/>
          <w:color w:val="auto"/>
          <w:sz w:val="22"/>
          <w:szCs w:val="22"/>
          <w:lang w:val="en-US"/>
        </w:rPr>
        <w:t>wesanderson</w:t>
      </w:r>
      <w:proofErr w:type="spellEnd"/>
      <w:r w:rsidR="00223348">
        <w:rPr>
          <w:rFonts w:asciiTheme="minorHAnsi" w:eastAsiaTheme="minorHAnsi" w:hAnsiTheme="minorHAnsi" w:cstheme="minorHAnsi"/>
          <w:color w:val="auto"/>
          <w:sz w:val="22"/>
          <w:szCs w:val="22"/>
          <w:lang w:val="en-US"/>
        </w:rPr>
        <w:t xml:space="preserve"> palette</w:t>
      </w:r>
      <w:r w:rsidR="00A62FB6">
        <w:rPr>
          <w:rFonts w:asciiTheme="minorHAnsi" w:eastAsiaTheme="minorHAnsi" w:hAnsiTheme="minorHAnsi" w:cstheme="minorHAnsi"/>
          <w:color w:val="auto"/>
          <w:sz w:val="22"/>
          <w:szCs w:val="22"/>
          <w:lang w:val="en-US"/>
        </w:rPr>
        <w:t xml:space="preserve"> </w:t>
      </w:r>
      <w:r w:rsidR="00491DEB">
        <w:rPr>
          <w:rFonts w:asciiTheme="minorHAnsi" w:eastAsiaTheme="minorHAnsi" w:hAnsiTheme="minorHAnsi" w:cstheme="minorHAnsi"/>
          <w:color w:val="auto"/>
          <w:sz w:val="22"/>
          <w:szCs w:val="22"/>
          <w:lang w:val="en-US"/>
        </w:rPr>
        <w:fldChar w:fldCharType="begin" w:fldLock="1"/>
      </w:r>
      <w:r w:rsidR="00151A1C">
        <w:rPr>
          <w:rFonts w:asciiTheme="minorHAnsi" w:eastAsiaTheme="minorHAnsi" w:hAnsiTheme="minorHAnsi" w:cstheme="minorHAnsi"/>
          <w:color w:val="auto"/>
          <w:sz w:val="22"/>
          <w:szCs w:val="22"/>
          <w:lang w:val="en-US"/>
        </w:rPr>
        <w:instrText>ADDIN CSL_CITATION {"citationItems":[{"id":"ITEM-1","itemData":{"author":[{"dropping-particle":"","family":"Ram","given":"Karthik","non-dropping-particle":"","parse-names":false,"suffix":""},{"dropping-particle":"","family":"Wickham","given":"Hadley","non-dropping-particle":"","parse-names":false,"suffix":""}],"id":"ITEM-1","issued":{"date-parts":[["2023"]]},"number":"R package version 0.3.7","title":"wesanderson: A Wes Anderson Palette Generator","type":"article"},"uris":["http://www.mendeley.com/documents/?uuid=8cb823fb-4989-4823-b2fa-d088415367a6"]}],"mendeley":{"formattedCitation":"(Ram &amp; Wickham 2023)","plainTextFormattedCitation":"(Ram &amp; Wickham 2023)","previouslyFormattedCitation":"(Ram &amp; Wickham 2023)"},"properties":{"noteIndex":0},"schema":"https://github.com/citation-style-language/schema/raw/master/csl-citation.json"}</w:instrText>
      </w:r>
      <w:r w:rsidR="00491DEB">
        <w:rPr>
          <w:rFonts w:asciiTheme="minorHAnsi" w:eastAsiaTheme="minorHAnsi" w:hAnsiTheme="minorHAnsi" w:cstheme="minorHAnsi"/>
          <w:color w:val="auto"/>
          <w:sz w:val="22"/>
          <w:szCs w:val="22"/>
          <w:lang w:val="en-US"/>
        </w:rPr>
        <w:fldChar w:fldCharType="separate"/>
      </w:r>
      <w:r w:rsidR="00491DEB" w:rsidRPr="00491DEB">
        <w:rPr>
          <w:rFonts w:asciiTheme="minorHAnsi" w:eastAsiaTheme="minorHAnsi" w:hAnsiTheme="minorHAnsi" w:cstheme="minorHAnsi"/>
          <w:noProof/>
          <w:color w:val="auto"/>
          <w:sz w:val="22"/>
          <w:szCs w:val="22"/>
          <w:lang w:val="en-US"/>
        </w:rPr>
        <w:t>(Ram &amp; Wickham 2023)</w:t>
      </w:r>
      <w:r w:rsidR="00491DEB">
        <w:rPr>
          <w:rFonts w:asciiTheme="minorHAnsi" w:eastAsiaTheme="minorHAnsi" w:hAnsiTheme="minorHAnsi" w:cstheme="minorHAnsi"/>
          <w:color w:val="auto"/>
          <w:sz w:val="22"/>
          <w:szCs w:val="22"/>
          <w:lang w:val="en-US"/>
        </w:rPr>
        <w:fldChar w:fldCharType="end"/>
      </w:r>
      <w:r w:rsidR="00491DEB">
        <w:rPr>
          <w:rFonts w:asciiTheme="minorHAnsi" w:eastAsiaTheme="minorHAnsi" w:hAnsiTheme="minorHAnsi" w:cstheme="minorHAnsi"/>
          <w:color w:val="auto"/>
          <w:sz w:val="22"/>
          <w:szCs w:val="22"/>
          <w:lang w:val="en-US"/>
        </w:rPr>
        <w:t>.</w:t>
      </w:r>
    </w:p>
    <w:p w14:paraId="6181232E" w14:textId="6BD9F346" w:rsidR="009651B7" w:rsidRDefault="00540F03" w:rsidP="00136DFB">
      <w:pPr>
        <w:spacing w:line="360" w:lineRule="auto"/>
        <w:ind w:firstLine="709"/>
        <w:jc w:val="both"/>
        <w:rPr>
          <w:ins w:id="445" w:author="EDUARDO FERNANDEZ PASCUAL" w:date="2024-01-17T10:54:00Z"/>
          <w:rFonts w:cstheme="minorHAnsi"/>
          <w:lang w:val="en-US"/>
        </w:rPr>
      </w:pPr>
      <w:r>
        <w:rPr>
          <w:rFonts w:cstheme="minorHAnsi"/>
          <w:lang w:val="en-US"/>
        </w:rPr>
        <w:t xml:space="preserve">To </w:t>
      </w:r>
      <w:r w:rsidR="00636A4A">
        <w:rPr>
          <w:rFonts w:cstheme="minorHAnsi"/>
          <w:lang w:val="en-US"/>
        </w:rPr>
        <w:t xml:space="preserve">test </w:t>
      </w:r>
      <w:ins w:id="446" w:author="EDUARDO FERNANDEZ PASCUAL" w:date="2024-01-17T10:54:00Z">
        <w:r w:rsidR="009651B7">
          <w:rPr>
            <w:rFonts w:cstheme="minorHAnsi"/>
            <w:lang w:val="en-US"/>
          </w:rPr>
          <w:t xml:space="preserve">our secondary prediction, </w:t>
        </w:r>
      </w:ins>
      <w:r w:rsidR="00636A4A">
        <w:rPr>
          <w:rFonts w:cstheme="minorHAnsi"/>
          <w:lang w:val="en-US"/>
        </w:rPr>
        <w:t xml:space="preserve">if </w:t>
      </w:r>
      <w:r>
        <w:rPr>
          <w:rFonts w:cstheme="minorHAnsi"/>
          <w:lang w:val="en-US"/>
        </w:rPr>
        <w:t>final germination</w:t>
      </w:r>
      <w:r w:rsidR="00F5610C">
        <w:rPr>
          <w:rFonts w:cstheme="minorHAnsi"/>
          <w:lang w:val="en-US"/>
        </w:rPr>
        <w:t xml:space="preserve"> </w:t>
      </w:r>
      <w:r w:rsidR="00636A4A">
        <w:rPr>
          <w:rFonts w:cstheme="minorHAnsi"/>
          <w:lang w:val="en-US"/>
        </w:rPr>
        <w:t xml:space="preserve">varied as a function </w:t>
      </w:r>
      <w:ins w:id="447" w:author="EDUARDO FERNANDEZ PASCUAL" w:date="2024-01-17T10:54:00Z">
        <w:r w:rsidR="006A1614">
          <w:rPr>
            <w:rFonts w:cstheme="minorHAnsi"/>
            <w:lang w:val="en-US"/>
          </w:rPr>
          <w:t>storage time and</w:t>
        </w:r>
      </w:ins>
      <w:del w:id="448" w:author="EDUARDO FERNANDEZ PASCUAL" w:date="2024-01-17T10:54:00Z">
        <w:r w:rsidR="00636A4A" w:rsidDel="006A1614">
          <w:rPr>
            <w:rFonts w:cstheme="minorHAnsi"/>
            <w:lang w:val="en-US"/>
          </w:rPr>
          <w:delText>of</w:delText>
        </w:r>
      </w:del>
      <w:r w:rsidR="00636A4A">
        <w:rPr>
          <w:rFonts w:cstheme="minorHAnsi"/>
          <w:lang w:val="en-US"/>
        </w:rPr>
        <w:t xml:space="preserve"> </w:t>
      </w:r>
      <w:r w:rsidR="0064096D">
        <w:rPr>
          <w:rFonts w:cstheme="minorHAnsi"/>
          <w:lang w:val="en-US"/>
        </w:rPr>
        <w:t>water potential</w:t>
      </w:r>
      <w:del w:id="449" w:author="EDUARDO FERNANDEZ PASCUAL" w:date="2024-01-17T10:54:00Z">
        <w:r w:rsidR="0064096D" w:rsidDel="006A1614">
          <w:rPr>
            <w:rFonts w:cstheme="minorHAnsi"/>
            <w:lang w:val="en-US"/>
          </w:rPr>
          <w:delText xml:space="preserve"> and storage time</w:delText>
        </w:r>
      </w:del>
      <w:r w:rsidR="00F5610C">
        <w:rPr>
          <w:rFonts w:cstheme="minorHAnsi"/>
          <w:lang w:val="en-US"/>
        </w:rPr>
        <w:t>,</w:t>
      </w:r>
      <w:r>
        <w:rPr>
          <w:rFonts w:cstheme="minorHAnsi"/>
          <w:lang w:val="en-US"/>
        </w:rPr>
        <w:t xml:space="preserve"> w</w:t>
      </w:r>
      <w:r w:rsidR="00221957" w:rsidRPr="00221957">
        <w:rPr>
          <w:rFonts w:cstheme="minorHAnsi"/>
          <w:lang w:val="en-US"/>
        </w:rPr>
        <w:t xml:space="preserve">e </w:t>
      </w:r>
      <w:r w:rsidR="00F9002E">
        <w:rPr>
          <w:rFonts w:cstheme="minorHAnsi"/>
          <w:lang w:val="en-US"/>
        </w:rPr>
        <w:t>fitted</w:t>
      </w:r>
      <w:r w:rsidR="00F9002E" w:rsidRPr="00221957">
        <w:rPr>
          <w:rFonts w:cstheme="minorHAnsi"/>
          <w:lang w:val="en-US"/>
        </w:rPr>
        <w:t xml:space="preserve"> </w:t>
      </w:r>
      <w:r w:rsidR="00F33E5D">
        <w:rPr>
          <w:rFonts w:cstheme="minorHAnsi"/>
          <w:lang w:val="en-US"/>
        </w:rPr>
        <w:t>GLMMs</w:t>
      </w:r>
      <w:r w:rsidRPr="00221957">
        <w:rPr>
          <w:rFonts w:cstheme="minorHAnsi"/>
          <w:lang w:val="en-US"/>
        </w:rPr>
        <w:t xml:space="preserve"> </w:t>
      </w:r>
      <w:r w:rsidR="0064096D" w:rsidRPr="00221957">
        <w:rPr>
          <w:rFonts w:cstheme="minorHAnsi"/>
          <w:lang w:val="en-US"/>
        </w:rPr>
        <w:t xml:space="preserve">with binomial </w:t>
      </w:r>
      <w:r w:rsidR="0064096D">
        <w:rPr>
          <w:rFonts w:cstheme="minorHAnsi"/>
          <w:lang w:val="en-US"/>
        </w:rPr>
        <w:t>distribution</w:t>
      </w:r>
      <w:r w:rsidR="00993CC8">
        <w:rPr>
          <w:rFonts w:cstheme="minorHAnsi"/>
          <w:lang w:val="en-US"/>
        </w:rPr>
        <w:t>. Final germination proportion was the response variable</w:t>
      </w:r>
      <w:r w:rsidR="00221957" w:rsidRPr="00221957">
        <w:rPr>
          <w:rFonts w:cstheme="minorHAnsi"/>
          <w:lang w:val="en-US"/>
        </w:rPr>
        <w:t xml:space="preserve">. Explanatory fixed factors were </w:t>
      </w:r>
      <w:r w:rsidR="00F9002E">
        <w:rPr>
          <w:rFonts w:cstheme="minorHAnsi"/>
          <w:lang w:val="en-US"/>
        </w:rPr>
        <w:t>the storage</w:t>
      </w:r>
      <w:r w:rsidR="00221957" w:rsidRPr="00221957">
        <w:rPr>
          <w:rFonts w:cstheme="minorHAnsi"/>
          <w:lang w:val="en-US"/>
        </w:rPr>
        <w:t xml:space="preserve"> and water potential treatments</w:t>
      </w:r>
      <w:r w:rsidR="002B4D4F">
        <w:rPr>
          <w:rFonts w:cstheme="minorHAnsi"/>
          <w:lang w:val="en-US"/>
        </w:rPr>
        <w:t>. Random factors included</w:t>
      </w:r>
      <w:r w:rsidR="00221957" w:rsidRPr="00221957">
        <w:rPr>
          <w:rFonts w:cstheme="minorHAnsi"/>
          <w:lang w:val="en-US"/>
        </w:rPr>
        <w:t xml:space="preserve"> </w:t>
      </w:r>
      <w:r w:rsidR="009034F4">
        <w:rPr>
          <w:rFonts w:cstheme="minorHAnsi"/>
          <w:lang w:val="en-US"/>
        </w:rPr>
        <w:t>subpopulation</w:t>
      </w:r>
      <w:r w:rsidR="009034F4" w:rsidRPr="00221957">
        <w:rPr>
          <w:rFonts w:cstheme="minorHAnsi"/>
          <w:lang w:val="en-US"/>
        </w:rPr>
        <w:t xml:space="preserve"> nested within </w:t>
      </w:r>
      <w:r w:rsidR="005E2483">
        <w:rPr>
          <w:rFonts w:cstheme="minorHAnsi"/>
          <w:lang w:val="en-US"/>
        </w:rPr>
        <w:t>summit</w:t>
      </w:r>
      <w:r w:rsidR="002B4D4F">
        <w:rPr>
          <w:rFonts w:cstheme="minorHAnsi"/>
          <w:lang w:val="en-US"/>
        </w:rPr>
        <w:t>.</w:t>
      </w:r>
      <w:r w:rsidR="009034F4">
        <w:rPr>
          <w:rFonts w:cstheme="minorHAnsi"/>
          <w:lang w:val="en-US"/>
        </w:rPr>
        <w:t xml:space="preserve"> </w:t>
      </w:r>
      <w:r w:rsidR="002B4D4F">
        <w:rPr>
          <w:rFonts w:cstheme="minorHAnsi"/>
          <w:lang w:val="en-US"/>
        </w:rPr>
        <w:t>M</w:t>
      </w:r>
      <w:r>
        <w:rPr>
          <w:rFonts w:cstheme="minorHAnsi"/>
          <w:lang w:val="en-US"/>
        </w:rPr>
        <w:t xml:space="preserve">odel </w:t>
      </w:r>
      <w:r w:rsidR="002B4D4F">
        <w:rPr>
          <w:rFonts w:cstheme="minorHAnsi"/>
          <w:lang w:val="en-US"/>
        </w:rPr>
        <w:t>formula</w:t>
      </w:r>
      <w:r>
        <w:rPr>
          <w:rFonts w:cstheme="minorHAnsi"/>
          <w:lang w:val="en-US"/>
        </w:rPr>
        <w:t xml:space="preserve">: </w:t>
      </w:r>
      <w:r w:rsidR="00221957" w:rsidRPr="00221957">
        <w:rPr>
          <w:rFonts w:cstheme="minorHAnsi"/>
          <w:lang w:val="en-US"/>
        </w:rPr>
        <w:t>Final germination</w:t>
      </w:r>
      <w:r w:rsidR="00722EEC">
        <w:rPr>
          <w:rFonts w:cstheme="minorHAnsi"/>
          <w:lang w:val="en-US"/>
        </w:rPr>
        <w:t xml:space="preserve"> (germinated, viable - germinated)</w:t>
      </w:r>
      <w:r w:rsidR="00221957" w:rsidRPr="00221957">
        <w:rPr>
          <w:rFonts w:cstheme="minorHAnsi"/>
          <w:lang w:val="en-US"/>
        </w:rPr>
        <w:t xml:space="preserve"> ~ </w:t>
      </w:r>
      <w:r w:rsidR="00C313D3">
        <w:rPr>
          <w:rFonts w:cstheme="minorHAnsi"/>
          <w:lang w:val="en-US"/>
        </w:rPr>
        <w:t xml:space="preserve">storage </w:t>
      </w:r>
      <w:r w:rsidR="00221957" w:rsidRPr="00221957">
        <w:rPr>
          <w:rFonts w:cstheme="minorHAnsi"/>
          <w:lang w:val="en-US"/>
        </w:rPr>
        <w:t xml:space="preserve">* water potential + </w:t>
      </w:r>
      <w:r w:rsidR="00A71C6F">
        <w:rPr>
          <w:rFonts w:cstheme="minorHAnsi"/>
          <w:lang w:val="en-US"/>
        </w:rPr>
        <w:t>(</w:t>
      </w:r>
      <w:r w:rsidR="00221957" w:rsidRPr="00221957">
        <w:rPr>
          <w:rFonts w:cstheme="minorHAnsi"/>
          <w:lang w:val="en-US"/>
        </w:rPr>
        <w:t>1|</w:t>
      </w:r>
      <w:r w:rsidR="005E2483">
        <w:rPr>
          <w:rFonts w:cstheme="minorHAnsi"/>
          <w:lang w:val="en-US"/>
        </w:rPr>
        <w:t>summit</w:t>
      </w:r>
      <w:commentRangeStart w:id="450"/>
      <w:commentRangeStart w:id="451"/>
      <w:r w:rsidR="00221957" w:rsidRPr="00221957">
        <w:rPr>
          <w:rFonts w:cstheme="minorHAnsi"/>
          <w:lang w:val="en-US"/>
        </w:rPr>
        <w:t>/</w:t>
      </w:r>
      <w:r w:rsidR="00C313D3">
        <w:rPr>
          <w:rFonts w:cstheme="minorHAnsi"/>
          <w:lang w:val="en-US"/>
        </w:rPr>
        <w:t>subpopulation</w:t>
      </w:r>
      <w:commentRangeEnd w:id="450"/>
      <w:r w:rsidR="00C313D3">
        <w:rPr>
          <w:rStyle w:val="Refdecomentario"/>
        </w:rPr>
        <w:commentReference w:id="450"/>
      </w:r>
      <w:commentRangeEnd w:id="451"/>
      <w:r w:rsidR="00716D42">
        <w:rPr>
          <w:rStyle w:val="Refdecomentario"/>
        </w:rPr>
        <w:commentReference w:id="451"/>
      </w:r>
      <w:r w:rsidR="00A71C6F">
        <w:rPr>
          <w:rFonts w:cstheme="minorHAnsi"/>
          <w:lang w:val="en-US"/>
        </w:rPr>
        <w:t>)</w:t>
      </w:r>
      <w:r w:rsidR="00221957" w:rsidRPr="00221957">
        <w:rPr>
          <w:rFonts w:cstheme="minorHAnsi"/>
          <w:lang w:val="en-US"/>
        </w:rPr>
        <w:t>, family = binomial.</w:t>
      </w:r>
      <w:r w:rsidR="001A76C4">
        <w:rPr>
          <w:rFonts w:cstheme="minorHAnsi"/>
          <w:lang w:val="en-US"/>
        </w:rPr>
        <w:t xml:space="preserve"> </w:t>
      </w:r>
    </w:p>
    <w:p w14:paraId="1039D999" w14:textId="42E12697" w:rsidR="00221957" w:rsidRPr="00221957" w:rsidRDefault="006A1614" w:rsidP="00136DFB">
      <w:pPr>
        <w:spacing w:line="360" w:lineRule="auto"/>
        <w:ind w:firstLine="709"/>
        <w:jc w:val="both"/>
        <w:rPr>
          <w:rFonts w:cstheme="minorHAnsi"/>
          <w:lang w:val="en-US"/>
        </w:rPr>
      </w:pPr>
      <w:ins w:id="452" w:author="EDUARDO FERNANDEZ PASCUAL" w:date="2024-01-17T10:55:00Z">
        <w:r>
          <w:rPr>
            <w:rFonts w:cstheme="minorHAnsi"/>
            <w:lang w:val="en-US"/>
          </w:rPr>
          <w:t>To test our primary prediction, if base water potential varied as a function of subpopulation microclimate, we</w:t>
        </w:r>
        <w:r w:rsidDel="006A1614">
          <w:rPr>
            <w:rFonts w:cstheme="minorHAnsi"/>
            <w:lang w:val="en-US"/>
          </w:rPr>
          <w:t xml:space="preserve"> </w:t>
        </w:r>
      </w:ins>
      <w:del w:id="453" w:author="EDUARDO FERNANDEZ PASCUAL" w:date="2024-01-17T10:55:00Z">
        <w:r w:rsidR="00482DC9" w:rsidDel="006A1614">
          <w:rPr>
            <w:rFonts w:cstheme="minorHAnsi"/>
            <w:lang w:val="en-US"/>
          </w:rPr>
          <w:delText>To</w:delText>
        </w:r>
      </w:del>
      <w:r w:rsidR="00482DC9">
        <w:rPr>
          <w:rFonts w:cstheme="minorHAnsi"/>
          <w:lang w:val="en-US"/>
        </w:rPr>
        <w:t xml:space="preserve"> calculate</w:t>
      </w:r>
      <w:ins w:id="454" w:author="EDUARDO FERNANDEZ PASCUAL" w:date="2024-01-17T10:55:00Z">
        <w:r>
          <w:rPr>
            <w:rFonts w:cstheme="minorHAnsi"/>
            <w:lang w:val="en-US"/>
          </w:rPr>
          <w:t>d</w:t>
        </w:r>
      </w:ins>
      <w:r w:rsidR="00482DC9">
        <w:rPr>
          <w:rFonts w:cstheme="minorHAnsi"/>
          <w:lang w:val="en-US"/>
        </w:rPr>
        <w:t xml:space="preserve"> the</w:t>
      </w:r>
      <w:r w:rsidR="00482DC9" w:rsidRPr="00221957">
        <w:rPr>
          <w:rFonts w:cstheme="minorHAnsi"/>
          <w:lang w:val="en-US"/>
        </w:rPr>
        <w:t xml:space="preserve"> </w:t>
      </w:r>
      <w:r w:rsidR="00221957" w:rsidRPr="00221957">
        <w:rPr>
          <w:rFonts w:cstheme="minorHAnsi"/>
          <w:lang w:val="en-US"/>
        </w:rPr>
        <w:t>water potential</w:t>
      </w:r>
      <w:r w:rsidR="00482DC9">
        <w:rPr>
          <w:rFonts w:cstheme="minorHAnsi"/>
          <w:lang w:val="en-US"/>
        </w:rPr>
        <w:t xml:space="preserve"> germination thresholds of each subpopulation</w:t>
      </w:r>
      <w:ins w:id="455" w:author="EDUARDO FERNANDEZ PASCUAL" w:date="2024-01-17T10:55:00Z">
        <w:r>
          <w:rPr>
            <w:rFonts w:cstheme="minorHAnsi"/>
            <w:lang w:val="en-US"/>
          </w:rPr>
          <w:t xml:space="preserve"> by</w:t>
        </w:r>
      </w:ins>
      <w:del w:id="456" w:author="EDUARDO FERNANDEZ PASCUAL" w:date="2024-01-17T10:55:00Z">
        <w:r w:rsidR="00482DC9" w:rsidDel="006A1614">
          <w:rPr>
            <w:rFonts w:cstheme="minorHAnsi"/>
            <w:lang w:val="en-US"/>
          </w:rPr>
          <w:delText>, we</w:delText>
        </w:r>
      </w:del>
      <w:r w:rsidR="00482DC9">
        <w:rPr>
          <w:rFonts w:cstheme="minorHAnsi"/>
          <w:lang w:val="en-US"/>
        </w:rPr>
        <w:t xml:space="preserve"> </w:t>
      </w:r>
      <w:del w:id="457" w:author="EDUARDO FERNANDEZ PASCUAL" w:date="2024-01-17T10:55:00Z">
        <w:r w:rsidR="00482DC9" w:rsidDel="006A1614">
          <w:rPr>
            <w:rFonts w:cstheme="minorHAnsi"/>
            <w:lang w:val="en-US"/>
          </w:rPr>
          <w:delText xml:space="preserve">fitted </w:delText>
        </w:r>
      </w:del>
      <w:ins w:id="458" w:author="EDUARDO FERNANDEZ PASCUAL" w:date="2024-01-17T10:55:00Z">
        <w:r>
          <w:rPr>
            <w:rFonts w:cstheme="minorHAnsi"/>
            <w:lang w:val="en-US"/>
          </w:rPr>
          <w:t xml:space="preserve">fitting </w:t>
        </w:r>
      </w:ins>
      <w:proofErr w:type="spellStart"/>
      <w:r w:rsidR="00482DC9">
        <w:rPr>
          <w:rFonts w:cstheme="minorHAnsi"/>
          <w:lang w:val="en-US"/>
        </w:rPr>
        <w:t>hydrotime</w:t>
      </w:r>
      <w:proofErr w:type="spellEnd"/>
      <w:r w:rsidR="00482DC9">
        <w:rPr>
          <w:rFonts w:cstheme="minorHAnsi"/>
          <w:lang w:val="en-US"/>
        </w:rPr>
        <w:t xml:space="preserve"> models</w:t>
      </w:r>
      <w:r w:rsidR="002A1A53">
        <w:rPr>
          <w:rFonts w:cstheme="minorHAnsi"/>
          <w:lang w:val="en-US"/>
        </w:rPr>
        <w:t xml:space="preserve"> with </w:t>
      </w:r>
      <w:proofErr w:type="spellStart"/>
      <w:r w:rsidR="002A1A53">
        <w:rPr>
          <w:rFonts w:cstheme="minorHAnsi"/>
          <w:lang w:val="en-US"/>
        </w:rPr>
        <w:t>seedr</w:t>
      </w:r>
      <w:proofErr w:type="spellEnd"/>
      <w:r w:rsidR="002A1A53">
        <w:rPr>
          <w:rFonts w:cstheme="minorHAnsi"/>
          <w:lang w:val="en-US"/>
        </w:rPr>
        <w:t xml:space="preserve"> package</w:t>
      </w:r>
      <w:r w:rsidR="00D07DE2">
        <w:rPr>
          <w:rFonts w:cstheme="minorHAnsi"/>
          <w:lang w:val="en-US"/>
        </w:rPr>
        <w:t>.</w:t>
      </w:r>
      <w:r w:rsidR="00221957" w:rsidRPr="00221957">
        <w:rPr>
          <w:rFonts w:cstheme="minorHAnsi"/>
          <w:lang w:val="en-US"/>
        </w:rPr>
        <w:t xml:space="preserve"> </w:t>
      </w:r>
      <w:r w:rsidR="00BD39BE">
        <w:rPr>
          <w:rFonts w:cstheme="minorHAnsi"/>
          <w:lang w:val="en-US"/>
        </w:rPr>
        <w:t>For each subpopulation, the model return</w:t>
      </w:r>
      <w:r w:rsidR="006E59F6">
        <w:rPr>
          <w:rFonts w:cstheme="minorHAnsi"/>
          <w:lang w:val="en-US"/>
        </w:rPr>
        <w:t>ed</w:t>
      </w:r>
      <w:r w:rsidR="00BD39BE">
        <w:rPr>
          <w:rFonts w:cstheme="minorHAnsi"/>
          <w:lang w:val="en-US"/>
        </w:rPr>
        <w:t xml:space="preserve"> the base water potential</w:t>
      </w:r>
      <w:r w:rsidR="00356B00">
        <w:rPr>
          <w:rFonts w:cstheme="minorHAnsi"/>
          <w:lang w:val="en-US"/>
        </w:rPr>
        <w:t xml:space="preserve"> (</w:t>
      </w:r>
      <w:proofErr w:type="spellStart"/>
      <w:r w:rsidR="00C313D3" w:rsidRPr="00C313D3">
        <w:rPr>
          <w:rFonts w:cstheme="minorHAnsi"/>
          <w:lang w:val="en-US"/>
        </w:rPr>
        <w:t>ψ</w:t>
      </w:r>
      <w:r w:rsidR="00C313D3" w:rsidRPr="0038254B">
        <w:rPr>
          <w:rFonts w:cstheme="minorHAnsi"/>
          <w:vertAlign w:val="subscript"/>
          <w:lang w:val="en-US"/>
        </w:rPr>
        <w:t>b</w:t>
      </w:r>
      <w:proofErr w:type="spellEnd"/>
      <w:r w:rsidR="00356B00">
        <w:rPr>
          <w:rFonts w:cstheme="minorHAnsi"/>
          <w:lang w:val="en-US"/>
        </w:rPr>
        <w:t>)</w:t>
      </w:r>
      <w:r w:rsidR="00BD39BE">
        <w:rPr>
          <w:rFonts w:cstheme="minorHAnsi"/>
          <w:lang w:val="en-US"/>
        </w:rPr>
        <w:t xml:space="preserve">, i.e. the lower water </w:t>
      </w:r>
      <w:r w:rsidR="00D6230A">
        <w:rPr>
          <w:rFonts w:cstheme="minorHAnsi"/>
          <w:lang w:val="en-US"/>
        </w:rPr>
        <w:t>potential</w:t>
      </w:r>
      <w:r w:rsidR="00BD39BE">
        <w:rPr>
          <w:rFonts w:cstheme="minorHAnsi"/>
          <w:lang w:val="en-US"/>
        </w:rPr>
        <w:t xml:space="preserve"> threshold beyond</w:t>
      </w:r>
      <w:r w:rsidR="006E59F6">
        <w:rPr>
          <w:rFonts w:cstheme="minorHAnsi"/>
          <w:lang w:val="en-US"/>
        </w:rPr>
        <w:t xml:space="preserve"> </w:t>
      </w:r>
      <w:r w:rsidR="00BD39BE">
        <w:rPr>
          <w:rFonts w:cstheme="minorHAnsi"/>
          <w:lang w:val="en-US"/>
        </w:rPr>
        <w:t xml:space="preserve">which no germination is possible. </w:t>
      </w:r>
      <w:r w:rsidR="00512EB4">
        <w:rPr>
          <w:rFonts w:cstheme="minorHAnsi"/>
          <w:lang w:val="en-US"/>
        </w:rPr>
        <w:t>T</w:t>
      </w:r>
      <w:r w:rsidR="00221957" w:rsidRPr="00221957">
        <w:rPr>
          <w:rFonts w:cstheme="minorHAnsi"/>
          <w:lang w:val="en-US"/>
        </w:rPr>
        <w:t>hen</w:t>
      </w:r>
      <w:r w:rsidR="00512EB4">
        <w:rPr>
          <w:rFonts w:cstheme="minorHAnsi"/>
          <w:lang w:val="en-US"/>
        </w:rPr>
        <w:t>, we</w:t>
      </w:r>
      <w:r w:rsidR="00691754">
        <w:rPr>
          <w:rFonts w:cstheme="minorHAnsi"/>
          <w:lang w:val="en-US"/>
        </w:rPr>
        <w:t xml:space="preserve"> modelled base water potential as a function of the subpopulation’s microclimate (measured as GDD, </w:t>
      </w:r>
      <w:r w:rsidR="0038254B">
        <w:rPr>
          <w:rFonts w:cstheme="minorHAnsi"/>
          <w:lang w:val="en-US"/>
        </w:rPr>
        <w:t xml:space="preserve">see </w:t>
      </w:r>
      <w:r w:rsidR="00691754">
        <w:rPr>
          <w:rFonts w:cstheme="minorHAnsi"/>
          <w:lang w:val="en-US"/>
        </w:rPr>
        <w:t>above)</w:t>
      </w:r>
      <w:r w:rsidR="00BD39BE">
        <w:rPr>
          <w:rFonts w:cstheme="minorHAnsi"/>
          <w:lang w:val="en-US"/>
        </w:rPr>
        <w:t xml:space="preserve"> using GLMMs</w:t>
      </w:r>
      <w:r w:rsidR="00221957" w:rsidRPr="00221957">
        <w:rPr>
          <w:rFonts w:cstheme="minorHAnsi"/>
          <w:lang w:val="en-US"/>
        </w:rPr>
        <w:t xml:space="preserve"> with Gaussian </w:t>
      </w:r>
      <w:r w:rsidR="00BD39BE">
        <w:rPr>
          <w:rFonts w:cstheme="minorHAnsi"/>
          <w:lang w:val="en-US"/>
        </w:rPr>
        <w:t>distribution</w:t>
      </w:r>
      <w:r w:rsidR="00221957" w:rsidRPr="00221957">
        <w:rPr>
          <w:rFonts w:cstheme="minorHAnsi"/>
          <w:lang w:val="en-US"/>
        </w:rPr>
        <w:t xml:space="preserve">. Explanatory fixed factors were </w:t>
      </w:r>
      <w:r w:rsidR="000569F8">
        <w:rPr>
          <w:rFonts w:cstheme="minorHAnsi"/>
          <w:lang w:val="en-US"/>
        </w:rPr>
        <w:t>the storage treatment</w:t>
      </w:r>
      <w:r w:rsidR="00221957" w:rsidRPr="00221957">
        <w:rPr>
          <w:rFonts w:cstheme="minorHAnsi"/>
          <w:lang w:val="en-US"/>
        </w:rPr>
        <w:t xml:space="preserve"> and </w:t>
      </w:r>
      <w:r w:rsidR="000569F8">
        <w:rPr>
          <w:rFonts w:cstheme="minorHAnsi"/>
          <w:lang w:val="en-US"/>
        </w:rPr>
        <w:t xml:space="preserve">the subpopulation’s </w:t>
      </w:r>
      <w:r w:rsidR="00D6230A">
        <w:rPr>
          <w:rFonts w:cstheme="minorHAnsi"/>
          <w:lang w:val="en-US"/>
        </w:rPr>
        <w:t xml:space="preserve">specific </w:t>
      </w:r>
      <w:r w:rsidR="000569F8">
        <w:rPr>
          <w:rFonts w:cstheme="minorHAnsi"/>
          <w:lang w:val="en-US"/>
        </w:rPr>
        <w:t>GDD</w:t>
      </w:r>
      <w:r w:rsidR="00086BDC">
        <w:rPr>
          <w:rFonts w:cstheme="minorHAnsi"/>
          <w:lang w:val="en-US"/>
        </w:rPr>
        <w:t xml:space="preserve">. </w:t>
      </w:r>
      <w:r w:rsidR="00BA3781">
        <w:rPr>
          <w:rFonts w:cstheme="minorHAnsi"/>
          <w:lang w:val="en-US"/>
        </w:rPr>
        <w:t>The</w:t>
      </w:r>
      <w:r w:rsidR="00086BDC">
        <w:rPr>
          <w:rFonts w:cstheme="minorHAnsi"/>
          <w:lang w:val="en-US"/>
        </w:rPr>
        <w:t xml:space="preserve"> </w:t>
      </w:r>
      <w:r w:rsidR="005E2483">
        <w:rPr>
          <w:rFonts w:cstheme="minorHAnsi"/>
          <w:lang w:val="en-US"/>
        </w:rPr>
        <w:t>summit</w:t>
      </w:r>
      <w:r w:rsidR="00BA3781">
        <w:rPr>
          <w:rFonts w:cstheme="minorHAnsi"/>
          <w:lang w:val="en-US"/>
        </w:rPr>
        <w:t xml:space="preserve"> was included as a random factor (and not subpopulation, as before, since in this case each subpopulation provided one data point for the model)</w:t>
      </w:r>
      <w:r w:rsidR="00086BDC">
        <w:rPr>
          <w:rFonts w:cstheme="minorHAnsi"/>
          <w:lang w:val="en-US"/>
        </w:rPr>
        <w:t>.</w:t>
      </w:r>
      <w:r w:rsidR="00221957" w:rsidRPr="00221957">
        <w:rPr>
          <w:rFonts w:cstheme="minorHAnsi"/>
          <w:lang w:val="en-US"/>
        </w:rPr>
        <w:t xml:space="preserve"> </w:t>
      </w:r>
      <w:r w:rsidR="00086BDC">
        <w:rPr>
          <w:rFonts w:cstheme="minorHAnsi"/>
          <w:lang w:val="en-US"/>
        </w:rPr>
        <w:t xml:space="preserve">Model formula: </w:t>
      </w:r>
      <w:r w:rsidR="00C313D3" w:rsidRPr="00C313D3">
        <w:rPr>
          <w:rFonts w:cstheme="minorHAnsi"/>
          <w:lang w:val="en-US"/>
        </w:rPr>
        <w:t xml:space="preserve"> </w:t>
      </w:r>
      <w:proofErr w:type="spellStart"/>
      <w:r w:rsidR="00C313D3" w:rsidRPr="00C313D3">
        <w:rPr>
          <w:rFonts w:cstheme="minorHAnsi"/>
          <w:lang w:val="en-US"/>
        </w:rPr>
        <w:t>ψ</w:t>
      </w:r>
      <w:r w:rsidR="00C313D3" w:rsidRPr="001D393D">
        <w:rPr>
          <w:rFonts w:cstheme="minorHAnsi"/>
          <w:vertAlign w:val="subscript"/>
          <w:lang w:val="en-US"/>
        </w:rPr>
        <w:t>b</w:t>
      </w:r>
      <w:proofErr w:type="spellEnd"/>
      <w:r w:rsidR="00221957" w:rsidRPr="00221957">
        <w:rPr>
          <w:rFonts w:cstheme="minorHAnsi"/>
          <w:lang w:val="en-US"/>
        </w:rPr>
        <w:t xml:space="preserve"> ~ </w:t>
      </w:r>
      <w:r w:rsidR="00086BDC">
        <w:rPr>
          <w:rFonts w:cstheme="minorHAnsi"/>
          <w:lang w:val="en-US"/>
        </w:rPr>
        <w:t xml:space="preserve">storage </w:t>
      </w:r>
      <w:r w:rsidR="00221957" w:rsidRPr="00221957">
        <w:rPr>
          <w:rFonts w:cstheme="minorHAnsi"/>
          <w:lang w:val="en-US"/>
        </w:rPr>
        <w:t xml:space="preserve">* </w:t>
      </w:r>
      <w:r w:rsidR="00BA3781">
        <w:rPr>
          <w:rFonts w:cstheme="minorHAnsi"/>
          <w:lang w:val="en-US"/>
        </w:rPr>
        <w:t>GDD</w:t>
      </w:r>
      <w:r w:rsidR="00221957" w:rsidRPr="00221957">
        <w:rPr>
          <w:rFonts w:cstheme="minorHAnsi"/>
          <w:lang w:val="en-US"/>
        </w:rPr>
        <w:t xml:space="preserve"> + </w:t>
      </w:r>
      <w:r w:rsidR="00A71C6F">
        <w:rPr>
          <w:rFonts w:cstheme="minorHAnsi"/>
          <w:lang w:val="en-US"/>
        </w:rPr>
        <w:t>(</w:t>
      </w:r>
      <w:r w:rsidR="00221957" w:rsidRPr="00221957">
        <w:rPr>
          <w:rFonts w:cstheme="minorHAnsi"/>
          <w:lang w:val="en-US"/>
        </w:rPr>
        <w:t>1|</w:t>
      </w:r>
      <w:r w:rsidR="005E2483">
        <w:rPr>
          <w:rFonts w:cstheme="minorHAnsi"/>
          <w:lang w:val="en-US"/>
        </w:rPr>
        <w:t>summit</w:t>
      </w:r>
      <w:r w:rsidR="00A71C6F">
        <w:rPr>
          <w:rFonts w:cstheme="minorHAnsi"/>
          <w:lang w:val="en-US"/>
        </w:rPr>
        <w:t>)</w:t>
      </w:r>
      <w:r w:rsidR="00221957" w:rsidRPr="00221957">
        <w:rPr>
          <w:rFonts w:cstheme="minorHAnsi"/>
          <w:lang w:val="en-US"/>
        </w:rPr>
        <w:t>, family = Gaussian</w:t>
      </w:r>
      <w:r w:rsidR="00820154">
        <w:rPr>
          <w:rFonts w:cstheme="minorHAnsi"/>
          <w:lang w:val="en-US"/>
        </w:rPr>
        <w:t xml:space="preserve">. </w:t>
      </w:r>
      <w:r w:rsidR="00722EEC">
        <w:rPr>
          <w:rFonts w:cstheme="minorHAnsi"/>
          <w:lang w:val="en-US"/>
        </w:rPr>
        <w:t xml:space="preserve">We found a significant interaction </w:t>
      </w:r>
      <w:r w:rsidR="00FD77B8">
        <w:rPr>
          <w:rFonts w:cstheme="minorHAnsi"/>
          <w:lang w:val="en-US"/>
        </w:rPr>
        <w:t>storage * GDD</w:t>
      </w:r>
      <w:r w:rsidR="005F751E">
        <w:rPr>
          <w:rFonts w:cstheme="minorHAnsi"/>
          <w:lang w:val="en-US"/>
        </w:rPr>
        <w:t>,</w:t>
      </w:r>
      <w:r w:rsidR="00722EEC">
        <w:rPr>
          <w:rFonts w:cstheme="minorHAnsi"/>
          <w:lang w:val="en-US"/>
        </w:rPr>
        <w:t xml:space="preserve"> consequently, w</w:t>
      </w:r>
      <w:r w:rsidR="00221957">
        <w:rPr>
          <w:rFonts w:cstheme="minorHAnsi"/>
          <w:lang w:val="en-US"/>
        </w:rPr>
        <w:t xml:space="preserve">e </w:t>
      </w:r>
      <w:r w:rsidR="00FE33CE">
        <w:rPr>
          <w:rFonts w:cstheme="minorHAnsi"/>
          <w:lang w:val="en-US"/>
        </w:rPr>
        <w:t xml:space="preserve">tested </w:t>
      </w:r>
      <w:r w:rsidR="00221957">
        <w:rPr>
          <w:rFonts w:cstheme="minorHAnsi"/>
          <w:lang w:val="en-US"/>
        </w:rPr>
        <w:t xml:space="preserve">each </w:t>
      </w:r>
      <w:r w:rsidR="00FD77B8">
        <w:rPr>
          <w:rFonts w:cstheme="minorHAnsi"/>
          <w:lang w:val="en-US"/>
        </w:rPr>
        <w:t>storage treatment</w:t>
      </w:r>
      <w:r w:rsidR="00221957">
        <w:rPr>
          <w:rFonts w:cstheme="minorHAnsi"/>
          <w:lang w:val="en-US"/>
        </w:rPr>
        <w:t xml:space="preserve"> separately </w:t>
      </w:r>
      <w:r w:rsidR="00722EEC">
        <w:rPr>
          <w:rFonts w:cstheme="minorHAnsi"/>
          <w:lang w:val="en-US"/>
        </w:rPr>
        <w:t xml:space="preserve">to check if </w:t>
      </w:r>
      <w:r w:rsidR="00FD77B8">
        <w:rPr>
          <w:rFonts w:cstheme="minorHAnsi"/>
          <w:lang w:val="en-US"/>
        </w:rPr>
        <w:t xml:space="preserve">base </w:t>
      </w:r>
      <w:r w:rsidR="00221957">
        <w:rPr>
          <w:rFonts w:cstheme="minorHAnsi"/>
          <w:lang w:val="en-US"/>
        </w:rPr>
        <w:t xml:space="preserve">water potential </w:t>
      </w:r>
      <w:r w:rsidR="00722EEC">
        <w:rPr>
          <w:rFonts w:cstheme="minorHAnsi"/>
          <w:lang w:val="en-US"/>
        </w:rPr>
        <w:t>varied according to GDD</w:t>
      </w:r>
      <w:r w:rsidR="008E6816">
        <w:rPr>
          <w:rFonts w:cstheme="minorHAnsi"/>
          <w:lang w:val="en-US"/>
        </w:rPr>
        <w:t xml:space="preserve"> </w:t>
      </w:r>
      <w:r w:rsidR="00FD77B8">
        <w:rPr>
          <w:rFonts w:cstheme="minorHAnsi"/>
          <w:lang w:val="en-US"/>
        </w:rPr>
        <w:t xml:space="preserve">in fresh and </w:t>
      </w:r>
      <w:r w:rsidR="001374DE">
        <w:rPr>
          <w:rFonts w:cstheme="minorHAnsi"/>
          <w:lang w:val="en-US"/>
        </w:rPr>
        <w:t>after</w:t>
      </w:r>
      <w:r w:rsidR="00021590">
        <w:rPr>
          <w:rFonts w:cstheme="minorHAnsi"/>
          <w:lang w:val="en-US"/>
        </w:rPr>
        <w:t xml:space="preserve"> </w:t>
      </w:r>
      <w:r w:rsidR="001374DE">
        <w:rPr>
          <w:rFonts w:cstheme="minorHAnsi"/>
          <w:lang w:val="en-US"/>
        </w:rPr>
        <w:t xml:space="preserve">ripened </w:t>
      </w:r>
      <w:r w:rsidR="00716D42">
        <w:rPr>
          <w:rFonts w:cstheme="minorHAnsi"/>
          <w:lang w:val="en-US"/>
        </w:rPr>
        <w:t>see</w:t>
      </w:r>
      <w:r w:rsidR="001374DE">
        <w:rPr>
          <w:rFonts w:cstheme="minorHAnsi"/>
          <w:lang w:val="en-US"/>
        </w:rPr>
        <w:t xml:space="preserve">ds. </w:t>
      </w:r>
      <w:r w:rsidR="00722EEC">
        <w:rPr>
          <w:rFonts w:cstheme="minorHAnsi"/>
          <w:lang w:val="en-US"/>
        </w:rPr>
        <w:t xml:space="preserve">Model specification: </w:t>
      </w:r>
      <w:proofErr w:type="spellStart"/>
      <w:r w:rsidR="001374DE" w:rsidRPr="00C313D3">
        <w:rPr>
          <w:rFonts w:cstheme="minorHAnsi"/>
          <w:lang w:val="en-US"/>
        </w:rPr>
        <w:t>ψ</w:t>
      </w:r>
      <w:r w:rsidR="001374DE" w:rsidRPr="001D393D">
        <w:rPr>
          <w:rFonts w:cstheme="minorHAnsi"/>
          <w:vertAlign w:val="subscript"/>
          <w:lang w:val="en-US"/>
        </w:rPr>
        <w:t>b</w:t>
      </w:r>
      <w:proofErr w:type="spellEnd"/>
      <w:r w:rsidR="008E6816" w:rsidRPr="00221957">
        <w:rPr>
          <w:rFonts w:cstheme="minorHAnsi"/>
          <w:lang w:val="en-US"/>
        </w:rPr>
        <w:t xml:space="preserve"> ~ </w:t>
      </w:r>
      <w:r w:rsidR="008E6816">
        <w:rPr>
          <w:rFonts w:cstheme="minorHAnsi"/>
          <w:lang w:val="en-US"/>
        </w:rPr>
        <w:t>GDD</w:t>
      </w:r>
      <w:r w:rsidR="008E6816" w:rsidRPr="00221957">
        <w:rPr>
          <w:rFonts w:cstheme="minorHAnsi"/>
          <w:lang w:val="en-US"/>
        </w:rPr>
        <w:t xml:space="preserve"> + </w:t>
      </w:r>
      <w:r w:rsidR="00A71C6F">
        <w:rPr>
          <w:rFonts w:cstheme="minorHAnsi"/>
          <w:lang w:val="en-US"/>
        </w:rPr>
        <w:t>(</w:t>
      </w:r>
      <w:r w:rsidR="008E6816" w:rsidRPr="00221957">
        <w:rPr>
          <w:rFonts w:cstheme="minorHAnsi"/>
          <w:lang w:val="en-US"/>
        </w:rPr>
        <w:t>1|</w:t>
      </w:r>
      <w:r w:rsidR="005E2483">
        <w:rPr>
          <w:rFonts w:cstheme="minorHAnsi"/>
          <w:lang w:val="en-US"/>
        </w:rPr>
        <w:t>summit</w:t>
      </w:r>
      <w:r w:rsidR="00A71C6F">
        <w:rPr>
          <w:rFonts w:cstheme="minorHAnsi"/>
          <w:lang w:val="en-US"/>
        </w:rPr>
        <w:t>)</w:t>
      </w:r>
      <w:r w:rsidR="001374DE">
        <w:rPr>
          <w:rFonts w:cstheme="minorHAnsi"/>
          <w:lang w:val="en-US"/>
        </w:rPr>
        <w:t>,</w:t>
      </w:r>
      <w:r w:rsidR="008E6816" w:rsidRPr="00221957">
        <w:rPr>
          <w:rFonts w:cstheme="minorHAnsi"/>
          <w:lang w:val="en-US"/>
        </w:rPr>
        <w:t xml:space="preserve"> family = Gaussian</w:t>
      </w:r>
      <w:r w:rsidR="008E6816">
        <w:rPr>
          <w:rFonts w:cstheme="minorHAnsi"/>
          <w:lang w:val="en-US"/>
        </w:rPr>
        <w:t>.</w:t>
      </w:r>
    </w:p>
    <w:p w14:paraId="23EC93FD" w14:textId="5238F204" w:rsidR="00221957" w:rsidRPr="00716D42" w:rsidRDefault="00221957" w:rsidP="002D07AE">
      <w:pPr>
        <w:spacing w:line="360" w:lineRule="auto"/>
        <w:ind w:firstLine="709"/>
        <w:jc w:val="both"/>
      </w:pPr>
      <w:del w:id="459" w:author="EDUARDO FERNANDEZ PASCUAL" w:date="2024-01-17T10:55:00Z">
        <w:r w:rsidRPr="00221957" w:rsidDel="00C06E8A">
          <w:rPr>
            <w:rFonts w:cstheme="minorHAnsi"/>
            <w:lang w:val="en-US"/>
          </w:rPr>
          <w:lastRenderedPageBreak/>
          <w:delText>Additional</w:delText>
        </w:r>
        <w:r w:rsidR="00D4225A" w:rsidDel="00C06E8A">
          <w:rPr>
            <w:rFonts w:cstheme="minorHAnsi"/>
            <w:lang w:val="en-US"/>
          </w:rPr>
          <w:delText>ly</w:delText>
        </w:r>
      </w:del>
      <w:ins w:id="460" w:author="EDUARDO FERNANDEZ PASCUAL" w:date="2024-01-17T10:55:00Z">
        <w:r w:rsidR="00C06E8A">
          <w:rPr>
            <w:rFonts w:cstheme="minorHAnsi"/>
            <w:lang w:val="en-US"/>
          </w:rPr>
          <w:t>To have a more complete</w:t>
        </w:r>
      </w:ins>
      <w:ins w:id="461" w:author="EDUARDO FERNANDEZ PASCUAL" w:date="2024-01-17T10:56:00Z">
        <w:r w:rsidR="00C06E8A">
          <w:rPr>
            <w:rFonts w:cstheme="minorHAnsi"/>
            <w:lang w:val="en-US"/>
          </w:rPr>
          <w:t xml:space="preserve"> picture</w:t>
        </w:r>
      </w:ins>
      <w:r w:rsidR="00D4225A">
        <w:rPr>
          <w:rFonts w:cstheme="minorHAnsi"/>
          <w:lang w:val="en-US"/>
        </w:rPr>
        <w:t>, we checked if base water potential varied as a function of</w:t>
      </w:r>
      <w:r w:rsidR="00716D42">
        <w:rPr>
          <w:rFonts w:cstheme="minorHAnsi"/>
          <w:lang w:val="en-US"/>
        </w:rPr>
        <w:t xml:space="preserve"> </w:t>
      </w:r>
      <w:r w:rsidR="006D223E">
        <w:rPr>
          <w:rFonts w:cstheme="minorHAnsi"/>
          <w:lang w:val="en-US"/>
        </w:rPr>
        <w:t>seed</w:t>
      </w:r>
      <w:r w:rsidR="00716D42">
        <w:rPr>
          <w:rFonts w:cstheme="minorHAnsi"/>
          <w:lang w:val="en-US"/>
        </w:rPr>
        <w:t xml:space="preserve"> </w:t>
      </w:r>
      <w:r w:rsidR="00722EEC">
        <w:rPr>
          <w:rFonts w:cstheme="minorHAnsi"/>
          <w:lang w:val="en-US"/>
        </w:rPr>
        <w:t>mass</w:t>
      </w:r>
      <w:r w:rsidR="005D4588">
        <w:rPr>
          <w:rFonts w:cstheme="minorHAnsi"/>
          <w:lang w:val="en-US"/>
        </w:rPr>
        <w:t xml:space="preserve"> by fitting GLMMs with gamma distribution</w:t>
      </w:r>
      <w:r w:rsidR="00866305">
        <w:rPr>
          <w:rFonts w:cstheme="minorHAnsi"/>
          <w:lang w:val="en-US"/>
        </w:rPr>
        <w:t xml:space="preserve"> (since the model did not fulfil Gaussian assumptions)</w:t>
      </w:r>
      <w:r w:rsidR="000B1A2A">
        <w:rPr>
          <w:rFonts w:cstheme="minorHAnsi"/>
          <w:lang w:val="en-US"/>
        </w:rPr>
        <w:t xml:space="preserve">. Base </w:t>
      </w:r>
      <w:r w:rsidR="00BF33CE">
        <w:rPr>
          <w:rFonts w:cstheme="minorHAnsi"/>
          <w:lang w:val="en-US"/>
        </w:rPr>
        <w:t xml:space="preserve">water </w:t>
      </w:r>
      <w:r w:rsidR="000B1A2A">
        <w:rPr>
          <w:rFonts w:cstheme="minorHAnsi"/>
          <w:lang w:val="en-US"/>
        </w:rPr>
        <w:t xml:space="preserve">potential </w:t>
      </w:r>
      <w:r w:rsidR="00BF33CE">
        <w:rPr>
          <w:rFonts w:cstheme="minorHAnsi"/>
          <w:lang w:val="en-US"/>
        </w:rPr>
        <w:t xml:space="preserve">was </w:t>
      </w:r>
      <w:r w:rsidR="000B1A2A">
        <w:rPr>
          <w:rFonts w:cstheme="minorHAnsi"/>
          <w:lang w:val="en-US"/>
        </w:rPr>
        <w:t xml:space="preserve">used as </w:t>
      </w:r>
      <w:r w:rsidR="00BF33CE">
        <w:rPr>
          <w:rFonts w:cstheme="minorHAnsi"/>
          <w:lang w:val="en-US"/>
        </w:rPr>
        <w:t xml:space="preserve">the </w:t>
      </w:r>
      <w:r w:rsidR="000B1A2A">
        <w:rPr>
          <w:rFonts w:cstheme="minorHAnsi"/>
          <w:lang w:val="en-US"/>
        </w:rPr>
        <w:t>response variable and</w:t>
      </w:r>
      <w:r w:rsidR="00716D42">
        <w:rPr>
          <w:rFonts w:cstheme="minorHAnsi"/>
          <w:lang w:val="en-US"/>
        </w:rPr>
        <w:t xml:space="preserve"> </w:t>
      </w:r>
      <w:r w:rsidR="006D223E">
        <w:rPr>
          <w:rFonts w:cstheme="minorHAnsi"/>
          <w:lang w:val="en-US"/>
        </w:rPr>
        <w:t>seed</w:t>
      </w:r>
      <w:r w:rsidR="00716D42">
        <w:rPr>
          <w:rFonts w:cstheme="minorHAnsi"/>
          <w:lang w:val="en-US"/>
        </w:rPr>
        <w:t xml:space="preserve"> </w:t>
      </w:r>
      <w:r w:rsidR="00BF33CE">
        <w:rPr>
          <w:rFonts w:cstheme="minorHAnsi"/>
          <w:lang w:val="en-US"/>
        </w:rPr>
        <w:t>mass</w:t>
      </w:r>
      <w:r w:rsidR="00BF33CE" w:rsidDel="00BF33CE">
        <w:rPr>
          <w:rFonts w:cstheme="minorHAnsi"/>
          <w:lang w:val="en-US"/>
        </w:rPr>
        <w:t xml:space="preserve"> </w:t>
      </w:r>
      <w:r w:rsidR="000B1A2A">
        <w:rPr>
          <w:rFonts w:cstheme="minorHAnsi"/>
          <w:lang w:val="en-US"/>
        </w:rPr>
        <w:t xml:space="preserve">and </w:t>
      </w:r>
      <w:r w:rsidR="00BF33CE">
        <w:rPr>
          <w:rFonts w:cstheme="minorHAnsi"/>
          <w:lang w:val="en-US"/>
        </w:rPr>
        <w:t>storage treatment</w:t>
      </w:r>
      <w:r w:rsidR="000B1A2A">
        <w:rPr>
          <w:rFonts w:cstheme="minorHAnsi"/>
          <w:lang w:val="en-US"/>
        </w:rPr>
        <w:t xml:space="preserve"> as</w:t>
      </w:r>
      <w:r w:rsidR="00BF33CE">
        <w:rPr>
          <w:rFonts w:cstheme="minorHAnsi"/>
          <w:lang w:val="en-US"/>
        </w:rPr>
        <w:t xml:space="preserve"> the</w:t>
      </w:r>
      <w:r w:rsidR="000B1A2A">
        <w:rPr>
          <w:rFonts w:cstheme="minorHAnsi"/>
          <w:lang w:val="en-US"/>
        </w:rPr>
        <w:t xml:space="preserve"> explanatory variables. </w:t>
      </w:r>
      <w:r w:rsidR="005E2483">
        <w:rPr>
          <w:rFonts w:cstheme="minorHAnsi"/>
          <w:lang w:val="en-US"/>
        </w:rPr>
        <w:t>Summit</w:t>
      </w:r>
      <w:r w:rsidR="002B599C">
        <w:rPr>
          <w:rFonts w:cstheme="minorHAnsi"/>
          <w:lang w:val="en-US"/>
        </w:rPr>
        <w:t xml:space="preserve"> was included as </w:t>
      </w:r>
      <w:r w:rsidR="00C812B5">
        <w:rPr>
          <w:rFonts w:cstheme="minorHAnsi"/>
          <w:lang w:val="en-US"/>
        </w:rPr>
        <w:t xml:space="preserve">a </w:t>
      </w:r>
      <w:r w:rsidR="002B599C">
        <w:rPr>
          <w:rFonts w:cstheme="minorHAnsi"/>
          <w:lang w:val="en-US"/>
        </w:rPr>
        <w:t>random factor</w:t>
      </w:r>
      <w:r w:rsidR="00C812B5">
        <w:rPr>
          <w:rFonts w:cstheme="minorHAnsi"/>
          <w:lang w:val="en-US"/>
        </w:rPr>
        <w:t xml:space="preserve">. Model </w:t>
      </w:r>
      <w:r w:rsidR="00866305">
        <w:rPr>
          <w:rFonts w:cstheme="minorHAnsi"/>
          <w:lang w:val="en-US"/>
        </w:rPr>
        <w:t>formula</w:t>
      </w:r>
      <w:r w:rsidR="00C812B5">
        <w:rPr>
          <w:rFonts w:cstheme="minorHAnsi"/>
          <w:lang w:val="en-US"/>
        </w:rPr>
        <w:t xml:space="preserve">: </w:t>
      </w:r>
      <w:r w:rsidR="0088539A" w:rsidRPr="00221957">
        <w:rPr>
          <w:rFonts w:cstheme="minorHAnsi"/>
          <w:lang w:val="en-US"/>
        </w:rPr>
        <w:t xml:space="preserve"> </w:t>
      </w:r>
      <w:proofErr w:type="spellStart"/>
      <w:r w:rsidR="00866305" w:rsidRPr="00C313D3">
        <w:rPr>
          <w:rFonts w:cstheme="minorHAnsi"/>
          <w:lang w:val="en-US"/>
        </w:rPr>
        <w:t>ψ</w:t>
      </w:r>
      <w:r w:rsidR="00866305" w:rsidRPr="001D393D">
        <w:rPr>
          <w:rFonts w:cstheme="minorHAnsi"/>
          <w:vertAlign w:val="subscript"/>
          <w:lang w:val="en-US"/>
        </w:rPr>
        <w:t>b</w:t>
      </w:r>
      <w:proofErr w:type="spellEnd"/>
      <w:r w:rsidR="00A31D0B">
        <w:rPr>
          <w:rFonts w:cstheme="minorHAnsi"/>
          <w:lang w:val="en-US"/>
        </w:rPr>
        <w:t xml:space="preserve"> ~</w:t>
      </w:r>
      <w:r w:rsidR="00654BAB">
        <w:rPr>
          <w:rFonts w:cstheme="minorHAnsi"/>
          <w:lang w:val="en-US"/>
        </w:rPr>
        <w:t xml:space="preserve"> </w:t>
      </w:r>
      <w:r w:rsidR="006D223E">
        <w:rPr>
          <w:rFonts w:cstheme="minorHAnsi"/>
          <w:lang w:val="en-US"/>
        </w:rPr>
        <w:t>seed</w:t>
      </w:r>
      <w:r w:rsidR="00716D42">
        <w:rPr>
          <w:rFonts w:cstheme="minorHAnsi"/>
          <w:lang w:val="en-US"/>
        </w:rPr>
        <w:t xml:space="preserve"> </w:t>
      </w:r>
      <w:r w:rsidR="00A534E3">
        <w:rPr>
          <w:rFonts w:cstheme="minorHAnsi"/>
          <w:lang w:val="en-US"/>
        </w:rPr>
        <w:t xml:space="preserve">weight * </w:t>
      </w:r>
      <w:r w:rsidR="00866305">
        <w:rPr>
          <w:rFonts w:cstheme="minorHAnsi"/>
          <w:lang w:val="en-US"/>
        </w:rPr>
        <w:t>storage</w:t>
      </w:r>
      <w:r w:rsidR="00A534E3">
        <w:rPr>
          <w:rFonts w:cstheme="minorHAnsi"/>
          <w:lang w:val="en-US"/>
        </w:rPr>
        <w:t xml:space="preserve"> + </w:t>
      </w:r>
      <w:r w:rsidR="00A71C6F">
        <w:rPr>
          <w:rFonts w:cstheme="minorHAnsi"/>
          <w:lang w:val="en-US"/>
        </w:rPr>
        <w:t>(</w:t>
      </w:r>
      <w:r w:rsidR="00A534E3">
        <w:rPr>
          <w:rFonts w:cstheme="minorHAnsi"/>
          <w:lang w:val="en-US"/>
        </w:rPr>
        <w:t>1|</w:t>
      </w:r>
      <w:r w:rsidR="005E2483">
        <w:rPr>
          <w:rFonts w:cstheme="minorHAnsi"/>
          <w:lang w:val="en-US"/>
        </w:rPr>
        <w:t>summit</w:t>
      </w:r>
      <w:r w:rsidR="00A71C6F">
        <w:rPr>
          <w:rFonts w:cstheme="minorHAnsi"/>
          <w:lang w:val="en-US"/>
        </w:rPr>
        <w:t>)</w:t>
      </w:r>
      <w:r w:rsidR="00A534E3">
        <w:rPr>
          <w:rFonts w:cstheme="minorHAnsi"/>
          <w:lang w:val="en-US"/>
        </w:rPr>
        <w:t>, family = Gamma</w:t>
      </w:r>
      <w:r w:rsidR="005F1E59">
        <w:rPr>
          <w:rFonts w:cstheme="minorHAnsi"/>
          <w:lang w:val="en-US"/>
        </w:rPr>
        <w:t xml:space="preserve">. </w:t>
      </w:r>
      <w:commentRangeStart w:id="462"/>
      <w:r w:rsidR="00716D42">
        <w:t xml:space="preserve">We did find a marginally significant relationship when both storage treatments were analysed separately: </w:t>
      </w:r>
      <w:r w:rsidR="00FF6875">
        <w:t>only in</w:t>
      </w:r>
      <w:r w:rsidR="00716D42">
        <w:t xml:space="preserve"> after ripened seeds we found a marginally significant negative relationship i.e. the heavier the seed the lower the base water potential for germination (details in Supplementary</w:t>
      </w:r>
      <w:r w:rsidR="00FF6875">
        <w:t xml:space="preserve"> xxx</w:t>
      </w:r>
      <w:r w:rsidR="00716D42">
        <w:t>).</w:t>
      </w:r>
      <w:r w:rsidR="00716D42" w:rsidRPr="002A7EB4">
        <w:rPr>
          <w:noProof/>
        </w:rPr>
        <w:t xml:space="preserve"> </w:t>
      </w:r>
      <w:commentRangeEnd w:id="462"/>
      <w:r w:rsidR="00716D42">
        <w:rPr>
          <w:rStyle w:val="Refdecomentario"/>
        </w:rPr>
        <w:commentReference w:id="462"/>
      </w:r>
    </w:p>
    <w:p w14:paraId="6AC9B9A2" w14:textId="0EC615AD" w:rsidR="00AF329C" w:rsidRDefault="0042434E" w:rsidP="002D07AE">
      <w:pPr>
        <w:pStyle w:val="Ttulo2"/>
        <w:spacing w:line="360" w:lineRule="auto"/>
        <w:jc w:val="both"/>
      </w:pPr>
      <w:r>
        <w:t xml:space="preserve">3. </w:t>
      </w:r>
      <w:commentRangeStart w:id="463"/>
      <w:r>
        <w:t>Results</w:t>
      </w:r>
      <w:commentRangeEnd w:id="463"/>
      <w:r w:rsidR="00B17EE1">
        <w:rPr>
          <w:rStyle w:val="Refdecomentario"/>
          <w:rFonts w:asciiTheme="minorHAnsi" w:eastAsiaTheme="minorHAnsi" w:hAnsiTheme="minorHAnsi" w:cstheme="minorBidi"/>
          <w:color w:val="auto"/>
        </w:rPr>
        <w:commentReference w:id="463"/>
      </w:r>
    </w:p>
    <w:p w14:paraId="5E9E6177" w14:textId="2F4EE359" w:rsidR="00851EE8" w:rsidRPr="00E06E4A" w:rsidRDefault="00851EE8" w:rsidP="002D07AE">
      <w:pPr>
        <w:pStyle w:val="Ttulo3"/>
        <w:spacing w:line="360" w:lineRule="auto"/>
        <w:jc w:val="both"/>
      </w:pPr>
      <w:r>
        <w:t>3.</w:t>
      </w:r>
      <w:r w:rsidR="00031A1A">
        <w:t xml:space="preserve">1 </w:t>
      </w:r>
      <w:ins w:id="464" w:author="EDUARDO FERNANDEZ PASCUAL" w:date="2024-01-17T10:56:00Z">
        <w:r w:rsidR="00F91395">
          <w:t xml:space="preserve">Prediction 1: </w:t>
        </w:r>
      </w:ins>
      <w:del w:id="465" w:author="EDUARDO FERNANDEZ PASCUAL" w:date="2024-01-17T10:57:00Z">
        <w:r w:rsidR="00031A1A" w:rsidDel="00D65736">
          <w:delText>Effect of storage treatment and water potential on f</w:delText>
        </w:r>
      </w:del>
      <w:ins w:id="466" w:author="EDUARDO FERNANDEZ PASCUAL" w:date="2024-01-17T10:57:00Z">
        <w:r w:rsidR="00D65736">
          <w:t>F</w:t>
        </w:r>
      </w:ins>
      <w:r w:rsidR="00031A1A">
        <w:t>inal germination proportion</w:t>
      </w:r>
      <w:ins w:id="467" w:author="EDUARDO FERNANDEZ PASCUAL" w:date="2024-01-17T10:57:00Z">
        <w:r w:rsidR="00D65736">
          <w:t xml:space="preserve"> as a function of storage treatment and water potential</w:t>
        </w:r>
      </w:ins>
      <w:del w:id="468" w:author="EDUARDO FERNANDEZ PASCUAL" w:date="2024-01-17T10:57:00Z">
        <w:r w:rsidR="00031A1A" w:rsidDel="00D65736">
          <w:delText>s</w:delText>
        </w:r>
      </w:del>
    </w:p>
    <w:p w14:paraId="2FB5F1E7" w14:textId="0ACC29B9" w:rsidR="00851EE8" w:rsidRDefault="00856CE6" w:rsidP="005F751E">
      <w:pPr>
        <w:spacing w:line="360" w:lineRule="auto"/>
        <w:ind w:firstLine="709"/>
        <w:jc w:val="both"/>
      </w:pPr>
      <w:r>
        <w:t>Final g</w:t>
      </w:r>
      <w:r w:rsidR="00D94D39">
        <w:t xml:space="preserve">ermination was higher </w:t>
      </w:r>
      <w:r w:rsidR="002E576F">
        <w:t xml:space="preserve">in </w:t>
      </w:r>
      <w:r w:rsidR="00E02CDF">
        <w:t>after ripened</w:t>
      </w:r>
      <w:r w:rsidR="002E576F">
        <w:t xml:space="preserve"> </w:t>
      </w:r>
      <w:r>
        <w:t xml:space="preserve">than in fresh </w:t>
      </w:r>
      <w:r w:rsidR="0038254B">
        <w:t>see</w:t>
      </w:r>
      <w:r w:rsidR="002E576F">
        <w:t>ds</w:t>
      </w:r>
      <w:r w:rsidR="00716D42">
        <w:t xml:space="preserve"> (Fig 4</w:t>
      </w:r>
      <w:r w:rsidR="00D94D39">
        <w:t xml:space="preserve">A). </w:t>
      </w:r>
      <w:r w:rsidR="003460A9">
        <w:t>W</w:t>
      </w:r>
      <w:r w:rsidR="00FF6F68">
        <w:t>ith no water stress (i.e. distilled water</w:t>
      </w:r>
      <w:r w:rsidR="003460A9">
        <w:t xml:space="preserve"> treatment</w:t>
      </w:r>
      <w:r w:rsidR="00B46BBF">
        <w:t>, WP treatment = 0</w:t>
      </w:r>
      <w:r w:rsidR="00FF6F68">
        <w:t xml:space="preserve">) </w:t>
      </w:r>
      <w:r w:rsidR="00AE25C9">
        <w:t xml:space="preserve">fresh </w:t>
      </w:r>
      <w:r w:rsidR="0038254B">
        <w:t>see</w:t>
      </w:r>
      <w:r w:rsidR="00AE25C9">
        <w:t xml:space="preserve">ds only attained </w:t>
      </w:r>
      <w:r w:rsidR="00365485">
        <w:t xml:space="preserve">around </w:t>
      </w:r>
      <w:r w:rsidR="00AE25C9">
        <w:t>70% germination, while</w:t>
      </w:r>
      <w:r w:rsidR="00B375A2">
        <w:t xml:space="preserve"> germination of</w:t>
      </w:r>
      <w:r w:rsidR="00716D42">
        <w:t xml:space="preserve"> after </w:t>
      </w:r>
      <w:r w:rsidR="00AE25C9">
        <w:t xml:space="preserve">ripened </w:t>
      </w:r>
      <w:r w:rsidR="0038254B">
        <w:t>see</w:t>
      </w:r>
      <w:r w:rsidR="00AE25C9">
        <w:t>ds</w:t>
      </w:r>
      <w:r w:rsidR="00B375A2">
        <w:t xml:space="preserve"> was</w:t>
      </w:r>
      <w:r w:rsidR="00AE25C9">
        <w:t xml:space="preserve"> </w:t>
      </w:r>
      <w:r w:rsidR="005F7BAD">
        <w:t xml:space="preserve">almost 100%. </w:t>
      </w:r>
      <w:r>
        <w:t>With increasing water stress, g</w:t>
      </w:r>
      <w:r w:rsidR="00AC1FEB">
        <w:t>ermination</w:t>
      </w:r>
      <w:r w:rsidR="001829AF">
        <w:t xml:space="preserve"> dropped</w:t>
      </w:r>
      <w:r>
        <w:t xml:space="preserve"> below 50% </w:t>
      </w:r>
      <w:r w:rsidR="006364B6">
        <w:t>at</w:t>
      </w:r>
      <w:r w:rsidR="001829AF">
        <w:t xml:space="preserve"> -0.2</w:t>
      </w:r>
      <w:r w:rsidR="00365485">
        <w:t xml:space="preserve"> </w:t>
      </w:r>
      <w:r w:rsidR="001829AF">
        <w:t xml:space="preserve">MPa </w:t>
      </w:r>
      <w:r w:rsidR="00D94D39">
        <w:t xml:space="preserve">in </w:t>
      </w:r>
      <w:r w:rsidR="002E576F">
        <w:t xml:space="preserve">fresh </w:t>
      </w:r>
      <w:r w:rsidR="0038254B">
        <w:t>see</w:t>
      </w:r>
      <w:r w:rsidR="002E576F">
        <w:t>ds</w:t>
      </w:r>
      <w:r w:rsidR="00A50022">
        <w:t>,</w:t>
      </w:r>
      <w:r w:rsidR="00D94D39">
        <w:t xml:space="preserve"> </w:t>
      </w:r>
      <w:r w:rsidR="005F751E">
        <w:t>whereas, in after ripened seeds</w:t>
      </w:r>
      <w:ins w:id="469" w:author="EDUARDO FERNANDEZ PASCUAL" w:date="2024-01-17T10:57:00Z">
        <w:r w:rsidR="00803651">
          <w:t>,</w:t>
        </w:r>
      </w:ins>
      <w:r w:rsidR="005F751E">
        <w:t xml:space="preserve"> water stress needed to reach </w:t>
      </w:r>
      <w:r w:rsidR="00D94D39">
        <w:t xml:space="preserve">-0.6 </w:t>
      </w:r>
      <w:r w:rsidR="00086133">
        <w:t>MPa</w:t>
      </w:r>
      <w:r w:rsidR="006364B6">
        <w:t xml:space="preserve"> </w:t>
      </w:r>
      <w:r w:rsidR="005F751E">
        <w:t>to cross the same germination threshold</w:t>
      </w:r>
      <w:r w:rsidR="008967F6">
        <w:t xml:space="preserve">. </w:t>
      </w:r>
      <w:r w:rsidR="0014677D">
        <w:t>At -0.8</w:t>
      </w:r>
      <w:r w:rsidR="00365485">
        <w:t xml:space="preserve"> </w:t>
      </w:r>
      <w:r w:rsidR="0014677D">
        <w:t xml:space="preserve">MPa and below, germination was negligible in both fresh and after ripened </w:t>
      </w:r>
      <w:r w:rsidR="00086133">
        <w:t>see</w:t>
      </w:r>
      <w:r w:rsidR="0014677D">
        <w:t xml:space="preserve">ds. </w:t>
      </w:r>
      <w:r w:rsidR="008967F6">
        <w:t>Low</w:t>
      </w:r>
      <w:r w:rsidR="00D94D39">
        <w:t>er</w:t>
      </w:r>
      <w:r w:rsidR="008967F6">
        <w:t xml:space="preserve"> water </w:t>
      </w:r>
      <w:r w:rsidR="009C0BA3">
        <w:t xml:space="preserve">potential </w:t>
      </w:r>
      <w:r w:rsidR="008967F6">
        <w:t xml:space="preserve">also led to </w:t>
      </w:r>
      <w:r w:rsidR="009C0BA3">
        <w:t xml:space="preserve">slower </w:t>
      </w:r>
      <w:r w:rsidR="008967F6">
        <w:t xml:space="preserve">germination </w:t>
      </w:r>
      <w:r w:rsidR="009C0BA3">
        <w:t>(F</w:t>
      </w:r>
      <w:r w:rsidR="00086133">
        <w:t>ig 4</w:t>
      </w:r>
      <w:r w:rsidR="00D94D39">
        <w:t>B</w:t>
      </w:r>
      <w:r w:rsidR="009C0BA3">
        <w:t>)</w:t>
      </w:r>
      <w:r w:rsidR="00E06E4A">
        <w:t xml:space="preserve">. </w:t>
      </w:r>
      <w:r w:rsidR="009C0BA3">
        <w:t xml:space="preserve">GLMMs </w:t>
      </w:r>
      <w:r w:rsidR="00E06E4A">
        <w:t xml:space="preserve">confirmed that differences between </w:t>
      </w:r>
      <w:r w:rsidR="0068546B">
        <w:t xml:space="preserve">storage </w:t>
      </w:r>
      <w:r w:rsidR="00E06E4A">
        <w:t>and water potential treatments</w:t>
      </w:r>
      <w:r w:rsidR="00AE2CA0">
        <w:t xml:space="preserve"> </w:t>
      </w:r>
      <w:r w:rsidR="0068546B">
        <w:t xml:space="preserve">were statistically significant </w:t>
      </w:r>
      <w:r w:rsidR="00086133">
        <w:t>(</w:t>
      </w:r>
      <w:r w:rsidR="00DD4F33">
        <w:t>p-value &lt; 0.001</w:t>
      </w:r>
      <w:r w:rsidR="00914382">
        <w:t xml:space="preserve"> in both explanatory </w:t>
      </w:r>
      <w:r w:rsidR="00365485">
        <w:t xml:space="preserve">fixed </w:t>
      </w:r>
      <w:r w:rsidR="00914382">
        <w:t xml:space="preserve">factors and significant interaction, </w:t>
      </w:r>
      <w:r w:rsidR="00086133">
        <w:t>S</w:t>
      </w:r>
      <w:r w:rsidR="00AE2CA0">
        <w:t>upplementary table xx)</w:t>
      </w:r>
      <w:r w:rsidR="00E06E4A">
        <w:t>.</w:t>
      </w:r>
    </w:p>
    <w:p w14:paraId="02E436E2" w14:textId="0071DB3D" w:rsidR="00851EE8" w:rsidRDefault="00851EE8" w:rsidP="002D07AE">
      <w:pPr>
        <w:pStyle w:val="Ttulo3"/>
        <w:spacing w:line="360" w:lineRule="auto"/>
        <w:jc w:val="both"/>
      </w:pPr>
      <w:r>
        <w:t>3.</w:t>
      </w:r>
      <w:r w:rsidR="00031A1A">
        <w:t xml:space="preserve">2 </w:t>
      </w:r>
      <w:ins w:id="470" w:author="EDUARDO FERNANDEZ PASCUAL" w:date="2024-01-17T10:56:00Z">
        <w:r w:rsidR="00F91395">
          <w:t xml:space="preserve">Prediction 2: </w:t>
        </w:r>
      </w:ins>
      <w:r w:rsidR="00342986">
        <w:t xml:space="preserve">Germination base </w:t>
      </w:r>
      <w:r>
        <w:t>water potential</w:t>
      </w:r>
      <w:r w:rsidR="00342986">
        <w:t xml:space="preserve"> as a function of </w:t>
      </w:r>
      <w:r w:rsidR="00031A1A">
        <w:t>microclimate</w:t>
      </w:r>
    </w:p>
    <w:p w14:paraId="0093279C" w14:textId="6390A78A" w:rsidR="00141FD4" w:rsidRDefault="00C849FF" w:rsidP="005F751E">
      <w:pPr>
        <w:spacing w:line="360" w:lineRule="auto"/>
        <w:ind w:firstLine="709"/>
        <w:jc w:val="both"/>
      </w:pPr>
      <w:r>
        <w:t xml:space="preserve">We used Bradford’s </w:t>
      </w:r>
      <w:proofErr w:type="spellStart"/>
      <w:r>
        <w:t>hydrotime</w:t>
      </w:r>
      <w:proofErr w:type="spellEnd"/>
      <w:r>
        <w:t xml:space="preserve"> model to calculate the </w:t>
      </w:r>
      <w:proofErr w:type="spellStart"/>
      <w:r w:rsidR="00086133" w:rsidRPr="00C313D3">
        <w:rPr>
          <w:rFonts w:cstheme="minorHAnsi"/>
          <w:lang w:val="en-US"/>
        </w:rPr>
        <w:t>ψ</w:t>
      </w:r>
      <w:r w:rsidR="00086133" w:rsidRPr="001D393D">
        <w:rPr>
          <w:rFonts w:cstheme="minorHAnsi"/>
          <w:vertAlign w:val="subscript"/>
          <w:lang w:val="en-US"/>
        </w:rPr>
        <w:t>b</w:t>
      </w:r>
      <w:proofErr w:type="spellEnd"/>
      <w:r w:rsidR="00086133" w:rsidRPr="00221957">
        <w:rPr>
          <w:rFonts w:cstheme="minorHAnsi"/>
          <w:lang w:val="en-US"/>
        </w:rPr>
        <w:t xml:space="preserve"> </w:t>
      </w:r>
      <w:r>
        <w:t xml:space="preserve">for germination for </w:t>
      </w:r>
      <w:r w:rsidR="00A44E49">
        <w:t xml:space="preserve">the </w:t>
      </w:r>
      <w:r>
        <w:t xml:space="preserve">12 subpopulations in the fresh treatment and </w:t>
      </w:r>
      <w:r w:rsidR="00A44E49">
        <w:t xml:space="preserve">the </w:t>
      </w:r>
      <w:r>
        <w:t xml:space="preserve">12 populations in the </w:t>
      </w:r>
      <w:r w:rsidR="005E2483">
        <w:t>after ripened</w:t>
      </w:r>
      <w:r>
        <w:t xml:space="preserve"> treatment (</w:t>
      </w:r>
      <w:r w:rsidR="000A0222">
        <w:t>T</w:t>
      </w:r>
      <w:r w:rsidR="00851EE8">
        <w:t xml:space="preserve">able </w:t>
      </w:r>
      <w:r w:rsidR="000A0222">
        <w:t>1</w:t>
      </w:r>
      <w:r>
        <w:t>)</w:t>
      </w:r>
      <w:r w:rsidR="00851EE8">
        <w:t xml:space="preserve">. </w:t>
      </w:r>
      <w:r w:rsidR="00AE2CA0">
        <w:t>V</w:t>
      </w:r>
      <w:r w:rsidR="0070572A">
        <w:t xml:space="preserve">alues of </w:t>
      </w:r>
      <w:proofErr w:type="spellStart"/>
      <w:r w:rsidR="00086133" w:rsidRPr="00C313D3">
        <w:rPr>
          <w:rFonts w:cstheme="minorHAnsi"/>
          <w:lang w:val="en-US"/>
        </w:rPr>
        <w:t>ψ</w:t>
      </w:r>
      <w:r w:rsidR="00086133" w:rsidRPr="001D393D">
        <w:rPr>
          <w:rFonts w:cstheme="minorHAnsi"/>
          <w:vertAlign w:val="subscript"/>
          <w:lang w:val="en-US"/>
        </w:rPr>
        <w:t>b</w:t>
      </w:r>
      <w:proofErr w:type="spellEnd"/>
      <w:r w:rsidR="00086133" w:rsidRPr="00221957">
        <w:rPr>
          <w:rFonts w:cstheme="minorHAnsi"/>
          <w:lang w:val="en-US"/>
        </w:rPr>
        <w:t xml:space="preserve"> </w:t>
      </w:r>
      <w:r w:rsidR="00943A5A">
        <w:t xml:space="preserve">were </w:t>
      </w:r>
      <w:r w:rsidR="0070572A">
        <w:t xml:space="preserve">higher </w:t>
      </w:r>
      <w:r w:rsidR="0018357E">
        <w:t xml:space="preserve">(i.e. less water stress-tolerant) </w:t>
      </w:r>
      <w:r w:rsidR="0070572A">
        <w:t xml:space="preserve">in the </w:t>
      </w:r>
      <w:r w:rsidR="00943A5A">
        <w:t>fresh</w:t>
      </w:r>
      <w:r w:rsidR="0070572A">
        <w:t xml:space="preserve"> than in the after </w:t>
      </w:r>
      <w:r w:rsidR="00943A5A">
        <w:t xml:space="preserve">ripened </w:t>
      </w:r>
      <w:r w:rsidR="0038254B">
        <w:t>see</w:t>
      </w:r>
      <w:r w:rsidR="00943A5A">
        <w:t xml:space="preserve">ds (average </w:t>
      </w:r>
      <w:r w:rsidR="00086133">
        <w:t>-0.1</w:t>
      </w:r>
      <w:r w:rsidR="00943A5A">
        <w:t xml:space="preserve"> vs </w:t>
      </w:r>
      <w:r w:rsidR="00086133">
        <w:t>-0.4</w:t>
      </w:r>
      <w:r w:rsidR="008A20D0" w:rsidRPr="008A20D0">
        <w:t xml:space="preserve"> </w:t>
      </w:r>
      <w:r w:rsidR="008A20D0">
        <w:t>in those 6 subpopulations that were sown at both storage times</w:t>
      </w:r>
      <w:r w:rsidR="00943A5A">
        <w:t>)</w:t>
      </w:r>
      <w:r w:rsidR="00CC3A3D" w:rsidRPr="00CC3A3D">
        <w:t xml:space="preserve"> </w:t>
      </w:r>
      <w:r w:rsidR="00CC3A3D">
        <w:t>(Table 1).</w:t>
      </w:r>
      <w:r w:rsidR="005F751E">
        <w:t xml:space="preserve"> </w:t>
      </w:r>
      <w:r w:rsidR="008A28BC">
        <w:t xml:space="preserve">Given the significant </w:t>
      </w:r>
      <w:r w:rsidR="00363F85">
        <w:t xml:space="preserve">interaction between </w:t>
      </w:r>
      <w:commentRangeStart w:id="471"/>
      <w:commentRangeStart w:id="472"/>
      <w:r w:rsidR="008A28BC">
        <w:t xml:space="preserve">storage </w:t>
      </w:r>
      <w:r w:rsidR="00363F85">
        <w:t xml:space="preserve">treatment and </w:t>
      </w:r>
      <w:r w:rsidR="00B6261A">
        <w:t xml:space="preserve">microclimate </w:t>
      </w:r>
      <w:commentRangeEnd w:id="471"/>
      <w:r w:rsidR="00F050F6">
        <w:rPr>
          <w:rStyle w:val="Refdecomentario"/>
        </w:rPr>
        <w:commentReference w:id="471"/>
      </w:r>
      <w:commentRangeEnd w:id="472"/>
      <w:r w:rsidR="00066DF7">
        <w:rPr>
          <w:rStyle w:val="Refdecomentario"/>
        </w:rPr>
        <w:commentReference w:id="472"/>
      </w:r>
      <w:r w:rsidR="00B6261A">
        <w:t xml:space="preserve">(measured as GDD; </w:t>
      </w:r>
      <w:r w:rsidR="00CC3A3D">
        <w:t xml:space="preserve">model </w:t>
      </w:r>
      <w:r w:rsidR="00363F85">
        <w:t>z = 2.45, p</w:t>
      </w:r>
      <w:r w:rsidR="00A032B7">
        <w:t>-value</w:t>
      </w:r>
      <w:r w:rsidR="00B6261A">
        <w:t xml:space="preserve"> &lt; 0.05)</w:t>
      </w:r>
      <w:r w:rsidR="008A28BC">
        <w:t>, we analysed the relationship between base water potential and</w:t>
      </w:r>
      <w:r w:rsidR="00B6261A">
        <w:t xml:space="preserve"> GDD</w:t>
      </w:r>
      <w:r w:rsidR="008A28BC">
        <w:t xml:space="preserve"> separately for fresh and after ripened </w:t>
      </w:r>
      <w:r w:rsidR="00086133">
        <w:t>see</w:t>
      </w:r>
      <w:r w:rsidR="008A28BC">
        <w:t>ds</w:t>
      </w:r>
      <w:r w:rsidR="00851EE8">
        <w:t xml:space="preserve">. </w:t>
      </w:r>
      <w:r w:rsidR="0032516F">
        <w:t xml:space="preserve">For fresh </w:t>
      </w:r>
      <w:r w:rsidR="0038254B">
        <w:t>see</w:t>
      </w:r>
      <w:r w:rsidR="0032516F">
        <w:t>ds we found no significant relationship</w:t>
      </w:r>
      <w:r w:rsidR="00851EE8">
        <w:t xml:space="preserve"> (</w:t>
      </w:r>
      <w:r w:rsidR="008E1B8B">
        <w:t>F</w:t>
      </w:r>
      <w:r w:rsidR="00851EE8">
        <w:t>ig 4</w:t>
      </w:r>
      <w:r w:rsidR="008E1B8B">
        <w:t xml:space="preserve"> left panel</w:t>
      </w:r>
      <w:r w:rsidR="00851EE8">
        <w:t xml:space="preserve">). On the contrary, after </w:t>
      </w:r>
      <w:r w:rsidR="00007F66">
        <w:t xml:space="preserve">ripened </w:t>
      </w:r>
      <w:r w:rsidR="0038254B">
        <w:t>see</w:t>
      </w:r>
      <w:r w:rsidR="00007F66">
        <w:t xml:space="preserve">ds </w:t>
      </w:r>
      <w:r w:rsidR="00851EE8">
        <w:t>show</w:t>
      </w:r>
      <w:r w:rsidR="00007F66">
        <w:t>ed</w:t>
      </w:r>
      <w:r w:rsidR="00851EE8">
        <w:t xml:space="preserve"> a </w:t>
      </w:r>
      <w:commentRangeStart w:id="473"/>
      <w:r w:rsidR="00851EE8">
        <w:t xml:space="preserve">significant </w:t>
      </w:r>
      <w:commentRangeEnd w:id="473"/>
      <w:r w:rsidR="006B143D">
        <w:rPr>
          <w:rStyle w:val="Refdecomentario"/>
        </w:rPr>
        <w:commentReference w:id="473"/>
      </w:r>
      <w:r w:rsidR="00851EE8">
        <w:t>relationship</w:t>
      </w:r>
      <w:r w:rsidR="001D76B4">
        <w:t xml:space="preserve"> (z</w:t>
      </w:r>
      <w:r w:rsidR="00A032B7">
        <w:t xml:space="preserve"> </w:t>
      </w:r>
      <w:r w:rsidR="001D76B4">
        <w:t xml:space="preserve">= </w:t>
      </w:r>
      <w:r w:rsidR="00A032B7">
        <w:t>-1.99, p-value &lt;0.05)</w:t>
      </w:r>
      <w:r w:rsidR="00851EE8">
        <w:t xml:space="preserve"> of decreasing </w:t>
      </w:r>
      <w:proofErr w:type="spellStart"/>
      <w:r w:rsidR="00086133" w:rsidRPr="00C313D3">
        <w:rPr>
          <w:rFonts w:cstheme="minorHAnsi"/>
          <w:lang w:val="en-US"/>
        </w:rPr>
        <w:t>ψ</w:t>
      </w:r>
      <w:r w:rsidR="00086133" w:rsidRPr="001D393D">
        <w:rPr>
          <w:rFonts w:cstheme="minorHAnsi"/>
          <w:vertAlign w:val="subscript"/>
          <w:lang w:val="en-US"/>
        </w:rPr>
        <w:t>b</w:t>
      </w:r>
      <w:proofErr w:type="spellEnd"/>
      <w:r w:rsidR="00851EE8">
        <w:t xml:space="preserve"> </w:t>
      </w:r>
      <w:r w:rsidR="000C47F0">
        <w:t xml:space="preserve">in </w:t>
      </w:r>
      <w:r w:rsidR="001B4E9F">
        <w:t xml:space="preserve">subpopulations </w:t>
      </w:r>
      <w:r w:rsidR="000C47F0">
        <w:t>with higher</w:t>
      </w:r>
      <w:r w:rsidR="00851EE8">
        <w:t xml:space="preserve"> GDD (</w:t>
      </w:r>
      <w:r w:rsidR="000C47F0">
        <w:t>F</w:t>
      </w:r>
      <w:r w:rsidR="00851EE8">
        <w:t>ig 4</w:t>
      </w:r>
      <w:r w:rsidR="000C47F0">
        <w:t>, right panel</w:t>
      </w:r>
      <w:r w:rsidR="00851EE8">
        <w:t xml:space="preserve">). </w:t>
      </w:r>
    </w:p>
    <w:p w14:paraId="72415508" w14:textId="3E501828" w:rsidR="00AA47BB" w:rsidRDefault="00AF4FE8" w:rsidP="002D07AE">
      <w:pPr>
        <w:pStyle w:val="Ttulo3"/>
        <w:spacing w:line="360" w:lineRule="auto"/>
        <w:jc w:val="both"/>
      </w:pPr>
      <w:r>
        <w:lastRenderedPageBreak/>
        <w:t>4. Discussion</w:t>
      </w:r>
    </w:p>
    <w:p w14:paraId="2BB0CDEE" w14:textId="45BB68C0" w:rsidR="00C75CE1" w:rsidDel="00102943" w:rsidRDefault="00197142" w:rsidP="008252EC">
      <w:pPr>
        <w:spacing w:line="360" w:lineRule="auto"/>
        <w:ind w:firstLine="709"/>
        <w:jc w:val="both"/>
        <w:rPr>
          <w:del w:id="474" w:author="EDUARDO FERNANDEZ PASCUAL" w:date="2024-01-17T12:51:00Z"/>
        </w:rPr>
      </w:pPr>
      <w:r w:rsidRPr="00A96537">
        <w:t xml:space="preserve">Our study </w:t>
      </w:r>
      <w:del w:id="475" w:author="EDUARDO FERNANDEZ PASCUAL" w:date="2024-01-17T12:10:00Z">
        <w:r w:rsidRPr="00A96537" w:rsidDel="0021025F">
          <w:delText xml:space="preserve">shows </w:delText>
        </w:r>
      </w:del>
      <w:ins w:id="476" w:author="EDUARDO FERNANDEZ PASCUAL" w:date="2024-01-17T12:10:00Z">
        <w:r w:rsidR="0021025F">
          <w:t>confirms our prediction</w:t>
        </w:r>
        <w:r w:rsidR="0021025F" w:rsidRPr="00A96537">
          <w:t xml:space="preserve"> </w:t>
        </w:r>
      </w:ins>
      <w:r w:rsidRPr="00A96537">
        <w:t xml:space="preserve">that wild </w:t>
      </w:r>
      <w:ins w:id="477" w:author="EDUARDO FERNANDEZ PASCUAL" w:date="2024-01-17T12:10:00Z">
        <w:r w:rsidR="0021025F">
          <w:t>sub</w:t>
        </w:r>
      </w:ins>
      <w:r w:rsidRPr="00A96537">
        <w:t xml:space="preserve">populations of </w:t>
      </w:r>
      <w:r w:rsidRPr="005F751E">
        <w:rPr>
          <w:i/>
        </w:rPr>
        <w:t>D. langeanus</w:t>
      </w:r>
      <w:r w:rsidR="00326D2D">
        <w:t xml:space="preserve"> </w:t>
      </w:r>
      <w:ins w:id="478" w:author="EDUARDO FERNANDEZ PASCUAL" w:date="2024-01-17T12:10:00Z">
        <w:r w:rsidR="0021025F">
          <w:t>from warmer and drier subpopulations have lower base water potentials for germination</w:t>
        </w:r>
        <w:r w:rsidR="0021025F">
          <w:t>, corroborating our</w:t>
        </w:r>
      </w:ins>
      <w:ins w:id="479" w:author="EDUARDO FERNANDEZ PASCUAL" w:date="2024-01-17T12:12:00Z">
        <w:r w:rsidR="001C4587">
          <w:t xml:space="preserve"> primary</w:t>
        </w:r>
      </w:ins>
      <w:ins w:id="480" w:author="EDUARDO FERNANDEZ PASCUAL" w:date="2024-01-17T12:10:00Z">
        <w:r w:rsidR="0021025F">
          <w:t xml:space="preserve"> </w:t>
        </w:r>
      </w:ins>
      <w:ins w:id="481" w:author="EDUARDO FERNANDEZ PASCUAL" w:date="2024-01-17T12:11:00Z">
        <w:r w:rsidR="0021025F">
          <w:t xml:space="preserve">hypothesis that </w:t>
        </w:r>
        <w:r w:rsidR="0021025F">
          <w:t xml:space="preserve">germination responses to water stress show functional intraspecific variability along local water availability </w:t>
        </w:r>
        <w:proofErr w:type="spellStart"/>
        <w:r w:rsidR="008252EC">
          <w:t>micro</w:t>
        </w:r>
        <w:r w:rsidR="0021025F">
          <w:t>gradients</w:t>
        </w:r>
        <w:proofErr w:type="spellEnd"/>
        <w:r w:rsidR="008252EC">
          <w:t>.</w:t>
        </w:r>
      </w:ins>
      <w:del w:id="482" w:author="EDUARDO FERNANDEZ PASCUAL" w:date="2024-01-17T12:11:00Z">
        <w:r w:rsidR="00AD26E2" w:rsidDel="008252EC">
          <w:delText>have</w:delText>
        </w:r>
        <w:r w:rsidRPr="00A96537" w:rsidDel="008252EC">
          <w:delText xml:space="preserve"> significant subpopulation variation in germination response</w:delText>
        </w:r>
        <w:r w:rsidR="00AD26E2" w:rsidDel="008252EC">
          <w:delText>s</w:delText>
        </w:r>
        <w:r w:rsidRPr="00A96537" w:rsidDel="008252EC">
          <w:delText xml:space="preserve"> to water stress at microscale level</w:delText>
        </w:r>
        <w:r w:rsidR="00D72942" w:rsidDel="008252EC">
          <w:delText>,</w:delText>
        </w:r>
        <w:r w:rsidR="00B54827" w:rsidDel="008252EC">
          <w:delText xml:space="preserve"> corroborating our hypothesis</w:delText>
        </w:r>
        <w:r w:rsidRPr="00A96537" w:rsidDel="008252EC">
          <w:delText>.</w:delText>
        </w:r>
      </w:del>
      <w:r w:rsidRPr="00A96537">
        <w:t xml:space="preserve"> </w:t>
      </w:r>
      <w:ins w:id="483" w:author="EDUARDO FERNANDEZ PASCUAL" w:date="2024-01-17T12:26:00Z">
        <w:r w:rsidR="001F6815">
          <w:t xml:space="preserve">The lower base water potential (i.e. ability to germinate with less water available) </w:t>
        </w:r>
        <w:r w:rsidR="001F6815">
          <w:t>observed</w:t>
        </w:r>
        <w:r w:rsidR="001F6815">
          <w:t xml:space="preserve"> in subpopulations from warmer</w:t>
        </w:r>
      </w:ins>
      <w:ins w:id="484" w:author="EDUARDO FERNANDEZ PASCUAL" w:date="2024-01-17T12:27:00Z">
        <w:r w:rsidR="004011FF">
          <w:t xml:space="preserve"> and drier</w:t>
        </w:r>
      </w:ins>
      <w:ins w:id="485" w:author="EDUARDO FERNANDEZ PASCUAL" w:date="2024-01-17T12:26:00Z">
        <w:r w:rsidR="001F6815">
          <w:t xml:space="preserve"> microclimatic conditions suggests either a potential local adaptation or a wide phenotypic plasticity even at the microscale (i.e. some subpopulations were only 10 m apart). </w:t>
        </w:r>
      </w:ins>
      <w:r w:rsidR="00FF79B3">
        <w:t xml:space="preserve">Although intraspecific trait </w:t>
      </w:r>
      <w:del w:id="486" w:author="EDUARDO FERNANDEZ PASCUAL" w:date="2024-01-17T12:11:00Z">
        <w:r w:rsidR="00FF79B3" w:rsidDel="008252EC">
          <w:delText xml:space="preserve">variation </w:delText>
        </w:r>
      </w:del>
      <w:ins w:id="487" w:author="EDUARDO FERNANDEZ PASCUAL" w:date="2024-01-17T12:11:00Z">
        <w:r w:rsidR="008252EC">
          <w:t>variability</w:t>
        </w:r>
        <w:r w:rsidR="008252EC">
          <w:t xml:space="preserve"> </w:t>
        </w:r>
      </w:ins>
      <w:r w:rsidR="00FF79B3">
        <w:t>has been previously stated to be strongly driven by microenvironmental heterogeneity (</w:t>
      </w:r>
      <w:proofErr w:type="spellStart"/>
      <w:r w:rsidR="00FF79B3">
        <w:t>Westerband</w:t>
      </w:r>
      <w:proofErr w:type="spellEnd"/>
      <w:r w:rsidR="00FF79B3">
        <w:t xml:space="preserve"> 2021, add reference); t</w:t>
      </w:r>
      <w:r w:rsidRPr="00A96537">
        <w:t>o our knowledge</w:t>
      </w:r>
      <w:r w:rsidR="00D72942">
        <w:t>,</w:t>
      </w:r>
      <w:r w:rsidRPr="00A96537">
        <w:t xml:space="preserve"> </w:t>
      </w:r>
      <w:ins w:id="488" w:author="EDUARDO FERNANDEZ PASCUAL" w:date="2024-01-17T12:11:00Z">
        <w:r w:rsidR="008252EC">
          <w:t xml:space="preserve">this </w:t>
        </w:r>
      </w:ins>
      <w:r w:rsidRPr="00A96537">
        <w:t>is th</w:t>
      </w:r>
      <w:r w:rsidR="00FF79B3">
        <w:t xml:space="preserve">e first time that subpopulation </w:t>
      </w:r>
      <w:r w:rsidRPr="00A96537">
        <w:t xml:space="preserve">variation at </w:t>
      </w:r>
      <w:ins w:id="489" w:author="EDUARDO FERNANDEZ PASCUAL" w:date="2024-01-17T12:12:00Z">
        <w:r w:rsidR="00DD04B2">
          <w:t xml:space="preserve">the </w:t>
        </w:r>
      </w:ins>
      <w:r w:rsidRPr="00A96537">
        <w:t xml:space="preserve">microscale level </w:t>
      </w:r>
      <w:del w:id="490" w:author="EDUARDO FERNANDEZ PASCUAL" w:date="2024-01-17T12:12:00Z">
        <w:r w:rsidR="00EF2B4A" w:rsidDel="00DD04B2">
          <w:delText xml:space="preserve">for regeneration traits </w:delText>
        </w:r>
      </w:del>
      <w:r w:rsidRPr="00A96537">
        <w:t xml:space="preserve">has been </w:t>
      </w:r>
      <w:ins w:id="491" w:author="EDUARDO FERNANDEZ PASCUAL" w:date="2024-01-17T12:12:00Z">
        <w:r w:rsidR="00DD04B2" w:rsidRPr="00A96537">
          <w:t>reported</w:t>
        </w:r>
        <w:r w:rsidR="00DD04B2">
          <w:t xml:space="preserve"> for regeneration traits </w:t>
        </w:r>
      </w:ins>
      <w:del w:id="492" w:author="EDUARDO FERNANDEZ PASCUAL" w:date="2024-01-17T12:12:00Z">
        <w:r w:rsidRPr="00A96537" w:rsidDel="00DD04B2">
          <w:delText>reported</w:delText>
        </w:r>
        <w:r w:rsidR="00FF79B3" w:rsidDel="00DD04B2">
          <w:delText xml:space="preserve"> </w:delText>
        </w:r>
      </w:del>
      <w:r w:rsidR="00FF79B3">
        <w:t>in alpine areas</w:t>
      </w:r>
      <w:r w:rsidRPr="00A96537">
        <w:t>.</w:t>
      </w:r>
      <w:r w:rsidR="00730140">
        <w:t xml:space="preserve"> </w:t>
      </w:r>
      <w:ins w:id="493" w:author="EDUARDO FERNANDEZ PASCUAL" w:date="2024-01-17T12:30:00Z">
        <w:r w:rsidR="00B33D8D">
          <w:t xml:space="preserve">The fact that this </w:t>
        </w:r>
        <w:r w:rsidR="00390960">
          <w:t xml:space="preserve">variability shows functional significance along water stress gradient </w:t>
        </w:r>
        <w:r w:rsidR="00A15422">
          <w:t>supports</w:t>
        </w:r>
        <w:r w:rsidR="00390960">
          <w:t xml:space="preserve"> that the base water potential is a functional trait with</w:t>
        </w:r>
        <w:r w:rsidR="00A15422">
          <w:t xml:space="preserve"> important consequences for individ</w:t>
        </w:r>
      </w:ins>
      <w:ins w:id="494" w:author="EDUARDO FERNANDEZ PASCUAL" w:date="2024-01-17T12:31:00Z">
        <w:r w:rsidR="00A15422">
          <w:t>ual fitness</w:t>
        </w:r>
      </w:ins>
      <w:ins w:id="495" w:author="EDUARDO FERNANDEZ PASCUAL" w:date="2024-01-17T12:32:00Z">
        <w:r w:rsidR="00A24584">
          <w:t xml:space="preserve"> (</w:t>
        </w:r>
        <w:commentRangeStart w:id="496"/>
        <w:r w:rsidR="00A24584">
          <w:t>…</w:t>
        </w:r>
        <w:commentRangeEnd w:id="496"/>
        <w:r w:rsidR="00A24584">
          <w:rPr>
            <w:rStyle w:val="Refdecomentario"/>
          </w:rPr>
          <w:commentReference w:id="496"/>
        </w:r>
        <w:r w:rsidR="00A24584">
          <w:t>)</w:t>
        </w:r>
      </w:ins>
      <w:ins w:id="497" w:author="EDUARDO FERNANDEZ PASCUAL" w:date="2024-01-17T12:31:00Z">
        <w:r w:rsidR="00A15422">
          <w:t xml:space="preserve"> and </w:t>
        </w:r>
        <w:r w:rsidR="00A32648">
          <w:t>species occurrence patterns at the local scale (</w:t>
        </w:r>
        <w:r w:rsidR="00A32648" w:rsidRPr="00A32648">
          <w:t>https://doi.org/10.1073/pnas.141544211</w:t>
        </w:r>
        <w:r w:rsidR="00A32648">
          <w:t>).</w:t>
        </w:r>
      </w:ins>
    </w:p>
    <w:p w14:paraId="3F275467" w14:textId="4EA33D75" w:rsidR="000C1D5E" w:rsidRDefault="006F6D0A" w:rsidP="00102943">
      <w:pPr>
        <w:spacing w:line="360" w:lineRule="auto"/>
        <w:ind w:firstLine="709"/>
        <w:jc w:val="both"/>
        <w:pPrChange w:id="498" w:author="EDUARDO FERNANDEZ PASCUAL" w:date="2024-01-17T12:51:00Z">
          <w:pPr>
            <w:spacing w:line="360" w:lineRule="auto"/>
            <w:jc w:val="both"/>
          </w:pPr>
        </w:pPrChange>
      </w:pPr>
      <w:del w:id="499" w:author="EDUARDO FERNANDEZ PASCUAL" w:date="2024-01-17T12:51:00Z">
        <w:r w:rsidDel="00102943">
          <w:delText xml:space="preserve">P1: </w:delText>
        </w:r>
        <w:r w:rsidR="00E217EF" w:rsidDel="00102943">
          <w:delText>Interpret</w:delText>
        </w:r>
        <w:r w:rsidR="00833BF8" w:rsidDel="00102943">
          <w:delText>ate</w:delText>
        </w:r>
        <w:r w:rsidR="00E217EF" w:rsidDel="00102943">
          <w:delText xml:space="preserve"> m</w:delText>
        </w:r>
        <w:r w:rsidDel="00102943">
          <w:delText>ain results answering our questions</w:delText>
        </w:r>
      </w:del>
      <w:del w:id="500" w:author="EDUARDO FERNANDEZ PASCUAL" w:date="2024-01-17T12:12:00Z">
        <w:r w:rsidR="00E217EF" w:rsidDel="00DD04B2">
          <w:delText xml:space="preserve"> </w:delText>
        </w:r>
      </w:del>
    </w:p>
    <w:p w14:paraId="5A138657" w14:textId="13A329FE" w:rsidR="000C1D5E" w:rsidRDefault="00AE1351" w:rsidP="005C200F">
      <w:pPr>
        <w:spacing w:line="360" w:lineRule="auto"/>
        <w:ind w:firstLine="709"/>
        <w:jc w:val="both"/>
        <w:rPr>
          <w:ins w:id="501" w:author="EDUARDO FERNANDEZ PASCUAL" w:date="2024-01-17T13:03:00Z"/>
        </w:rPr>
      </w:pPr>
      <w:r>
        <w:t>The higher germination</w:t>
      </w:r>
      <w:r w:rsidR="00F94837">
        <w:t xml:space="preserve"> we observed</w:t>
      </w:r>
      <w:r w:rsidR="003224FB">
        <w:t xml:space="preserve"> </w:t>
      </w:r>
      <w:r w:rsidR="00185B4B">
        <w:t xml:space="preserve">in after-ripened seeds </w:t>
      </w:r>
      <w:r w:rsidR="00791C07">
        <w:t xml:space="preserve">across all </w:t>
      </w:r>
      <w:r w:rsidR="00461519">
        <w:t>water potential</w:t>
      </w:r>
      <w:r w:rsidR="00791C07">
        <w:t xml:space="preserve"> treatments </w:t>
      </w:r>
      <w:del w:id="502" w:author="EDUARDO FERNANDEZ PASCUAL" w:date="2024-01-17T12:14:00Z">
        <w:r w:rsidR="003224FB" w:rsidDel="001F419F">
          <w:delText>confirm</w:delText>
        </w:r>
        <w:r w:rsidR="00F94837" w:rsidDel="001F419F">
          <w:delText>s</w:delText>
        </w:r>
      </w:del>
      <w:ins w:id="503" w:author="EDUARDO FERNANDEZ PASCUAL" w:date="2024-01-17T12:14:00Z">
        <w:r w:rsidR="001F419F">
          <w:t>supports</w:t>
        </w:r>
        <w:r w:rsidR="001F419F">
          <w:t xml:space="preserve"> </w:t>
        </w:r>
      </w:ins>
      <w:ins w:id="504" w:author="EDUARDO FERNANDEZ PASCUAL" w:date="2024-01-17T12:13:00Z">
        <w:r w:rsidR="00AE1C7F">
          <w:t>our secondary hypothesis of</w:t>
        </w:r>
      </w:ins>
      <w:r w:rsidR="003224FB">
        <w:t xml:space="preserve"> </w:t>
      </w:r>
      <w:r w:rsidR="00461519">
        <w:t>a low</w:t>
      </w:r>
      <w:r w:rsidR="003224FB">
        <w:t xml:space="preserve"> level of dormancy in fresh </w:t>
      </w:r>
      <w:r w:rsidR="003224FB" w:rsidRPr="00AE1351">
        <w:rPr>
          <w:i/>
          <w:iCs/>
        </w:rPr>
        <w:t>D.</w:t>
      </w:r>
      <w:r w:rsidRPr="00AE1351">
        <w:rPr>
          <w:i/>
          <w:iCs/>
        </w:rPr>
        <w:t xml:space="preserve"> </w:t>
      </w:r>
      <w:r w:rsidR="003224FB" w:rsidRPr="00AE1351">
        <w:rPr>
          <w:i/>
          <w:iCs/>
        </w:rPr>
        <w:t>langeanus</w:t>
      </w:r>
      <w:r w:rsidR="003224FB">
        <w:t xml:space="preserve"> seeds that </w:t>
      </w:r>
      <w:del w:id="505" w:author="EDUARDO FERNANDEZ PASCUAL" w:date="2024-01-17T12:14:00Z">
        <w:r w:rsidR="003224FB" w:rsidDel="001F419F">
          <w:delText xml:space="preserve">was </w:delText>
        </w:r>
      </w:del>
      <w:ins w:id="506" w:author="EDUARDO FERNANDEZ PASCUAL" w:date="2024-01-17T12:14:00Z">
        <w:r w:rsidR="001F419F">
          <w:t>is</w:t>
        </w:r>
        <w:r w:rsidR="001F419F">
          <w:t xml:space="preserve"> </w:t>
        </w:r>
      </w:ins>
      <w:del w:id="507" w:author="EDUARDO FERNANDEZ PASCUAL" w:date="2024-01-17T12:14:00Z">
        <w:r w:rsidR="003224FB" w:rsidDel="001F419F">
          <w:delText xml:space="preserve">efficiently </w:delText>
        </w:r>
      </w:del>
      <w:r w:rsidR="003224FB">
        <w:t>alleviated by a short period of after-ripening (</w:t>
      </w:r>
      <w:r w:rsidR="00C67F63">
        <w:t>35 days).</w:t>
      </w:r>
      <w:r w:rsidR="00185B4B">
        <w:t xml:space="preserve"> </w:t>
      </w:r>
      <w:del w:id="508" w:author="EDUARDO FERNANDEZ PASCUAL" w:date="2024-01-17T12:14:00Z">
        <w:r w:rsidR="00D07C94" w:rsidDel="000178E0">
          <w:delText>Against our initial expectation, s</w:delText>
        </w:r>
      </w:del>
      <w:ins w:id="509" w:author="EDUARDO FERNANDEZ PASCUAL" w:date="2024-01-17T12:14:00Z">
        <w:r w:rsidR="000178E0">
          <w:t>S</w:t>
        </w:r>
      </w:ins>
      <w:r w:rsidR="005F516D">
        <w:t xml:space="preserve">eeds </w:t>
      </w:r>
      <w:del w:id="510" w:author="EDUARDO FERNANDEZ PASCUAL" w:date="2024-01-17T12:14:00Z">
        <w:r w:rsidR="005F516D" w:rsidDel="000178E0">
          <w:delText xml:space="preserve">completely </w:delText>
        </w:r>
      </w:del>
      <w:ins w:id="511" w:author="EDUARDO FERNANDEZ PASCUAL" w:date="2024-01-17T12:14:00Z">
        <w:r w:rsidR="000178E0">
          <w:t>drastically</w:t>
        </w:r>
        <w:r w:rsidR="000178E0">
          <w:t xml:space="preserve"> </w:t>
        </w:r>
      </w:ins>
      <w:r w:rsidR="005F516D">
        <w:t>change</w:t>
      </w:r>
      <w:r w:rsidR="00461519">
        <w:t>d</w:t>
      </w:r>
      <w:r w:rsidR="005F516D">
        <w:t xml:space="preserve"> their </w:t>
      </w:r>
      <w:r w:rsidR="00D07C94">
        <w:t xml:space="preserve">germination </w:t>
      </w:r>
      <w:r w:rsidR="005F516D">
        <w:t>responses in a month</w:t>
      </w:r>
      <w:del w:id="512" w:author="EDUARDO FERNANDEZ PASCUAL" w:date="2024-01-17T12:14:00Z">
        <w:r w:rsidR="005F516D" w:rsidDel="000178E0">
          <w:delText xml:space="preserve"> difference</w:delText>
        </w:r>
      </w:del>
      <w:r w:rsidR="005F516D">
        <w:t xml:space="preserve">, </w:t>
      </w:r>
      <w:r w:rsidR="00361028">
        <w:t xml:space="preserve">suggesting notable </w:t>
      </w:r>
      <w:r w:rsidR="005F516D">
        <w:t xml:space="preserve">ecological </w:t>
      </w:r>
      <w:r w:rsidR="00361028">
        <w:t>implica</w:t>
      </w:r>
      <w:r w:rsidR="004A27FC">
        <w:t>t</w:t>
      </w:r>
      <w:r w:rsidR="00361028">
        <w:t xml:space="preserve">ions of </w:t>
      </w:r>
      <w:del w:id="513" w:author="EDUARDO FERNANDEZ PASCUAL" w:date="2024-01-17T12:14:00Z">
        <w:r w:rsidR="00361028" w:rsidDel="007E486B">
          <w:delText xml:space="preserve">the </w:delText>
        </w:r>
      </w:del>
      <w:r w:rsidR="004A27FC">
        <w:t>rainfall</w:t>
      </w:r>
      <w:r w:rsidR="00D07C94">
        <w:t xml:space="preserve"> </w:t>
      </w:r>
      <w:r w:rsidR="00D72942">
        <w:t xml:space="preserve">timing </w:t>
      </w:r>
      <w:r w:rsidR="00D07C94">
        <w:t>in alpine water-limited environments</w:t>
      </w:r>
      <w:r w:rsidR="004A27FC">
        <w:t xml:space="preserve">. If rain episodes </w:t>
      </w:r>
      <w:r w:rsidR="00D005DB">
        <w:t>occur</w:t>
      </w:r>
      <w:r w:rsidR="004A27FC">
        <w:t xml:space="preserve"> </w:t>
      </w:r>
      <w:ins w:id="514" w:author="EDUARDO FERNANDEZ PASCUAL" w:date="2024-01-17T12:16:00Z">
        <w:r w:rsidR="00D8739C">
          <w:t xml:space="preserve">concurrently with dispersal, or shortly thereafter, </w:t>
        </w:r>
      </w:ins>
      <w:ins w:id="515" w:author="EDUARDO FERNANDEZ PASCUAL" w:date="2024-01-17T12:17:00Z">
        <w:r w:rsidR="00817ED3">
          <w:t xml:space="preserve">the dormant </w:t>
        </w:r>
      </w:ins>
      <w:ins w:id="516" w:author="EDUARDO FERNANDEZ PASCUAL" w:date="2024-01-17T12:16:00Z">
        <w:r w:rsidR="00054313">
          <w:t xml:space="preserve">part of the seed population will fail to </w:t>
        </w:r>
      </w:ins>
      <w:ins w:id="517" w:author="EDUARDO FERNANDEZ PASCUAL" w:date="2024-01-17T12:17:00Z">
        <w:r w:rsidR="00054313">
          <w:t>germinate despite the moistened soils</w:t>
        </w:r>
      </w:ins>
      <w:ins w:id="518" w:author="EDUARDO FERNANDEZ PASCUAL" w:date="2024-01-17T12:19:00Z">
        <w:r w:rsidR="00830767">
          <w:t xml:space="preserve"> and favourable temperatures</w:t>
        </w:r>
      </w:ins>
      <w:ins w:id="519" w:author="EDUARDO FERNANDEZ PASCUAL" w:date="2024-01-17T12:17:00Z">
        <w:r w:rsidR="00817ED3">
          <w:t xml:space="preserve">, </w:t>
        </w:r>
      </w:ins>
      <w:ins w:id="520" w:author="EDUARDO FERNANDEZ PASCUAL" w:date="2024-01-17T12:18:00Z">
        <w:r w:rsidR="000F5C4B">
          <w:t xml:space="preserve">a type of </w:t>
        </w:r>
        <w:r w:rsidR="00830767">
          <w:t>d</w:t>
        </w:r>
        <w:r w:rsidR="00786102" w:rsidRPr="00786102">
          <w:t>evelopmental delay</w:t>
        </w:r>
      </w:ins>
      <w:ins w:id="521" w:author="EDUARDO FERNANDEZ PASCUAL" w:date="2024-01-17T12:19:00Z">
        <w:r w:rsidR="00830767">
          <w:t xml:space="preserve"> </w:t>
        </w:r>
      </w:ins>
      <w:ins w:id="522" w:author="EDUARDO FERNANDEZ PASCUAL" w:date="2024-01-17T12:18:00Z">
        <w:r w:rsidR="00786102" w:rsidRPr="00786102">
          <w:t>(</w:t>
        </w:r>
        <w:r w:rsidR="00830767">
          <w:t xml:space="preserve">i.e. </w:t>
        </w:r>
        <w:r w:rsidR="00830767" w:rsidRPr="00786102">
          <w:t>a condition in which physiological development is arrested in conditions that are otherwise favourable</w:t>
        </w:r>
        <w:r w:rsidR="00830767">
          <w:t xml:space="preserve">, </w:t>
        </w:r>
        <w:commentRangeStart w:id="523"/>
        <w:proofErr w:type="spellStart"/>
        <w:r w:rsidR="00786102" w:rsidRPr="00786102">
          <w:t>Tuljapurkar</w:t>
        </w:r>
        <w:proofErr w:type="spellEnd"/>
        <w:r w:rsidR="00786102" w:rsidRPr="00786102">
          <w:t xml:space="preserve"> 1990; </w:t>
        </w:r>
        <w:proofErr w:type="spellStart"/>
        <w:r w:rsidR="00786102" w:rsidRPr="00786102">
          <w:t>Tuljapurkar</w:t>
        </w:r>
        <w:proofErr w:type="spellEnd"/>
        <w:r w:rsidR="00786102" w:rsidRPr="00786102">
          <w:t xml:space="preserve"> &amp; Wiener 2000</w:t>
        </w:r>
      </w:ins>
      <w:commentRangeEnd w:id="523"/>
      <w:ins w:id="524" w:author="EDUARDO FERNANDEZ PASCUAL" w:date="2024-01-17T12:24:00Z">
        <w:r w:rsidR="00435639">
          <w:rPr>
            <w:rStyle w:val="Refdecomentario"/>
          </w:rPr>
          <w:commentReference w:id="523"/>
        </w:r>
      </w:ins>
      <w:ins w:id="525" w:author="EDUARDO FERNANDEZ PASCUAL" w:date="2024-01-17T12:18:00Z">
        <w:r w:rsidR="00786102" w:rsidRPr="00786102">
          <w:t>)</w:t>
        </w:r>
      </w:ins>
      <w:ins w:id="526" w:author="EDUARDO FERNANDEZ PASCUAL" w:date="2024-01-17T12:19:00Z">
        <w:r w:rsidR="005213B9">
          <w:t xml:space="preserve"> which has been interpreted as a type of</w:t>
        </w:r>
      </w:ins>
      <w:ins w:id="527" w:author="EDUARDO FERNANDEZ PASCUAL" w:date="2024-01-17T12:18:00Z">
        <w:r w:rsidR="000F5C4B" w:rsidRPr="000F5C4B">
          <w:t xml:space="preserve"> bet-hedging in face of unpredictable disturbances</w:t>
        </w:r>
      </w:ins>
      <w:ins w:id="528" w:author="EDUARDO FERNANDEZ PASCUAL" w:date="2024-01-17T12:20:00Z">
        <w:r w:rsidR="00F95BC4">
          <w:t xml:space="preserve"> </w:t>
        </w:r>
        <w:r w:rsidR="00F95BC4" w:rsidRPr="000F5C4B">
          <w:t>(</w:t>
        </w:r>
        <w:commentRangeStart w:id="529"/>
        <w:r w:rsidR="00F95BC4" w:rsidRPr="000F5C4B">
          <w:t>Venable &amp; Brown 1988; Gremer &amp; Venable 2014</w:t>
        </w:r>
      </w:ins>
      <w:commentRangeEnd w:id="529"/>
      <w:ins w:id="530" w:author="EDUARDO FERNANDEZ PASCUAL" w:date="2024-01-17T12:24:00Z">
        <w:r w:rsidR="002068BC">
          <w:rPr>
            <w:rStyle w:val="Refdecomentario"/>
          </w:rPr>
          <w:commentReference w:id="529"/>
        </w:r>
      </w:ins>
      <w:ins w:id="531" w:author="EDUARDO FERNANDEZ PASCUAL" w:date="2024-01-17T12:20:00Z">
        <w:r w:rsidR="00F95BC4" w:rsidRPr="000F5C4B">
          <w:t>)</w:t>
        </w:r>
      </w:ins>
      <w:ins w:id="532" w:author="EDUARDO FERNANDEZ PASCUAL" w:date="2024-01-17T12:18:00Z">
        <w:r w:rsidR="000F5C4B" w:rsidRPr="000F5C4B">
          <w:t xml:space="preserve">, such as </w:t>
        </w:r>
      </w:ins>
      <w:ins w:id="533" w:author="EDUARDO FERNANDEZ PASCUAL" w:date="2024-01-17T12:20:00Z">
        <w:r w:rsidR="00A11DAA">
          <w:t>potential dry-autumn years</w:t>
        </w:r>
        <w:r w:rsidR="00F95BC4">
          <w:t xml:space="preserve"> that could result in high seedling mortality</w:t>
        </w:r>
      </w:ins>
      <w:ins w:id="534" w:author="EDUARDO FERNANDEZ PASCUAL" w:date="2024-01-17T12:18:00Z">
        <w:r w:rsidR="000F5C4B" w:rsidRPr="000F5C4B">
          <w:t>.</w:t>
        </w:r>
      </w:ins>
      <w:del w:id="535" w:author="EDUARDO FERNANDEZ PASCUAL" w:date="2024-01-17T12:16:00Z">
        <w:r w:rsidR="004A27FC" w:rsidDel="00D8739C">
          <w:delText xml:space="preserve">just after </w:delText>
        </w:r>
      </w:del>
      <w:del w:id="536" w:author="EDUARDO FERNANDEZ PASCUAL" w:date="2024-01-17T12:21:00Z">
        <w:r w:rsidR="004A27FC" w:rsidDel="005C200F">
          <w:delText xml:space="preserve">seeds dispersal overall reproductive success will be hindered by the </w:delText>
        </w:r>
        <w:r w:rsidR="008B161B" w:rsidDel="005C200F">
          <w:delText xml:space="preserve">chaotic response </w:delText>
        </w:r>
        <w:r w:rsidR="00171103" w:rsidDel="005C200F">
          <w:delText xml:space="preserve">probably due to dormancy or </w:delText>
        </w:r>
        <w:r w:rsidR="00395FB8" w:rsidDel="005C200F">
          <w:delText>“</w:delText>
        </w:r>
        <w:r w:rsidR="00C418D4" w:rsidDel="005C200F">
          <w:delText>immaturity</w:delText>
        </w:r>
        <w:r w:rsidR="00395FB8" w:rsidDel="005C200F">
          <w:delText>”</w:delText>
        </w:r>
        <w:r w:rsidR="00171103" w:rsidDel="005C200F">
          <w:delText xml:space="preserve"> that led to</w:delText>
        </w:r>
        <w:r w:rsidR="00506C3C" w:rsidDel="005C200F">
          <w:delText xml:space="preserve"> an incorrect interpretation of the environmental cues</w:delText>
        </w:r>
        <w:r w:rsidR="00A910B9" w:rsidDel="005C200F">
          <w:delText xml:space="preserve"> (ref)</w:delText>
        </w:r>
        <w:r w:rsidR="00506C3C" w:rsidDel="005C200F">
          <w:delText>.</w:delText>
        </w:r>
      </w:del>
      <w:r w:rsidR="00506C3C">
        <w:t xml:space="preserve"> </w:t>
      </w:r>
      <w:moveToRangeStart w:id="537" w:author="EDUARDO FERNANDEZ PASCUAL" w:date="2024-01-17T12:25:00Z" w:name="move156386773"/>
      <w:moveTo w:id="538" w:author="EDUARDO FERNANDEZ PASCUAL" w:date="2024-01-17T12:25:00Z">
        <w:r w:rsidR="008A1827">
          <w:t xml:space="preserve">This strategy has been observed in other habitats with high climate variability and advantageous during </w:t>
        </w:r>
        <w:r w:rsidR="008A1827" w:rsidRPr="008D271F">
          <w:rPr>
            <w:highlight w:val="yellow"/>
          </w:rPr>
          <w:t>drought events (</w:t>
        </w:r>
        <w:commentRangeStart w:id="539"/>
        <w:r w:rsidR="008A1827" w:rsidRPr="008D271F">
          <w:rPr>
            <w:highlight w:val="yellow"/>
          </w:rPr>
          <w:t>Evans and Dennehy, 2005</w:t>
        </w:r>
        <w:commentRangeEnd w:id="539"/>
        <w:r w:rsidR="008A1827">
          <w:rPr>
            <w:rStyle w:val="Refdecomentario"/>
          </w:rPr>
          <w:commentReference w:id="539"/>
        </w:r>
        <w:r w:rsidR="008A1827" w:rsidRPr="008D271F">
          <w:rPr>
            <w:highlight w:val="yellow"/>
          </w:rPr>
          <w:t xml:space="preserve">, </w:t>
        </w:r>
        <w:commentRangeStart w:id="540"/>
        <w:proofErr w:type="spellStart"/>
        <w:r w:rsidR="008A1827" w:rsidRPr="008D271F">
          <w:rPr>
            <w:highlight w:val="yellow"/>
          </w:rPr>
          <w:t>Lampei</w:t>
        </w:r>
        <w:proofErr w:type="spellEnd"/>
        <w:r w:rsidR="008A1827" w:rsidRPr="008D271F">
          <w:rPr>
            <w:highlight w:val="yellow"/>
          </w:rPr>
          <w:t xml:space="preserve"> et al 2017</w:t>
        </w:r>
        <w:commentRangeEnd w:id="540"/>
        <w:r w:rsidR="008A1827">
          <w:rPr>
            <w:rStyle w:val="Refdecomentario"/>
          </w:rPr>
          <w:commentReference w:id="540"/>
        </w:r>
        <w:r w:rsidR="008A1827" w:rsidRPr="008D271F">
          <w:rPr>
            <w:highlight w:val="yellow"/>
          </w:rPr>
          <w:t>).</w:t>
        </w:r>
      </w:moveTo>
      <w:moveToRangeEnd w:id="537"/>
      <w:ins w:id="541" w:author="EDUARDO FERNANDEZ PASCUAL" w:date="2024-01-17T12:26:00Z">
        <w:r w:rsidR="008A1827">
          <w:t xml:space="preserve"> </w:t>
        </w:r>
      </w:ins>
      <w:r w:rsidR="008B161B">
        <w:t xml:space="preserve">If rain episodes happen </w:t>
      </w:r>
      <w:ins w:id="542" w:author="EDUARDO FERNANDEZ PASCUAL" w:date="2024-01-17T12:22:00Z">
        <w:r w:rsidR="00E75BAB">
          <w:t xml:space="preserve">a </w:t>
        </w:r>
        <w:r w:rsidR="00E75BAB">
          <w:lastRenderedPageBreak/>
          <w:t>month after dispersal</w:t>
        </w:r>
      </w:ins>
      <w:del w:id="543" w:author="EDUARDO FERNANDEZ PASCUAL" w:date="2024-01-17T12:22:00Z">
        <w:r w:rsidR="0070264E" w:rsidDel="00E75BAB">
          <w:delText>later</w:delText>
        </w:r>
      </w:del>
      <w:r w:rsidR="006E2E1B">
        <w:t xml:space="preserve">, when </w:t>
      </w:r>
      <w:ins w:id="544" w:author="EDUARDO FERNANDEZ PASCUAL" w:date="2024-01-17T12:22:00Z">
        <w:r w:rsidR="00412843">
          <w:t xml:space="preserve">drought risk can be predicted to be lower due to the closeness of winter, </w:t>
        </w:r>
        <w:r w:rsidR="00E75BAB">
          <w:t>most of t</w:t>
        </w:r>
      </w:ins>
      <w:ins w:id="545" w:author="EDUARDO FERNANDEZ PASCUAL" w:date="2024-01-17T12:23:00Z">
        <w:r w:rsidR="00E75BAB">
          <w:t xml:space="preserve">he </w:t>
        </w:r>
      </w:ins>
      <w:r w:rsidR="006E2E1B">
        <w:t>seed</w:t>
      </w:r>
      <w:ins w:id="546" w:author="EDUARDO FERNANDEZ PASCUAL" w:date="2024-01-17T12:23:00Z">
        <w:r w:rsidR="00E75BAB">
          <w:t xml:space="preserve"> population will be</w:t>
        </w:r>
      </w:ins>
      <w:del w:id="547" w:author="EDUARDO FERNANDEZ PASCUAL" w:date="2024-01-17T12:23:00Z">
        <w:r w:rsidR="006E2E1B" w:rsidDel="00E75BAB">
          <w:delText>s are</w:delText>
        </w:r>
      </w:del>
      <w:r w:rsidR="006E2E1B">
        <w:t xml:space="preserve"> able to </w:t>
      </w:r>
      <w:ins w:id="548" w:author="EDUARDO FERNANDEZ PASCUAL" w:date="2024-01-17T12:23:00Z">
        <w:r w:rsidR="007509F8">
          <w:t xml:space="preserve">germinate, and to </w:t>
        </w:r>
      </w:ins>
      <w:r w:rsidR="006E2E1B">
        <w:t xml:space="preserve">respond appropriately to </w:t>
      </w:r>
      <w:ins w:id="549" w:author="EDUARDO FERNANDEZ PASCUAL" w:date="2024-01-17T12:23:00Z">
        <w:r w:rsidR="007509F8">
          <w:t xml:space="preserve">microscale </w:t>
        </w:r>
      </w:ins>
      <w:r w:rsidR="006E2E1B">
        <w:t>soil water stress</w:t>
      </w:r>
      <w:del w:id="550" w:author="EDUARDO FERNANDEZ PASCUAL" w:date="2024-01-17T12:23:00Z">
        <w:r w:rsidR="006E2E1B" w:rsidDel="007509F8">
          <w:delText>, reproductive success will be notably higher</w:delText>
        </w:r>
      </w:del>
      <w:r w:rsidR="00BF6328">
        <w:t xml:space="preserve">. </w:t>
      </w:r>
      <w:ins w:id="551" w:author="EDUARDO FERNANDEZ PASCUAL" w:date="2024-01-17T12:33:00Z">
        <w:r w:rsidR="001C65BF">
          <w:t>These</w:t>
        </w:r>
        <w:r w:rsidR="001C65BF">
          <w:t xml:space="preserve"> </w:t>
        </w:r>
        <w:r w:rsidR="001C65BF">
          <w:t>results highlight how a short after ripening period can have a major functional impact in seeds regeneration in the field.</w:t>
        </w:r>
      </w:ins>
    </w:p>
    <w:p w14:paraId="60650E28" w14:textId="66DADA39" w:rsidR="00A27CD5" w:rsidRDefault="00A27CD5" w:rsidP="00A27CD5">
      <w:pPr>
        <w:spacing w:line="360" w:lineRule="auto"/>
        <w:ind w:firstLine="709"/>
        <w:jc w:val="both"/>
      </w:pPr>
      <w:ins w:id="552" w:author="EDUARDO FERNANDEZ PASCUAL" w:date="2024-01-17T13:03:00Z">
        <w:r>
          <w:t>We confirmed our tertiary hypothesis that seed mass would influence base water potential, with heavier seeds having…. Seed mass has been previously studied in association with responses to drought. Nevertheless, there are contradictory evidences: some studies found that small seeds responded better to water stress (</w:t>
        </w:r>
        <w:commentRangeStart w:id="553"/>
        <w:proofErr w:type="spellStart"/>
        <w:r w:rsidRPr="002C52AC">
          <w:rPr>
            <w:highlight w:val="yellow"/>
          </w:rPr>
          <w:t>Kikuzawa</w:t>
        </w:r>
        <w:proofErr w:type="spellEnd"/>
        <w:r w:rsidRPr="002C52AC">
          <w:rPr>
            <w:highlight w:val="yellow"/>
          </w:rPr>
          <w:t xml:space="preserve"> &amp;</w:t>
        </w:r>
        <w:proofErr w:type="spellStart"/>
        <w:r w:rsidRPr="002C52AC">
          <w:rPr>
            <w:highlight w:val="yellow"/>
          </w:rPr>
          <w:t>Koyoma</w:t>
        </w:r>
        <w:proofErr w:type="spellEnd"/>
        <w:r w:rsidRPr="002C52AC">
          <w:rPr>
            <w:highlight w:val="yellow"/>
          </w:rPr>
          <w:t xml:space="preserve"> 1999</w:t>
        </w:r>
        <w:commentRangeEnd w:id="553"/>
        <w:r w:rsidRPr="002C52AC">
          <w:rPr>
            <w:rStyle w:val="Refdecomentario"/>
            <w:highlight w:val="yellow"/>
          </w:rPr>
          <w:commentReference w:id="553"/>
        </w:r>
        <w:r>
          <w:t xml:space="preserve">, </w:t>
        </w:r>
        <w:commentRangeStart w:id="554"/>
        <w:r w:rsidRPr="002C52AC">
          <w:rPr>
            <w:highlight w:val="yellow"/>
          </w:rPr>
          <w:t>Merino-Martín et al. (2017</w:t>
        </w:r>
        <w:commentRangeEnd w:id="554"/>
        <w:r w:rsidRPr="002C52AC">
          <w:rPr>
            <w:rStyle w:val="Refdecomentario"/>
            <w:highlight w:val="yellow"/>
          </w:rPr>
          <w:commentReference w:id="554"/>
        </w:r>
        <w:r>
          <w:t>, Gya 2023); while others found the opposite results, with large seeds being more successful at germination in water stress (</w:t>
        </w:r>
        <w:commentRangeStart w:id="555"/>
        <w:r w:rsidRPr="002C52AC">
          <w:rPr>
            <w:highlight w:val="yellow"/>
          </w:rPr>
          <w:t>Kidson &amp; Westoby (2000</w:t>
        </w:r>
        <w:commentRangeEnd w:id="555"/>
        <w:r w:rsidRPr="002C52AC">
          <w:rPr>
            <w:rStyle w:val="Refdecomentario"/>
            <w:highlight w:val="yellow"/>
          </w:rPr>
          <w:commentReference w:id="555"/>
        </w:r>
        <w:r>
          <w:t xml:space="preserve">, </w:t>
        </w:r>
        <w:r w:rsidRPr="003C78ED">
          <w:fldChar w:fldCharType="begin" w:fldLock="1"/>
        </w:r>
        <w:r w:rsidRPr="003C78ED">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rsidRPr="003C78ED">
          <w:fldChar w:fldCharType="separate"/>
        </w:r>
        <w:r w:rsidRPr="003C78ED">
          <w:rPr>
            <w:noProof/>
          </w:rPr>
          <w:t>(Gelviz-Gelvez et al. 2020)</w:t>
        </w:r>
        <w:r w:rsidRPr="003C78ED">
          <w:fldChar w:fldCharType="end"/>
        </w:r>
        <w:r w:rsidRPr="00FF79B3">
          <w:t xml:space="preserve">. </w:t>
        </w:r>
        <w:r>
          <w:t xml:space="preserve">Our results with </w:t>
        </w:r>
        <w:r w:rsidRPr="006A130F">
          <w:rPr>
            <w:i/>
          </w:rPr>
          <w:t xml:space="preserve">D. langeanus </w:t>
        </w:r>
        <w:r>
          <w:t>indicate that the effect of seed mass only becomes apparent in after ripened seeds, where subpopulations with heavier seeds showed lower base water potentials, corroborating results by (</w:t>
        </w:r>
        <w:commentRangeStart w:id="556"/>
        <w:r w:rsidRPr="002C52AC">
          <w:rPr>
            <w:highlight w:val="yellow"/>
          </w:rPr>
          <w:t>Kidson &amp; Westoby (2000</w:t>
        </w:r>
        <w:commentRangeEnd w:id="556"/>
        <w:r w:rsidRPr="002C52AC">
          <w:rPr>
            <w:rStyle w:val="Refdecomentario"/>
            <w:highlight w:val="yellow"/>
          </w:rPr>
          <w:commentReference w:id="556"/>
        </w:r>
        <w:r>
          <w:t xml:space="preserve">, </w:t>
        </w:r>
        <w:r>
          <w:fldChar w:fldCharType="begin" w:fldLock="1"/>
        </w:r>
        <w:r>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fldChar w:fldCharType="separate"/>
        </w:r>
        <w:r w:rsidRPr="00AE20DE">
          <w:rPr>
            <w:noProof/>
          </w:rPr>
          <w:t>(Gelviz-Gelvez et al. 2020)</w:t>
        </w:r>
        <w:r>
          <w:fldChar w:fldCharType="end"/>
        </w:r>
        <w:r>
          <w:t xml:space="preserve">. More research is needed to disentangle if there is a general role of seed size as a response to drought or if is species specific </w:t>
        </w:r>
        <w:r>
          <w:fldChar w:fldCharType="begin" w:fldLock="1"/>
        </w:r>
        <w:r>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fldChar w:fldCharType="separate"/>
        </w:r>
        <w:r w:rsidRPr="00FF04A2">
          <w:rPr>
            <w:noProof/>
            <w:lang w:val="en-US"/>
          </w:rPr>
          <w:t>(Gelviz-Gelvez et al. 2020)</w:t>
        </w:r>
        <w:r>
          <w:fldChar w:fldCharType="end"/>
        </w:r>
        <w:r>
          <w:t xml:space="preserve">. More investigations are also required to clarify if relationships between seed size and germination under water stress might differ among ecosystems </w:t>
        </w:r>
        <w:r>
          <w:fldChar w:fldCharType="begin" w:fldLock="1"/>
        </w:r>
        <w:r>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fldChar w:fldCharType="separate"/>
        </w:r>
        <w:r w:rsidRPr="00AE20DE">
          <w:rPr>
            <w:noProof/>
          </w:rPr>
          <w:t>(Yi et al. 2019)</w:t>
        </w:r>
        <w:r>
          <w:fldChar w:fldCharType="end"/>
        </w:r>
        <w:r>
          <w:t>.</w:t>
        </w:r>
      </w:ins>
    </w:p>
    <w:p w14:paraId="56114EE4" w14:textId="7F23148A" w:rsidR="002F3ECB" w:rsidRPr="0091230F" w:rsidRDefault="00CB0DA0" w:rsidP="00C75CE1">
      <w:pPr>
        <w:spacing w:line="360" w:lineRule="auto"/>
        <w:ind w:firstLine="709"/>
        <w:jc w:val="both"/>
        <w:rPr>
          <w:strike/>
          <w:rPrChange w:id="557" w:author="EDUARDO FERNANDEZ PASCUAL" w:date="2024-01-17T12:27:00Z">
            <w:rPr/>
          </w:rPrChange>
        </w:rPr>
      </w:pPr>
      <w:commentRangeStart w:id="558"/>
      <w:del w:id="559" w:author="EDUARDO FERNANDEZ PASCUAL" w:date="2024-01-17T12:26:00Z">
        <w:r w:rsidRPr="0091230F" w:rsidDel="001F6815">
          <w:rPr>
            <w:strike/>
            <w:rPrChange w:id="560" w:author="EDUARDO FERNANDEZ PASCUAL" w:date="2024-01-17T12:27:00Z">
              <w:rPr/>
            </w:rPrChange>
          </w:rPr>
          <w:delText>T</w:delText>
        </w:r>
        <w:r w:rsidR="00BF6328" w:rsidRPr="0091230F" w:rsidDel="001F6815">
          <w:rPr>
            <w:strike/>
            <w:rPrChange w:id="561" w:author="EDUARDO FERNANDEZ PASCUAL" w:date="2024-01-17T12:27:00Z">
              <w:rPr/>
            </w:rPrChange>
          </w:rPr>
          <w:delText xml:space="preserve">he lower base water potential </w:delText>
        </w:r>
        <w:r w:rsidRPr="0091230F" w:rsidDel="001F6815">
          <w:rPr>
            <w:strike/>
            <w:rPrChange w:id="562" w:author="EDUARDO FERNANDEZ PASCUAL" w:date="2024-01-17T12:27:00Z">
              <w:rPr/>
            </w:rPrChange>
          </w:rPr>
          <w:delText xml:space="preserve">observed in after ripened seeds </w:delText>
        </w:r>
        <w:r w:rsidR="00BF6328" w:rsidRPr="0091230F" w:rsidDel="001F6815">
          <w:rPr>
            <w:strike/>
            <w:rPrChange w:id="563" w:author="EDUARDO FERNANDEZ PASCUAL" w:date="2024-01-17T12:27:00Z">
              <w:rPr/>
            </w:rPrChange>
          </w:rPr>
          <w:delText xml:space="preserve">(i.e. </w:delText>
        </w:r>
        <w:r w:rsidR="00D72942" w:rsidRPr="0091230F" w:rsidDel="001F6815">
          <w:rPr>
            <w:strike/>
            <w:rPrChange w:id="564" w:author="EDUARDO FERNANDEZ PASCUAL" w:date="2024-01-17T12:27:00Z">
              <w:rPr/>
            </w:rPrChange>
          </w:rPr>
          <w:delText>ability</w:delText>
        </w:r>
        <w:r w:rsidR="00026AC9" w:rsidRPr="0091230F" w:rsidDel="001F6815">
          <w:rPr>
            <w:strike/>
            <w:rPrChange w:id="565" w:author="EDUARDO FERNANDEZ PASCUAL" w:date="2024-01-17T12:27:00Z">
              <w:rPr/>
            </w:rPrChange>
          </w:rPr>
          <w:delText xml:space="preserve"> to</w:delText>
        </w:r>
        <w:r w:rsidR="00BF6328" w:rsidRPr="0091230F" w:rsidDel="001F6815">
          <w:rPr>
            <w:strike/>
            <w:rPrChange w:id="566" w:author="EDUARDO FERNANDEZ PASCUAL" w:date="2024-01-17T12:27:00Z">
              <w:rPr/>
            </w:rPrChange>
          </w:rPr>
          <w:delText xml:space="preserve"> </w:delText>
        </w:r>
        <w:r w:rsidR="00D72942" w:rsidRPr="0091230F" w:rsidDel="001F6815">
          <w:rPr>
            <w:strike/>
            <w:rPrChange w:id="567" w:author="EDUARDO FERNANDEZ PASCUAL" w:date="2024-01-17T12:27:00Z">
              <w:rPr/>
            </w:rPrChange>
          </w:rPr>
          <w:delText>germinate</w:delText>
        </w:r>
        <w:r w:rsidR="00F5107A" w:rsidRPr="0091230F" w:rsidDel="001F6815">
          <w:rPr>
            <w:strike/>
            <w:rPrChange w:id="568" w:author="EDUARDO FERNANDEZ PASCUAL" w:date="2024-01-17T12:27:00Z">
              <w:rPr/>
            </w:rPrChange>
          </w:rPr>
          <w:delText xml:space="preserve"> </w:delText>
        </w:r>
        <w:r w:rsidR="002A7637" w:rsidRPr="0091230F" w:rsidDel="001F6815">
          <w:rPr>
            <w:strike/>
            <w:rPrChange w:id="569" w:author="EDUARDO FERNANDEZ PASCUAL" w:date="2024-01-17T12:27:00Z">
              <w:rPr/>
            </w:rPrChange>
          </w:rPr>
          <w:delText>with less water available</w:delText>
        </w:r>
        <w:r w:rsidR="00BF6328" w:rsidRPr="0091230F" w:rsidDel="001F6815">
          <w:rPr>
            <w:strike/>
            <w:rPrChange w:id="570" w:author="EDUARDO FERNANDEZ PASCUAL" w:date="2024-01-17T12:27:00Z">
              <w:rPr/>
            </w:rPrChange>
          </w:rPr>
          <w:delText>)</w:delText>
        </w:r>
        <w:r w:rsidR="00105464" w:rsidRPr="0091230F" w:rsidDel="001F6815">
          <w:rPr>
            <w:strike/>
            <w:rPrChange w:id="571" w:author="EDUARDO FERNANDEZ PASCUAL" w:date="2024-01-17T12:27:00Z">
              <w:rPr/>
            </w:rPrChange>
          </w:rPr>
          <w:delText xml:space="preserve"> was significantly higher</w:delText>
        </w:r>
        <w:r w:rsidR="003D7513" w:rsidRPr="0091230F" w:rsidDel="001F6815">
          <w:rPr>
            <w:strike/>
            <w:rPrChange w:id="572" w:author="EDUARDO FERNANDEZ PASCUAL" w:date="2024-01-17T12:27:00Z">
              <w:rPr/>
            </w:rPrChange>
          </w:rPr>
          <w:delText xml:space="preserve"> in</w:delText>
        </w:r>
        <w:r w:rsidR="00105464" w:rsidRPr="0091230F" w:rsidDel="001F6815">
          <w:rPr>
            <w:strike/>
            <w:rPrChange w:id="573" w:author="EDUARDO FERNANDEZ PASCUAL" w:date="2024-01-17T12:27:00Z">
              <w:rPr/>
            </w:rPrChange>
          </w:rPr>
          <w:delText xml:space="preserve"> subpopulations from </w:delText>
        </w:r>
        <w:r w:rsidR="005E2DD8" w:rsidRPr="0091230F" w:rsidDel="001F6815">
          <w:rPr>
            <w:strike/>
            <w:rPrChange w:id="574" w:author="EDUARDO FERNANDEZ PASCUAL" w:date="2024-01-17T12:27:00Z">
              <w:rPr/>
            </w:rPrChange>
          </w:rPr>
          <w:delText>warmer microclimatic</w:delText>
        </w:r>
        <w:r w:rsidR="00FD3E6B" w:rsidRPr="0091230F" w:rsidDel="001F6815">
          <w:rPr>
            <w:strike/>
            <w:rPrChange w:id="575" w:author="EDUARDO FERNANDEZ PASCUAL" w:date="2024-01-17T12:27:00Z">
              <w:rPr/>
            </w:rPrChange>
          </w:rPr>
          <w:delText xml:space="preserve"> conditions</w:delText>
        </w:r>
        <w:r w:rsidR="00F5107A" w:rsidRPr="0091230F" w:rsidDel="001F6815">
          <w:rPr>
            <w:strike/>
            <w:rPrChange w:id="576" w:author="EDUARDO FERNANDEZ PASCUAL" w:date="2024-01-17T12:27:00Z">
              <w:rPr/>
            </w:rPrChange>
          </w:rPr>
          <w:delText xml:space="preserve">. </w:delText>
        </w:r>
        <w:r w:rsidR="00D72942" w:rsidRPr="0091230F" w:rsidDel="001F6815">
          <w:rPr>
            <w:strike/>
            <w:rPrChange w:id="577" w:author="EDUARDO FERNANDEZ PASCUAL" w:date="2024-01-17T12:27:00Z">
              <w:rPr/>
            </w:rPrChange>
          </w:rPr>
          <w:delText>This observation suggests</w:delText>
        </w:r>
        <w:r w:rsidR="005F516D" w:rsidRPr="0091230F" w:rsidDel="001F6815">
          <w:rPr>
            <w:strike/>
            <w:rPrChange w:id="578" w:author="EDUARDO FERNANDEZ PASCUAL" w:date="2024-01-17T12:27:00Z">
              <w:rPr/>
            </w:rPrChange>
          </w:rPr>
          <w:delText xml:space="preserve"> either a potential local adaptation or a wide phenotypic plasticity</w:delText>
        </w:r>
        <w:r w:rsidR="003D7638" w:rsidRPr="0091230F" w:rsidDel="001F6815">
          <w:rPr>
            <w:strike/>
            <w:rPrChange w:id="579" w:author="EDUARDO FERNANDEZ PASCUAL" w:date="2024-01-17T12:27:00Z">
              <w:rPr/>
            </w:rPrChange>
          </w:rPr>
          <w:delText xml:space="preserve"> even at microscale (some </w:delText>
        </w:r>
        <w:r w:rsidR="00E928B3" w:rsidRPr="0091230F" w:rsidDel="001F6815">
          <w:rPr>
            <w:strike/>
            <w:rPrChange w:id="580" w:author="EDUARDO FERNANDEZ PASCUAL" w:date="2024-01-17T12:27:00Z">
              <w:rPr/>
            </w:rPrChange>
          </w:rPr>
          <w:delText>sub</w:delText>
        </w:r>
        <w:r w:rsidR="003D7638" w:rsidRPr="0091230F" w:rsidDel="001F6815">
          <w:rPr>
            <w:strike/>
            <w:rPrChange w:id="581" w:author="EDUARDO FERNANDEZ PASCUAL" w:date="2024-01-17T12:27:00Z">
              <w:rPr/>
            </w:rPrChange>
          </w:rPr>
          <w:delText>populations were only 10 m apart)</w:delText>
        </w:r>
        <w:r w:rsidR="003259D6" w:rsidRPr="0091230F" w:rsidDel="001F6815">
          <w:rPr>
            <w:strike/>
            <w:rPrChange w:id="582" w:author="EDUARDO FERNANDEZ PASCUAL" w:date="2024-01-17T12:27:00Z">
              <w:rPr/>
            </w:rPrChange>
          </w:rPr>
          <w:delText>.</w:delText>
        </w:r>
      </w:del>
      <w:del w:id="583" w:author="EDUARDO FERNANDEZ PASCUAL" w:date="2024-01-17T12:25:00Z">
        <w:r w:rsidR="005E2DD8" w:rsidRPr="0091230F" w:rsidDel="008A1827">
          <w:rPr>
            <w:strike/>
            <w:rPrChange w:id="584" w:author="EDUARDO FERNANDEZ PASCUAL" w:date="2024-01-17T12:27:00Z">
              <w:rPr/>
            </w:rPrChange>
          </w:rPr>
          <w:delText xml:space="preserve"> </w:delText>
        </w:r>
      </w:del>
      <w:del w:id="585" w:author="EDUARDO FERNANDEZ PASCUAL" w:date="2024-01-17T12:26:00Z">
        <w:r w:rsidR="003D7638" w:rsidRPr="0091230F" w:rsidDel="001F6815">
          <w:rPr>
            <w:strike/>
            <w:rPrChange w:id="586" w:author="EDUARDO FERNANDEZ PASCUAL" w:date="2024-01-17T12:27:00Z">
              <w:rPr/>
            </w:rPrChange>
          </w:rPr>
          <w:delText xml:space="preserve"> </w:delText>
        </w:r>
      </w:del>
      <w:r w:rsidR="00FD3E6B" w:rsidRPr="0091230F">
        <w:rPr>
          <w:strike/>
          <w:rPrChange w:id="587" w:author="EDUARDO FERNANDEZ PASCUAL" w:date="2024-01-17T12:27:00Z">
            <w:rPr/>
          </w:rPrChange>
        </w:rPr>
        <w:t xml:space="preserve">In the </w:t>
      </w:r>
      <w:r w:rsidR="00FA10AB" w:rsidRPr="0091230F">
        <w:rPr>
          <w:strike/>
          <w:rPrChange w:id="588" w:author="EDUARDO FERNANDEZ PASCUAL" w:date="2024-01-17T12:27:00Z">
            <w:rPr/>
          </w:rPrChange>
        </w:rPr>
        <w:t xml:space="preserve">treatments with </w:t>
      </w:r>
      <w:r w:rsidR="00FD3E6B" w:rsidRPr="0091230F">
        <w:rPr>
          <w:strike/>
          <w:rPrChange w:id="589" w:author="EDUARDO FERNANDEZ PASCUAL" w:date="2024-01-17T12:27:00Z">
            <w:rPr/>
          </w:rPrChange>
        </w:rPr>
        <w:t>lower water potential w</w:t>
      </w:r>
      <w:r w:rsidR="00F5107A" w:rsidRPr="0091230F">
        <w:rPr>
          <w:strike/>
          <w:rPrChange w:id="590" w:author="EDUARDO FERNANDEZ PASCUAL" w:date="2024-01-17T12:27:00Z">
            <w:rPr/>
          </w:rPrChange>
        </w:rPr>
        <w:t xml:space="preserve">e could also </w:t>
      </w:r>
      <w:r w:rsidR="005F516D" w:rsidRPr="0091230F">
        <w:rPr>
          <w:strike/>
          <w:rPrChange w:id="591" w:author="EDUARDO FERNANDEZ PASCUAL" w:date="2024-01-17T12:27:00Z">
            <w:rPr/>
          </w:rPrChange>
        </w:rPr>
        <w:t>observe</w:t>
      </w:r>
      <w:r w:rsidR="00F5107A" w:rsidRPr="0091230F">
        <w:rPr>
          <w:strike/>
          <w:rPrChange w:id="592" w:author="EDUARDO FERNANDEZ PASCUAL" w:date="2024-01-17T12:27:00Z">
            <w:rPr/>
          </w:rPrChange>
        </w:rPr>
        <w:t xml:space="preserve"> a </w:t>
      </w:r>
      <w:r w:rsidR="00AE1351" w:rsidRPr="0091230F">
        <w:rPr>
          <w:strike/>
          <w:rPrChange w:id="593" w:author="EDUARDO FERNANDEZ PASCUAL" w:date="2024-01-17T12:27:00Z">
            <w:rPr/>
          </w:rPrChange>
        </w:rPr>
        <w:t>germination</w:t>
      </w:r>
      <w:r w:rsidR="00F5107A" w:rsidRPr="0091230F">
        <w:rPr>
          <w:strike/>
          <w:rPrChange w:id="594" w:author="EDUARDO FERNANDEZ PASCUAL" w:date="2024-01-17T12:27:00Z">
            <w:rPr/>
          </w:rPrChange>
        </w:rPr>
        <w:t xml:space="preserve"> delay</w:t>
      </w:r>
      <w:r w:rsidR="00D72942" w:rsidRPr="0091230F">
        <w:rPr>
          <w:strike/>
          <w:rPrChange w:id="595" w:author="EDUARDO FERNANDEZ PASCUAL" w:date="2024-01-17T12:27:00Z">
            <w:rPr/>
          </w:rPrChange>
        </w:rPr>
        <w:t>,</w:t>
      </w:r>
      <w:r w:rsidR="00F5107A" w:rsidRPr="0091230F">
        <w:rPr>
          <w:strike/>
          <w:rPrChange w:id="596" w:author="EDUARDO FERNANDEZ PASCUAL" w:date="2024-01-17T12:27:00Z">
            <w:rPr/>
          </w:rPrChange>
        </w:rPr>
        <w:t xml:space="preserve"> </w:t>
      </w:r>
      <w:r w:rsidR="002F3ECB" w:rsidRPr="0091230F">
        <w:rPr>
          <w:strike/>
          <w:rPrChange w:id="597" w:author="EDUARDO FERNANDEZ PASCUAL" w:date="2024-01-17T12:27:00Z">
            <w:rPr/>
          </w:rPrChange>
        </w:rPr>
        <w:t xml:space="preserve">confirming results </w:t>
      </w:r>
      <w:r w:rsidR="00D72942" w:rsidRPr="0091230F">
        <w:rPr>
          <w:strike/>
          <w:rPrChange w:id="598" w:author="EDUARDO FERNANDEZ PASCUAL" w:date="2024-01-17T12:27:00Z">
            <w:rPr/>
          </w:rPrChange>
        </w:rPr>
        <w:t xml:space="preserve">reported </w:t>
      </w:r>
      <w:r w:rsidR="002F3ECB" w:rsidRPr="0091230F">
        <w:rPr>
          <w:strike/>
          <w:rPrChange w:id="599" w:author="EDUARDO FERNANDEZ PASCUAL" w:date="2024-01-17T12:27:00Z">
            <w:rPr/>
          </w:rPrChange>
        </w:rPr>
        <w:t>by</w:t>
      </w:r>
      <w:r w:rsidR="001F1AE2" w:rsidRPr="0091230F">
        <w:rPr>
          <w:strike/>
          <w:rPrChange w:id="600" w:author="EDUARDO FERNANDEZ PASCUAL" w:date="2024-01-17T12:27:00Z">
            <w:rPr/>
          </w:rPrChange>
        </w:rPr>
        <w:t xml:space="preserve"> </w:t>
      </w:r>
      <w:r w:rsidR="001F1AE2" w:rsidRPr="0091230F">
        <w:rPr>
          <w:strike/>
          <w:rPrChange w:id="601" w:author="EDUARDO FERNANDEZ PASCUAL" w:date="2024-01-17T12:27:00Z">
            <w:rPr/>
          </w:rPrChange>
        </w:rPr>
        <w:fldChar w:fldCharType="begin" w:fldLock="1"/>
      </w:r>
      <w:r w:rsidR="0093575D" w:rsidRPr="0091230F">
        <w:rPr>
          <w:strike/>
          <w:rPrChange w:id="602" w:author="EDUARDO FERNANDEZ PASCUAL" w:date="2024-01-17T12:27:00Z">
            <w:rPr/>
          </w:rPrChange>
        </w:rPr>
        <w:instrText xml:space="preserve">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gradient","type":"article-journal","volume":"13"},"uris":["http://www.mendeley.com/documents/?uuid=d430eed1-8d7f-4028-b428-dcf140fd3181"]},{"id":"ITEM-2","itemData":{"DOI":"10.1111/oik.01359","ISSN":"16000706","abstract":"Temperature and moisture impact strongly on the early stages of a plant's life cycle. Global climate change is altering the environmental cues that seeds receive resulting in compromised seedling emergence and changes to seedling performance. Here, we investigate how temperature and moisture affect these early stages of plant development in four Banksia species collected from a longitudinal climate gradient in southwest Western Australia. A common garden was used to examine the between-species and among-population variation in seedling emergence, growth and leaf traits under two soil temperature regimes and three levels of precipitation. We predicted that reduced moisture and increased temperature would delay and reduce total seedling emergence and negatively affect seedling performance. Furthermore, we expected that within species there would be geographically structured variation in response to the treatments. Species differed significantly in all measured traits. Soil warming resulted in strong impacts on regenerative traits, significantly slowing seedling emergence in two species and reducing total seedling emergence in three species. In addition, warming altered seedling performance with significant reductions to the above-ground leaf biomass ratio of three species. In contrast, response to soil moisture manipulation was minimal across all species but possibly due to issues regarding implementation of an effective moisture treatment. The species that showed the greatest decline in emergence under warmed conditions (B. quercifolia) also showed the smallest vegetative shift; the species with the smallest decline in emergence (B. coccinea) showed a relatively large vegetative shift. Among-population differences were significant for many traits, however, trait differentiation was inconsistent across species and, contrary to our hypothesis, the variation we observed was not clearly associated with </w:instrText>
      </w:r>
      <w:r w:rsidR="0093575D" w:rsidRPr="0091230F">
        <w:rPr>
          <w:strike/>
          <w:lang w:val="es-ES"/>
          <w:rPrChange w:id="603" w:author="EDUARDO FERNANDEZ PASCUAL" w:date="2024-01-17T12:27:00Z">
            <w:rPr>
              <w:lang w:val="es-ES"/>
            </w:rPr>
          </w:rPrChange>
        </w:rPr>
        <w:instrText>the climate gradient. As these among-population differences in traits are not easy to predict, we caution the use of simple rules for choosing seed populations for conservation and restoration.","author":[{"dropping-particle":"","family":"Cochrane","given":"J. Anne","non-dropping-particle":"","parse-names":false,"suffix":""},{"dropping-particle":"","family":"Hoyle","given":"Gemma L.","non-dropping-particle":"","parse-names":false,"suffix":""},{"dropping-particle":"","family":"Yates","given":"Colin J.","non-dropping-particle":"","parse-names":false,"suffix":""},{"dropping-particle":"","family":"Wood","given":"Jeff","non-dropping-particle":"","parse-names":false,"suffix":""},{"dropping-particle":"","family":"Nicotra","given":"Adrienne B.","non-dropping-particle":"","parse-names":false,"suffix":""}],"container-title":"Oikos","id":"ITEM-2","issue":"2","issued":{"date-parts":[["2015"]]},"page":"150-160","title":"Climate warming delays and decreases seedling emergence in a Mediterranean ecosystem","type":"article-journal","volume":"124"},"uris":["http://www.mendeley.com/documents/?uuid=affb6c25-dc5b-4308-a042-a1aec51e3180"]}],"mendeley":{"formattedCitation":"(Cochrane, Hoyle, et al. 2015; Gya et al. 2023)","plainTextFormattedCitation":"(Cochrane, Hoyle, et al. 2015; Gya et al. 2023)","previouslyFormattedCitation":"(Cochrane, Hoyle, et al. 2015; Gya et al. 2023)"},"properties":{"noteIndex":0},"schema":"https://github.com/citation-style-language/schema/raw/master/csl-citation.json"}</w:instrText>
      </w:r>
      <w:r w:rsidR="001F1AE2" w:rsidRPr="0091230F">
        <w:rPr>
          <w:strike/>
          <w:rPrChange w:id="604" w:author="EDUARDO FERNANDEZ PASCUAL" w:date="2024-01-17T12:27:00Z">
            <w:rPr/>
          </w:rPrChange>
        </w:rPr>
        <w:fldChar w:fldCharType="separate"/>
      </w:r>
      <w:r w:rsidR="001F1AE2" w:rsidRPr="0091230F">
        <w:rPr>
          <w:strike/>
          <w:noProof/>
          <w:lang w:val="es-ES"/>
          <w:rPrChange w:id="605" w:author="EDUARDO FERNANDEZ PASCUAL" w:date="2024-01-17T12:27:00Z">
            <w:rPr>
              <w:noProof/>
              <w:lang w:val="es-ES"/>
            </w:rPr>
          </w:rPrChange>
        </w:rPr>
        <w:t>(Cochrane, Hoyle, et al. 2015; Gya et al. 2023)</w:t>
      </w:r>
      <w:r w:rsidR="001F1AE2" w:rsidRPr="0091230F">
        <w:rPr>
          <w:strike/>
          <w:rPrChange w:id="606" w:author="EDUARDO FERNANDEZ PASCUAL" w:date="2024-01-17T12:27:00Z">
            <w:rPr/>
          </w:rPrChange>
        </w:rPr>
        <w:fldChar w:fldCharType="end"/>
      </w:r>
      <w:r w:rsidR="002F3ECB" w:rsidRPr="0091230F">
        <w:rPr>
          <w:strike/>
          <w:lang w:val="es-ES"/>
          <w:rPrChange w:id="607" w:author="EDUARDO FERNANDEZ PASCUAL" w:date="2024-01-17T12:27:00Z">
            <w:rPr>
              <w:lang w:val="es-ES"/>
            </w:rPr>
          </w:rPrChange>
        </w:rPr>
        <w:t xml:space="preserve"> </w:t>
      </w:r>
      <w:commentRangeStart w:id="608"/>
      <w:r w:rsidR="00E55567" w:rsidRPr="0091230F">
        <w:rPr>
          <w:strike/>
          <w:highlight w:val="yellow"/>
          <w:lang w:val="es-ES"/>
          <w:rPrChange w:id="609" w:author="EDUARDO FERNANDEZ PASCUAL" w:date="2024-01-17T12:27:00Z">
            <w:rPr>
              <w:highlight w:val="yellow"/>
              <w:lang w:val="es-ES"/>
            </w:rPr>
          </w:rPrChange>
        </w:rPr>
        <w:t xml:space="preserve">Vázquez-Ramírez and </w:t>
      </w:r>
      <w:proofErr w:type="spellStart"/>
      <w:r w:rsidR="00E55567" w:rsidRPr="0091230F">
        <w:rPr>
          <w:strike/>
          <w:highlight w:val="yellow"/>
          <w:lang w:val="es-ES"/>
          <w:rPrChange w:id="610" w:author="EDUARDO FERNANDEZ PASCUAL" w:date="2024-01-17T12:27:00Z">
            <w:rPr>
              <w:highlight w:val="yellow"/>
              <w:lang w:val="es-ES"/>
            </w:rPr>
          </w:rPrChange>
        </w:rPr>
        <w:t>Venn</w:t>
      </w:r>
      <w:proofErr w:type="spellEnd"/>
      <w:r w:rsidR="00E55567" w:rsidRPr="0091230F">
        <w:rPr>
          <w:strike/>
          <w:highlight w:val="yellow"/>
          <w:lang w:val="es-ES"/>
          <w:rPrChange w:id="611" w:author="EDUARDO FERNANDEZ PASCUAL" w:date="2024-01-17T12:27:00Z">
            <w:rPr>
              <w:highlight w:val="yellow"/>
              <w:lang w:val="es-ES"/>
            </w:rPr>
          </w:rPrChange>
        </w:rPr>
        <w:t xml:space="preserve"> 2021</w:t>
      </w:r>
      <w:commentRangeEnd w:id="608"/>
      <w:r w:rsidR="00E55567" w:rsidRPr="0091230F">
        <w:rPr>
          <w:rStyle w:val="Refdecomentario"/>
          <w:strike/>
          <w:rPrChange w:id="612" w:author="EDUARDO FERNANDEZ PASCUAL" w:date="2024-01-17T12:27:00Z">
            <w:rPr>
              <w:rStyle w:val="Refdecomentario"/>
            </w:rPr>
          </w:rPrChange>
        </w:rPr>
        <w:commentReference w:id="608"/>
      </w:r>
      <w:r w:rsidR="00E55567" w:rsidRPr="0091230F">
        <w:rPr>
          <w:strike/>
          <w:lang w:val="es-ES"/>
          <w:rPrChange w:id="613" w:author="EDUARDO FERNANDEZ PASCUAL" w:date="2024-01-17T12:27:00Z">
            <w:rPr>
              <w:lang w:val="es-ES"/>
            </w:rPr>
          </w:rPrChange>
        </w:rPr>
        <w:t>,)</w:t>
      </w:r>
      <w:r w:rsidR="00D72942" w:rsidRPr="0091230F">
        <w:rPr>
          <w:strike/>
          <w:lang w:val="es-ES"/>
          <w:rPrChange w:id="614" w:author="EDUARDO FERNANDEZ PASCUAL" w:date="2024-01-17T12:27:00Z">
            <w:rPr>
              <w:lang w:val="es-ES"/>
            </w:rPr>
          </w:rPrChange>
        </w:rPr>
        <w:t>.</w:t>
      </w:r>
      <w:r w:rsidR="00FD3E6B" w:rsidRPr="0091230F">
        <w:rPr>
          <w:strike/>
          <w:lang w:val="es-ES"/>
          <w:rPrChange w:id="615" w:author="EDUARDO FERNANDEZ PASCUAL" w:date="2024-01-17T12:27:00Z">
            <w:rPr>
              <w:lang w:val="es-ES"/>
            </w:rPr>
          </w:rPrChange>
        </w:rPr>
        <w:t xml:space="preserve"> </w:t>
      </w:r>
      <w:r w:rsidR="00D72942" w:rsidRPr="0091230F">
        <w:rPr>
          <w:strike/>
          <w:rPrChange w:id="616" w:author="EDUARDO FERNANDEZ PASCUAL" w:date="2024-01-17T12:27:00Z">
            <w:rPr/>
          </w:rPrChange>
        </w:rPr>
        <w:t>These studies suggest</w:t>
      </w:r>
      <w:r w:rsidR="00FD3E6B" w:rsidRPr="0091230F">
        <w:rPr>
          <w:strike/>
          <w:rPrChange w:id="617" w:author="EDUARDO FERNANDEZ PASCUAL" w:date="2024-01-17T12:27:00Z">
            <w:rPr/>
          </w:rPrChange>
        </w:rPr>
        <w:t xml:space="preserve"> a bet-hedging strategy to spread the risk of </w:t>
      </w:r>
      <w:r w:rsidR="004E297A" w:rsidRPr="0091230F">
        <w:rPr>
          <w:strike/>
          <w:rPrChange w:id="618" w:author="EDUARDO FERNANDEZ PASCUAL" w:date="2024-01-17T12:27:00Z">
            <w:rPr/>
          </w:rPrChange>
        </w:rPr>
        <w:t xml:space="preserve">non-successful germination across a wider time period “waiting” for </w:t>
      </w:r>
      <w:proofErr w:type="gramStart"/>
      <w:r w:rsidR="004E297A" w:rsidRPr="0091230F">
        <w:rPr>
          <w:strike/>
          <w:rPrChange w:id="619" w:author="EDUARDO FERNANDEZ PASCUAL" w:date="2024-01-17T12:27:00Z">
            <w:rPr/>
          </w:rPrChange>
        </w:rPr>
        <w:t>an</w:t>
      </w:r>
      <w:proofErr w:type="gramEnd"/>
      <w:r w:rsidR="004E297A" w:rsidRPr="0091230F">
        <w:rPr>
          <w:strike/>
          <w:rPrChange w:id="620" w:author="EDUARDO FERNANDEZ PASCUAL" w:date="2024-01-17T12:27:00Z">
            <w:rPr/>
          </w:rPrChange>
        </w:rPr>
        <w:t xml:space="preserve"> </w:t>
      </w:r>
      <w:r w:rsidR="004801BE" w:rsidRPr="0091230F">
        <w:rPr>
          <w:strike/>
          <w:rPrChange w:id="621" w:author="EDUARDO FERNANDEZ PASCUAL" w:date="2024-01-17T12:27:00Z">
            <w:rPr/>
          </w:rPrChange>
        </w:rPr>
        <w:t>water input</w:t>
      </w:r>
      <w:r w:rsidR="00DB18BA" w:rsidRPr="0091230F">
        <w:rPr>
          <w:strike/>
          <w:highlight w:val="yellow"/>
          <w:rPrChange w:id="622" w:author="EDUARDO FERNANDEZ PASCUAL" w:date="2024-01-17T12:27:00Z">
            <w:rPr>
              <w:highlight w:val="yellow"/>
            </w:rPr>
          </w:rPrChange>
        </w:rPr>
        <w:t xml:space="preserve"> </w:t>
      </w:r>
      <w:commentRangeStart w:id="623"/>
      <w:r w:rsidR="00DB18BA" w:rsidRPr="0091230F">
        <w:rPr>
          <w:strike/>
          <w:highlight w:val="yellow"/>
          <w:rPrChange w:id="624" w:author="EDUARDO FERNANDEZ PASCUAL" w:date="2024-01-17T12:27:00Z">
            <w:rPr>
              <w:highlight w:val="yellow"/>
            </w:rPr>
          </w:rPrChange>
        </w:rPr>
        <w:t>Simons, 2011</w:t>
      </w:r>
      <w:commentRangeEnd w:id="623"/>
      <w:r w:rsidR="00DB18BA" w:rsidRPr="0091230F">
        <w:rPr>
          <w:rStyle w:val="Refdecomentario"/>
          <w:strike/>
          <w:highlight w:val="yellow"/>
          <w:rPrChange w:id="625" w:author="EDUARDO FERNANDEZ PASCUAL" w:date="2024-01-17T12:27:00Z">
            <w:rPr>
              <w:rStyle w:val="Refdecomentario"/>
              <w:highlight w:val="yellow"/>
            </w:rPr>
          </w:rPrChange>
        </w:rPr>
        <w:commentReference w:id="623"/>
      </w:r>
      <w:r w:rsidR="00DB18BA" w:rsidRPr="0091230F">
        <w:rPr>
          <w:strike/>
          <w:highlight w:val="yellow"/>
          <w:rPrChange w:id="626" w:author="EDUARDO FERNANDEZ PASCUAL" w:date="2024-01-17T12:27:00Z">
            <w:rPr>
              <w:highlight w:val="yellow"/>
            </w:rPr>
          </w:rPrChange>
        </w:rPr>
        <w:t xml:space="preserve">; </w:t>
      </w:r>
      <w:commentRangeStart w:id="627"/>
      <w:r w:rsidR="00DB18BA" w:rsidRPr="0091230F">
        <w:rPr>
          <w:strike/>
          <w:highlight w:val="yellow"/>
          <w:rPrChange w:id="628" w:author="EDUARDO FERNANDEZ PASCUAL" w:date="2024-01-17T12:27:00Z">
            <w:rPr>
              <w:highlight w:val="yellow"/>
            </w:rPr>
          </w:rPrChange>
        </w:rPr>
        <w:t>Venable, 2007</w:t>
      </w:r>
      <w:commentRangeEnd w:id="627"/>
      <w:r w:rsidR="00DB18BA" w:rsidRPr="0091230F">
        <w:rPr>
          <w:rStyle w:val="Refdecomentario"/>
          <w:strike/>
          <w:highlight w:val="yellow"/>
          <w:rPrChange w:id="629" w:author="EDUARDO FERNANDEZ PASCUAL" w:date="2024-01-17T12:27:00Z">
            <w:rPr>
              <w:rStyle w:val="Refdecomentario"/>
              <w:highlight w:val="yellow"/>
            </w:rPr>
          </w:rPrChange>
        </w:rPr>
        <w:commentReference w:id="627"/>
      </w:r>
      <w:r w:rsidR="00DB18BA" w:rsidRPr="0091230F">
        <w:rPr>
          <w:strike/>
          <w:highlight w:val="yellow"/>
          <w:rPrChange w:id="630" w:author="EDUARDO FERNANDEZ PASCUAL" w:date="2024-01-17T12:27:00Z">
            <w:rPr>
              <w:highlight w:val="yellow"/>
            </w:rPr>
          </w:rPrChange>
        </w:rPr>
        <w:t>)</w:t>
      </w:r>
      <w:r w:rsidR="00D72942" w:rsidRPr="0091230F">
        <w:rPr>
          <w:strike/>
          <w:rPrChange w:id="631" w:author="EDUARDO FERNANDEZ PASCUAL" w:date="2024-01-17T12:27:00Z">
            <w:rPr/>
          </w:rPrChange>
        </w:rPr>
        <w:t>.</w:t>
      </w:r>
      <w:r w:rsidR="00310127" w:rsidRPr="0091230F">
        <w:rPr>
          <w:strike/>
          <w:rPrChange w:id="632" w:author="EDUARDO FERNANDEZ PASCUAL" w:date="2024-01-17T12:27:00Z">
            <w:rPr/>
          </w:rPrChange>
        </w:rPr>
        <w:t xml:space="preserve"> </w:t>
      </w:r>
      <w:commentRangeEnd w:id="558"/>
      <w:r w:rsidR="00FA484A">
        <w:rPr>
          <w:rStyle w:val="Refdecomentario"/>
        </w:rPr>
        <w:commentReference w:id="558"/>
      </w:r>
      <w:moveFromRangeStart w:id="633" w:author="EDUARDO FERNANDEZ PASCUAL" w:date="2024-01-17T12:25:00Z" w:name="move156386773"/>
      <w:moveFrom w:id="634" w:author="EDUARDO FERNANDEZ PASCUAL" w:date="2024-01-17T12:25:00Z">
        <w:r w:rsidR="00D72942" w:rsidRPr="0091230F" w:rsidDel="008A1827">
          <w:rPr>
            <w:strike/>
            <w:rPrChange w:id="635" w:author="EDUARDO FERNANDEZ PASCUAL" w:date="2024-01-17T12:27:00Z">
              <w:rPr/>
            </w:rPrChange>
          </w:rPr>
          <w:t>This strategy</w:t>
        </w:r>
        <w:r w:rsidR="00310127" w:rsidRPr="0091230F" w:rsidDel="008A1827">
          <w:rPr>
            <w:strike/>
            <w:rPrChange w:id="636" w:author="EDUARDO FERNANDEZ PASCUAL" w:date="2024-01-17T12:27:00Z">
              <w:rPr/>
            </w:rPrChange>
          </w:rPr>
          <w:t xml:space="preserve"> has been observed in other habitats with high climate variability </w:t>
        </w:r>
        <w:r w:rsidR="00E61BE8" w:rsidRPr="0091230F" w:rsidDel="008A1827">
          <w:rPr>
            <w:strike/>
            <w:rPrChange w:id="637" w:author="EDUARDO FERNANDEZ PASCUAL" w:date="2024-01-17T12:27:00Z">
              <w:rPr/>
            </w:rPrChange>
          </w:rPr>
          <w:t xml:space="preserve">and advantageous during </w:t>
        </w:r>
        <w:r w:rsidR="00B60C32" w:rsidRPr="0091230F" w:rsidDel="008A1827">
          <w:rPr>
            <w:strike/>
            <w:highlight w:val="yellow"/>
            <w:rPrChange w:id="638" w:author="EDUARDO FERNANDEZ PASCUAL" w:date="2024-01-17T12:27:00Z">
              <w:rPr>
                <w:highlight w:val="yellow"/>
              </w:rPr>
            </w:rPrChange>
          </w:rPr>
          <w:t>drought events (</w:t>
        </w:r>
        <w:commentRangeStart w:id="639"/>
        <w:r w:rsidR="00B60C32" w:rsidRPr="0091230F" w:rsidDel="008A1827">
          <w:rPr>
            <w:strike/>
            <w:highlight w:val="yellow"/>
            <w:rPrChange w:id="640" w:author="EDUARDO FERNANDEZ PASCUAL" w:date="2024-01-17T12:27:00Z">
              <w:rPr>
                <w:highlight w:val="yellow"/>
              </w:rPr>
            </w:rPrChange>
          </w:rPr>
          <w:t>Evans and Dennehy, 2005</w:t>
        </w:r>
        <w:commentRangeEnd w:id="639"/>
        <w:r w:rsidR="00B60C32" w:rsidRPr="0091230F" w:rsidDel="008A1827">
          <w:rPr>
            <w:rStyle w:val="Refdecomentario"/>
            <w:strike/>
            <w:rPrChange w:id="641" w:author="EDUARDO FERNANDEZ PASCUAL" w:date="2024-01-17T12:27:00Z">
              <w:rPr>
                <w:rStyle w:val="Refdecomentario"/>
              </w:rPr>
            </w:rPrChange>
          </w:rPr>
          <w:commentReference w:id="639"/>
        </w:r>
        <w:r w:rsidR="00B60C32" w:rsidRPr="0091230F" w:rsidDel="008A1827">
          <w:rPr>
            <w:strike/>
            <w:highlight w:val="yellow"/>
            <w:rPrChange w:id="642" w:author="EDUARDO FERNANDEZ PASCUAL" w:date="2024-01-17T12:27:00Z">
              <w:rPr>
                <w:highlight w:val="yellow"/>
              </w:rPr>
            </w:rPrChange>
          </w:rPr>
          <w:t xml:space="preserve">, </w:t>
        </w:r>
        <w:commentRangeStart w:id="643"/>
        <w:r w:rsidR="00B60C32" w:rsidRPr="0091230F" w:rsidDel="008A1827">
          <w:rPr>
            <w:strike/>
            <w:highlight w:val="yellow"/>
            <w:rPrChange w:id="644" w:author="EDUARDO FERNANDEZ PASCUAL" w:date="2024-01-17T12:27:00Z">
              <w:rPr>
                <w:highlight w:val="yellow"/>
              </w:rPr>
            </w:rPrChange>
          </w:rPr>
          <w:t>Lampei et al 2017</w:t>
        </w:r>
        <w:commentRangeEnd w:id="643"/>
        <w:r w:rsidR="00B60C32" w:rsidRPr="0091230F" w:rsidDel="008A1827">
          <w:rPr>
            <w:rStyle w:val="Refdecomentario"/>
            <w:strike/>
            <w:rPrChange w:id="645" w:author="EDUARDO FERNANDEZ PASCUAL" w:date="2024-01-17T12:27:00Z">
              <w:rPr>
                <w:rStyle w:val="Refdecomentario"/>
              </w:rPr>
            </w:rPrChange>
          </w:rPr>
          <w:commentReference w:id="643"/>
        </w:r>
        <w:r w:rsidR="00B60C32" w:rsidRPr="0091230F" w:rsidDel="008A1827">
          <w:rPr>
            <w:strike/>
            <w:highlight w:val="yellow"/>
            <w:rPrChange w:id="646" w:author="EDUARDO FERNANDEZ PASCUAL" w:date="2024-01-17T12:27:00Z">
              <w:rPr>
                <w:highlight w:val="yellow"/>
              </w:rPr>
            </w:rPrChange>
          </w:rPr>
          <w:t>).</w:t>
        </w:r>
      </w:moveFrom>
      <w:moveFromRangeEnd w:id="633"/>
    </w:p>
    <w:p w14:paraId="0C2FCEB2" w14:textId="4728C109" w:rsidR="0099385C" w:rsidRPr="000D34CE" w:rsidDel="00102943" w:rsidRDefault="002F3ECB" w:rsidP="000D34CE">
      <w:pPr>
        <w:spacing w:line="360" w:lineRule="auto"/>
        <w:jc w:val="both"/>
        <w:rPr>
          <w:del w:id="647" w:author="EDUARDO FERNANDEZ PASCUAL" w:date="2024-01-17T12:51:00Z"/>
        </w:rPr>
      </w:pPr>
      <w:del w:id="648" w:author="EDUARDO FERNANDEZ PASCUAL" w:date="2024-01-17T12:51:00Z">
        <w:r w:rsidDel="00102943">
          <w:delText>P2: Relate interpretation of the results with literature</w:delText>
        </w:r>
        <w:r w:rsidR="00A4356F" w:rsidDel="00102943">
          <w:delText xml:space="preserve">. </w:delText>
        </w:r>
      </w:del>
    </w:p>
    <w:p w14:paraId="3C0E1A65" w14:textId="56278FEC" w:rsidR="00A4356F" w:rsidDel="001C65BF" w:rsidRDefault="000D34CE" w:rsidP="00E5327B">
      <w:pPr>
        <w:spacing w:line="360" w:lineRule="auto"/>
        <w:ind w:firstLine="709"/>
        <w:jc w:val="both"/>
        <w:rPr>
          <w:del w:id="649" w:author="EDUARDO FERNANDEZ PASCUAL" w:date="2024-01-17T12:34:00Z"/>
        </w:rPr>
      </w:pPr>
      <w:del w:id="650" w:author="EDUARDO FERNANDEZ PASCUAL" w:date="2024-01-17T12:33:00Z">
        <w:r w:rsidDel="001C65BF">
          <w:delText xml:space="preserve">Our results highlight </w:delText>
        </w:r>
        <w:r w:rsidR="00D72942" w:rsidDel="001C65BF">
          <w:delText>how</w:delText>
        </w:r>
        <w:r w:rsidDel="001C65BF">
          <w:delText xml:space="preserve"> i</w:delText>
        </w:r>
        <w:r w:rsidR="00D72942" w:rsidDel="001C65BF">
          <w:delText>mportant a</w:delText>
        </w:r>
        <w:r w:rsidR="00171170" w:rsidDel="001C65BF">
          <w:delText xml:space="preserve"> short after ripening </w:delText>
        </w:r>
        <w:r w:rsidDel="001C65BF">
          <w:delText>period</w:delText>
        </w:r>
        <w:r w:rsidR="00E37898" w:rsidDel="001C65BF">
          <w:delText xml:space="preserve"> (30 days)</w:delText>
        </w:r>
        <w:r w:rsidR="00171170" w:rsidDel="001C65BF">
          <w:delText xml:space="preserve"> can have</w:delText>
        </w:r>
        <w:r w:rsidR="00553545" w:rsidDel="001C65BF">
          <w:delText xml:space="preserve"> </w:delText>
        </w:r>
        <w:r w:rsidR="00D72942" w:rsidDel="001C65BF">
          <w:delText xml:space="preserve">a </w:delText>
        </w:r>
        <w:r w:rsidR="00553545" w:rsidDel="001C65BF">
          <w:delText>major impact in seeds responses in the field</w:delText>
        </w:r>
        <w:r w:rsidR="00234825" w:rsidDel="001C65BF">
          <w:delText>.</w:delText>
        </w:r>
        <w:r w:rsidDel="001C65BF">
          <w:delText xml:space="preserve"> </w:delText>
        </w:r>
      </w:del>
      <w:del w:id="651" w:author="EDUARDO FERNANDEZ PASCUAL" w:date="2024-01-17T12:34:00Z">
        <w:r w:rsidR="00743772" w:rsidDel="001C65BF">
          <w:delText xml:space="preserve">Therefore, </w:delText>
        </w:r>
        <w:r w:rsidR="005D380A" w:rsidDel="001C65BF">
          <w:delText xml:space="preserve">future scenarios with unpredictable </w:delText>
        </w:r>
        <w:r w:rsidR="00BD2F50" w:rsidDel="001C65BF">
          <w:delText xml:space="preserve">rainfall </w:delText>
        </w:r>
        <w:r w:rsidR="00D86ED6" w:rsidDel="001C65BF">
          <w:delText>(</w:delText>
        </w:r>
        <w:r w:rsidR="00D86ED6" w:rsidRPr="0093575D" w:rsidDel="001C65BF">
          <w:rPr>
            <w:highlight w:val="yellow"/>
          </w:rPr>
          <w:delText>ref</w:delText>
        </w:r>
        <w:r w:rsidR="00D86ED6" w:rsidDel="001C65BF">
          <w:delText>)</w:delText>
        </w:r>
        <w:r w:rsidR="00BD2F50" w:rsidDel="001C65BF">
          <w:delText xml:space="preserve"> could lead to </w:delText>
        </w:r>
        <w:r w:rsidR="00D86ED6" w:rsidDel="001C65BF">
          <w:delText>years with unsuccessful reproduction by seeds</w:delText>
        </w:r>
        <w:r w:rsidR="005D380A" w:rsidDel="001C65BF">
          <w:delText>.</w:delText>
        </w:r>
        <w:r w:rsidR="00D86ED6" w:rsidDel="001C65BF">
          <w:delText xml:space="preserve"> </w:delText>
        </w:r>
        <w:r w:rsidR="005D380A" w:rsidDel="001C65BF">
          <w:delText xml:space="preserve">Consequently, </w:delText>
        </w:r>
        <w:r w:rsidR="00D86ED6" w:rsidDel="001C65BF">
          <w:delText xml:space="preserve">other seed traits </w:delText>
        </w:r>
        <w:r w:rsidR="00CD385A" w:rsidDel="001C65BF">
          <w:delText>like soil seed bank persistence</w:delText>
        </w:r>
        <w:r w:rsidR="003110BE" w:rsidDel="001C65BF">
          <w:delText xml:space="preserve"> (</w:delText>
        </w:r>
        <w:r w:rsidR="003110BE" w:rsidRPr="0093575D" w:rsidDel="001C65BF">
          <w:rPr>
            <w:highlight w:val="yellow"/>
          </w:rPr>
          <w:delText>ref</w:delText>
        </w:r>
        <w:r w:rsidR="003110BE" w:rsidDel="001C65BF">
          <w:delText>)</w:delText>
        </w:r>
        <w:r w:rsidR="005D380A" w:rsidDel="001C65BF">
          <w:delText xml:space="preserve"> will become key for maintaining successful </w:delText>
        </w:r>
        <w:r w:rsidR="005D380A" w:rsidDel="001C65BF">
          <w:lastRenderedPageBreak/>
          <w:delText>populations with high genetic variation</w:delText>
        </w:r>
        <w:r w:rsidR="003110BE" w:rsidDel="001C65BF">
          <w:delText xml:space="preserve">. </w:delText>
        </w:r>
      </w:del>
      <w:moveFromRangeStart w:id="652" w:author="EDUARDO FERNANDEZ PASCUAL" w:date="2024-01-17T13:03:00Z" w:name="move156387197"/>
      <w:moveFrom w:id="653" w:author="EDUARDO FERNANDEZ PASCUAL" w:date="2024-01-17T13:03:00Z">
        <w:r w:rsidDel="001C65BF">
          <w:t>Nevertheless</w:t>
        </w:r>
        <w:r w:rsidR="00963272" w:rsidDel="001C65BF">
          <w:t>,</w:t>
        </w:r>
        <w:r w:rsidDel="001C65BF">
          <w:t xml:space="preserve"> we should be careful when </w:t>
        </w:r>
        <w:r w:rsidR="000F6852" w:rsidDel="001C65BF">
          <w:t xml:space="preserve">comparing </w:t>
        </w:r>
        <w:r w:rsidR="00963272" w:rsidDel="001C65BF">
          <w:t xml:space="preserve">laboratory results obtained by </w:t>
        </w:r>
        <w:r w:rsidR="000F6852" w:rsidDel="001C65BF">
          <w:t xml:space="preserve">PEG </w:t>
        </w:r>
        <w:r w:rsidR="00963272" w:rsidDel="001C65BF">
          <w:t>solutions</w:t>
        </w:r>
        <w:r w:rsidR="000F6852" w:rsidDel="001C65BF">
          <w:t xml:space="preserve"> to field </w:t>
        </w:r>
        <w:r w:rsidDel="001C65BF">
          <w:t>behaviours</w:t>
        </w:r>
        <w:r w:rsidR="00963272" w:rsidDel="001C65BF">
          <w:t>.</w:t>
        </w:r>
        <w:r w:rsidDel="001C65BF">
          <w:t xml:space="preserve"> </w:t>
        </w:r>
        <w:r w:rsidR="00963272" w:rsidDel="001C65BF">
          <w:t>In</w:t>
        </w:r>
        <w:r w:rsidR="00234825" w:rsidDel="001C65BF">
          <w:t xml:space="preserve"> the field</w:t>
        </w:r>
        <w:r w:rsidR="00963272" w:rsidDel="001C65BF">
          <w:t>, soil</w:t>
        </w:r>
        <w:r w:rsidR="00234825" w:rsidDel="001C65BF">
          <w:t xml:space="preserve"> water availability seems to be more </w:t>
        </w:r>
        <w:r w:rsidR="00FD274F" w:rsidDel="001C65BF">
          <w:t>related to soil hydra</w:t>
        </w:r>
        <w:r w:rsidR="005D380A" w:rsidDel="001C65BF">
          <w:t>ulic conductivity, which in turn</w:t>
        </w:r>
        <w:r w:rsidR="00FD274F" w:rsidDel="001C65BF">
          <w:t xml:space="preserve"> depends on soil textural properties</w:t>
        </w:r>
        <w:r w:rsidR="00E5327B" w:rsidDel="001C65BF">
          <w:t xml:space="preserve"> </w:t>
        </w:r>
        <w:r w:rsidR="0093575D" w:rsidDel="001C65BF">
          <w:fldChar w:fldCharType="begin" w:fldLock="1"/>
        </w:r>
        <w:r w:rsidR="00CA57BE" w:rsidDel="001C65BF">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0093575D" w:rsidDel="001C65BF">
          <w:fldChar w:fldCharType="separate"/>
        </w:r>
        <w:r w:rsidR="0093575D" w:rsidRPr="0093575D" w:rsidDel="001C65BF">
          <w:rPr>
            <w:noProof/>
          </w:rPr>
          <w:t>(Camacho et al. 2021)</w:t>
        </w:r>
        <w:r w:rsidR="0093575D" w:rsidDel="001C65BF">
          <w:fldChar w:fldCharType="end"/>
        </w:r>
        <w:r w:rsidR="00553545" w:rsidDel="001C65BF">
          <w:t xml:space="preserve">. </w:t>
        </w:r>
      </w:moveFrom>
      <w:moveFromRangeEnd w:id="652"/>
    </w:p>
    <w:p w14:paraId="08A8D51C" w14:textId="076CAD9B" w:rsidR="00C75CE1" w:rsidRDefault="0093575D" w:rsidP="00E5327B">
      <w:pPr>
        <w:spacing w:line="360" w:lineRule="auto"/>
        <w:ind w:firstLine="709"/>
        <w:jc w:val="both"/>
      </w:pPr>
      <w:r>
        <w:t xml:space="preserve">The </w:t>
      </w:r>
      <w:ins w:id="654" w:author="EDUARDO FERNANDEZ PASCUAL" w:date="2024-01-17T12:34:00Z">
        <w:r w:rsidR="004A6AD1">
          <w:t xml:space="preserve">functional significant of after ripening and base water potential </w:t>
        </w:r>
      </w:ins>
      <w:del w:id="655" w:author="EDUARDO FERNANDEZ PASCUAL" w:date="2024-01-17T12:34:00Z">
        <w:r w:rsidR="005D380A" w:rsidDel="004A6AD1">
          <w:delText xml:space="preserve">obtained </w:delText>
        </w:r>
        <w:r w:rsidDel="004A6AD1">
          <w:delText>i</w:delText>
        </w:r>
        <w:r w:rsidR="00A82F8F" w:rsidDel="004A6AD1">
          <w:delText xml:space="preserve">ntraspecific variation </w:delText>
        </w:r>
        <w:r w:rsidR="005D380A" w:rsidDel="004A6AD1">
          <w:delText>in base water potential values</w:delText>
        </w:r>
        <w:r w:rsidR="00B014CD" w:rsidDel="004A6AD1">
          <w:delText xml:space="preserve">, </w:delText>
        </w:r>
      </w:del>
      <w:r w:rsidR="00B014CD">
        <w:t>demonstrate</w:t>
      </w:r>
      <w:r w:rsidR="005D380A">
        <w:t>s</w:t>
      </w:r>
      <w:r w:rsidR="00B014CD">
        <w:t xml:space="preserve"> the</w:t>
      </w:r>
      <w:r w:rsidR="00A82F8F">
        <w:t xml:space="preserve"> importance</w:t>
      </w:r>
      <w:r w:rsidR="00B014CD">
        <w:t xml:space="preserve"> of water </w:t>
      </w:r>
      <w:del w:id="656" w:author="EDUARDO FERNANDEZ PASCUAL" w:date="2024-01-17T12:34:00Z">
        <w:r w:rsidR="00B014CD" w:rsidDel="004A6AD1">
          <w:delText xml:space="preserve">availability </w:delText>
        </w:r>
      </w:del>
      <w:ins w:id="657" w:author="EDUARDO FERNANDEZ PASCUAL" w:date="2024-01-17T12:34:00Z">
        <w:r w:rsidR="004A6AD1">
          <w:t>limitation</w:t>
        </w:r>
        <w:r w:rsidR="004A6AD1">
          <w:t xml:space="preserve"> </w:t>
        </w:r>
      </w:ins>
      <w:r w:rsidR="00A82F8F">
        <w:t xml:space="preserve">in </w:t>
      </w:r>
      <w:del w:id="658" w:author="EDUARDO FERNANDEZ PASCUAL" w:date="2024-01-17T12:34:00Z">
        <w:r w:rsidR="00A82F8F" w:rsidDel="004A6AD1">
          <w:delText xml:space="preserve">oromediterraneous </w:delText>
        </w:r>
      </w:del>
      <w:ins w:id="659" w:author="EDUARDO FERNANDEZ PASCUAL" w:date="2024-01-17T12:34:00Z">
        <w:r w:rsidR="004A6AD1">
          <w:t>alpine</w:t>
        </w:r>
        <w:r w:rsidR="004A6AD1">
          <w:t xml:space="preserve"> </w:t>
        </w:r>
      </w:ins>
      <w:r w:rsidR="00A82F8F">
        <w:t>germination</w:t>
      </w:r>
      <w:r w:rsidR="00B014CD">
        <w:t xml:space="preserve">, </w:t>
      </w:r>
      <w:ins w:id="660" w:author="EDUARDO FERNANDEZ PASCUAL" w:date="2024-01-17T12:34:00Z">
        <w:r w:rsidR="004A6AD1">
          <w:t xml:space="preserve">a factor </w:t>
        </w:r>
      </w:ins>
      <w:r w:rsidR="00B014CD">
        <w:t xml:space="preserve">which has </w:t>
      </w:r>
      <w:del w:id="661" w:author="EDUARDO FERNANDEZ PASCUAL" w:date="2024-01-17T12:34:00Z">
        <w:r w:rsidR="005D380A" w:rsidDel="004A6AD1">
          <w:delText xml:space="preserve">not </w:delText>
        </w:r>
      </w:del>
      <w:r w:rsidR="00B014CD">
        <w:t xml:space="preserve">been </w:t>
      </w:r>
      <w:del w:id="662" w:author="EDUARDO FERNANDEZ PASCUAL" w:date="2024-01-17T12:34:00Z">
        <w:r w:rsidR="00A82F8F" w:rsidDel="004A6AD1">
          <w:delText xml:space="preserve">considered </w:delText>
        </w:r>
      </w:del>
      <w:ins w:id="663" w:author="EDUARDO FERNANDEZ PASCUAL" w:date="2024-01-17T12:34:00Z">
        <w:r w:rsidR="004A6AD1">
          <w:t>generally</w:t>
        </w:r>
      </w:ins>
      <w:ins w:id="664" w:author="EDUARDO FERNANDEZ PASCUAL" w:date="2024-01-17T12:35:00Z">
        <w:r w:rsidR="004A6AD1">
          <w:t xml:space="preserve"> ignored</w:t>
        </w:r>
      </w:ins>
      <w:ins w:id="665" w:author="EDUARDO FERNANDEZ PASCUAL" w:date="2024-01-17T12:34:00Z">
        <w:r w:rsidR="004A6AD1">
          <w:t xml:space="preserve"> </w:t>
        </w:r>
      </w:ins>
      <w:r w:rsidR="00A82F8F">
        <w:t xml:space="preserve">in previous alpine </w:t>
      </w:r>
      <w:del w:id="666" w:author="EDUARDO FERNANDEZ PASCUAL" w:date="2024-01-17T12:35:00Z">
        <w:r w:rsidR="0045446F" w:rsidDel="004A6AD1">
          <w:delText xml:space="preserve">grassland </w:delText>
        </w:r>
      </w:del>
      <w:r w:rsidR="00A82F8F">
        <w:t>research</w:t>
      </w:r>
      <w:r w:rsidR="00E04636">
        <w:t xml:space="preserve"> </w:t>
      </w:r>
      <w:r w:rsidR="00B014CD">
        <w:t>(</w:t>
      </w:r>
      <w:r w:rsidR="00E04636" w:rsidRPr="00B014CD">
        <w:rPr>
          <w:highlight w:val="yellow"/>
        </w:rPr>
        <w:t>ref</w:t>
      </w:r>
      <w:r w:rsidR="00A82F8F">
        <w:t>)</w:t>
      </w:r>
      <w:r w:rsidR="00E928B3">
        <w:t xml:space="preserve"> and </w:t>
      </w:r>
      <w:ins w:id="667" w:author="EDUARDO FERNANDEZ PASCUAL" w:date="2024-01-17T12:35:00Z">
        <w:r w:rsidR="00D7416E">
          <w:t xml:space="preserve">which </w:t>
        </w:r>
      </w:ins>
      <w:del w:id="668" w:author="EDUARDO FERNANDEZ PASCUAL" w:date="2024-01-17T12:35:00Z">
        <w:r w:rsidR="00E928B3" w:rsidDel="00D7416E">
          <w:delText xml:space="preserve">will </w:delText>
        </w:r>
      </w:del>
      <w:ins w:id="669" w:author="EDUARDO FERNANDEZ PASCUAL" w:date="2024-01-17T12:35:00Z">
        <w:r w:rsidR="00D7416E">
          <w:t>is expected to</w:t>
        </w:r>
        <w:r w:rsidR="00D7416E">
          <w:t xml:space="preserve"> </w:t>
        </w:r>
      </w:ins>
      <w:r w:rsidR="00E928B3">
        <w:t xml:space="preserve">become more </w:t>
      </w:r>
      <w:r w:rsidR="00920595">
        <w:t>incident in the future</w:t>
      </w:r>
      <w:ins w:id="670" w:author="EDUARDO FERNANDEZ PASCUAL" w:date="2024-01-17T12:36:00Z">
        <w:r w:rsidR="00D7416E">
          <w:t xml:space="preserve"> (</w:t>
        </w:r>
        <w:r w:rsidR="00D7416E" w:rsidRPr="00D7416E">
          <w:rPr>
            <w:highlight w:val="yellow"/>
            <w:rPrChange w:id="671" w:author="EDUARDO FERNANDEZ PASCUAL" w:date="2024-01-17T12:36:00Z">
              <w:rPr/>
            </w:rPrChange>
          </w:rPr>
          <w:t>ref for climate change models</w:t>
        </w:r>
        <w:r w:rsidR="00D7416E">
          <w:t>)</w:t>
        </w:r>
      </w:ins>
      <w:ins w:id="672" w:author="EDUARDO FERNANDEZ PASCUAL" w:date="2024-01-17T12:35:00Z">
        <w:r w:rsidR="00D7416E">
          <w:t>, especially in biogeographically transitional mountains such as the southern European mountain systems</w:t>
        </w:r>
      </w:ins>
      <w:r w:rsidR="00A82F8F">
        <w:t xml:space="preserve">. </w:t>
      </w:r>
      <w:r w:rsidR="00C75CE1">
        <w:t xml:space="preserve">Unexpectedly, </w:t>
      </w:r>
      <w:del w:id="673" w:author="EDUARDO FERNANDEZ PASCUAL" w:date="2024-01-17T12:38:00Z">
        <w:r w:rsidR="00C75CE1" w:rsidRPr="006916E6" w:rsidDel="00A16A86">
          <w:rPr>
            <w:i/>
            <w:iCs/>
          </w:rPr>
          <w:delText>D. langeanus</w:delText>
        </w:r>
        <w:r w:rsidR="00C75CE1" w:rsidDel="00A16A86">
          <w:delText xml:space="preserve"> </w:delText>
        </w:r>
      </w:del>
      <w:ins w:id="674" w:author="EDUARDO FERNANDEZ PASCUAL" w:date="2024-01-17T12:37:00Z">
        <w:r w:rsidR="00A16A86">
          <w:t>the base water potentia</w:t>
        </w:r>
      </w:ins>
      <w:ins w:id="675" w:author="EDUARDO FERNANDEZ PASCUAL" w:date="2024-01-17T12:38:00Z">
        <w:r w:rsidR="00A16A86">
          <w:t>l</w:t>
        </w:r>
      </w:ins>
      <w:ins w:id="676" w:author="EDUARDO FERNANDEZ PASCUAL" w:date="2024-01-17T12:37:00Z">
        <w:r w:rsidR="00A16A86">
          <w:t xml:space="preserve"> for germination in</w:t>
        </w:r>
      </w:ins>
      <w:ins w:id="677" w:author="EDUARDO FERNANDEZ PASCUAL" w:date="2024-01-17T12:38:00Z">
        <w:r w:rsidR="00A16A86" w:rsidRPr="00A16A86">
          <w:rPr>
            <w:i/>
            <w:iCs/>
          </w:rPr>
          <w:t xml:space="preserve"> </w:t>
        </w:r>
        <w:r w:rsidR="00A16A86" w:rsidRPr="006916E6">
          <w:rPr>
            <w:i/>
            <w:iCs/>
          </w:rPr>
          <w:t>D. langeanus</w:t>
        </w:r>
        <w:r w:rsidR="00A16A86">
          <w:rPr>
            <w:i/>
            <w:iCs/>
          </w:rPr>
          <w:t xml:space="preserve"> </w:t>
        </w:r>
        <w:r w:rsidR="00A16A86" w:rsidRPr="00A16A86">
          <w:rPr>
            <w:rPrChange w:id="678" w:author="EDUARDO FERNANDEZ PASCUAL" w:date="2024-01-17T12:38:00Z">
              <w:rPr>
                <w:i/>
                <w:iCs/>
              </w:rPr>
            </w:rPrChange>
          </w:rPr>
          <w:t>(</w:t>
        </w:r>
      </w:ins>
      <w:ins w:id="679" w:author="EDUARDO FERNANDEZ PASCUAL" w:date="2024-01-17T13:20:00Z">
        <w:r w:rsidR="003C6959">
          <w:t xml:space="preserve">average across </w:t>
        </w:r>
        <w:r w:rsidR="00AB3581">
          <w:t xml:space="preserve">after-ripened populations = </w:t>
        </w:r>
      </w:ins>
      <w:ins w:id="680" w:author="EDUARDO FERNANDEZ PASCUAL" w:date="2024-01-17T12:41:00Z">
        <w:r w:rsidR="00F41BF4">
          <w:t>-0.</w:t>
        </w:r>
      </w:ins>
      <w:ins w:id="681" w:author="EDUARDO FERNANDEZ PASCUAL" w:date="2024-01-17T13:20:00Z">
        <w:r w:rsidR="003C6959">
          <w:t>48</w:t>
        </w:r>
      </w:ins>
      <w:ins w:id="682" w:author="EDUARDO FERNANDEZ PASCUAL" w:date="2024-01-17T12:41:00Z">
        <w:r w:rsidR="00F41BF4">
          <w:t xml:space="preserve"> MPa</w:t>
        </w:r>
      </w:ins>
      <w:ins w:id="683" w:author="EDUARDO FERNANDEZ PASCUAL" w:date="2024-01-17T12:38:00Z">
        <w:r w:rsidR="00A16A86" w:rsidRPr="00A16A86">
          <w:rPr>
            <w:rPrChange w:id="684" w:author="EDUARDO FERNANDEZ PASCUAL" w:date="2024-01-17T12:38:00Z">
              <w:rPr>
                <w:i/>
                <w:iCs/>
              </w:rPr>
            </w:rPrChange>
          </w:rPr>
          <w:t>)</w:t>
        </w:r>
        <w:r w:rsidR="00A16A86">
          <w:rPr>
            <w:i/>
            <w:iCs/>
          </w:rPr>
          <w:t xml:space="preserve"> </w:t>
        </w:r>
        <w:r w:rsidR="00A16A86">
          <w:t>is relatively high in comparison to other species</w:t>
        </w:r>
      </w:ins>
      <w:del w:id="685" w:author="EDUARDO FERNANDEZ PASCUAL" w:date="2024-01-17T12:38:00Z">
        <w:r w:rsidR="006916E6" w:rsidDel="00A16A86">
          <w:delText>germinate under relatively low water stress</w:delText>
        </w:r>
      </w:del>
      <w:r w:rsidR="00920595">
        <w:t xml:space="preserve"> (i.e. germination </w:t>
      </w:r>
      <w:del w:id="686" w:author="EDUARDO FERNANDEZ PASCUAL" w:date="2024-01-17T12:39:00Z">
        <w:r w:rsidR="00920595" w:rsidDel="008A220F">
          <w:delText>seems no</w:delText>
        </w:r>
        <w:r w:rsidR="005D380A" w:rsidDel="008A220F">
          <w:delText>t</w:delText>
        </w:r>
        <w:r w:rsidR="00920595" w:rsidDel="008A220F">
          <w:delText xml:space="preserve"> </w:delText>
        </w:r>
      </w:del>
      <w:r w:rsidR="00920595">
        <w:t>toleran</w:t>
      </w:r>
      <w:ins w:id="687" w:author="EDUARDO FERNANDEZ PASCUAL" w:date="2024-01-17T12:39:00Z">
        <w:r w:rsidR="008A220F">
          <w:t>ce</w:t>
        </w:r>
      </w:ins>
      <w:del w:id="688" w:author="EDUARDO FERNANDEZ PASCUAL" w:date="2024-01-17T12:39:00Z">
        <w:r w:rsidR="00920595" w:rsidDel="008A220F">
          <w:delText>t</w:delText>
        </w:r>
      </w:del>
      <w:r w:rsidR="005D380A">
        <w:t xml:space="preserve"> to water stress</w:t>
      </w:r>
      <w:ins w:id="689" w:author="EDUARDO FERNANDEZ PASCUAL" w:date="2024-01-17T12:39:00Z">
        <w:r w:rsidR="008A220F">
          <w:t xml:space="preserve"> seems relatively low</w:t>
        </w:r>
      </w:ins>
      <w:r w:rsidR="00920595">
        <w:t>)</w:t>
      </w:r>
      <w:ins w:id="690" w:author="EDUARDO FERNANDEZ PASCUAL" w:date="2024-01-17T12:39:00Z">
        <w:r w:rsidR="008A220F">
          <w:t>.</w:t>
        </w:r>
      </w:ins>
      <w:r w:rsidR="00B241EE">
        <w:t xml:space="preserve"> </w:t>
      </w:r>
      <w:moveFromRangeStart w:id="691" w:author="EDUARDO FERNANDEZ PASCUAL" w:date="2024-01-17T12:39:00Z" w:name="move156387589"/>
      <w:moveFrom w:id="692" w:author="EDUARDO FERNANDEZ PASCUAL" w:date="2024-01-17T12:39:00Z">
        <w:r w:rsidR="00B241EE" w:rsidDel="008A220F">
          <w:t>thus its germination phenology and rapid response</w:t>
        </w:r>
        <w:r w:rsidR="005D380A" w:rsidDel="008A220F">
          <w:t xml:space="preserve"> to</w:t>
        </w:r>
        <w:r w:rsidR="00B241EE" w:rsidDel="008A220F">
          <w:t xml:space="preserve"> </w:t>
        </w:r>
        <w:r w:rsidR="00920595" w:rsidDel="008A220F">
          <w:t xml:space="preserve">environmental cues related </w:t>
        </w:r>
        <w:r w:rsidR="005D380A" w:rsidDel="008A220F">
          <w:t>to water inputs appears</w:t>
        </w:r>
        <w:r w:rsidR="00B241EE" w:rsidDel="008A220F">
          <w:t xml:space="preserve"> to be key for a successful regeneration. </w:t>
        </w:r>
      </w:moveFrom>
      <w:moveFromRangeEnd w:id="691"/>
      <w:r w:rsidR="0039110E">
        <w:t xml:space="preserve">The base water potential for </w:t>
      </w:r>
      <w:r w:rsidR="0039110E" w:rsidRPr="00E5327B">
        <w:rPr>
          <w:i/>
          <w:iCs/>
        </w:rPr>
        <w:t>D. langeanus</w:t>
      </w:r>
      <w:del w:id="693" w:author="EDUARDO FERNANDEZ PASCUAL" w:date="2024-01-17T12:41:00Z">
        <w:r w:rsidR="0039110E" w:rsidDel="00F41BF4">
          <w:delText xml:space="preserve"> </w:delText>
        </w:r>
        <w:r w:rsidR="00920595" w:rsidDel="00F41BF4">
          <w:delText>(-0.6 MPa)</w:delText>
        </w:r>
      </w:del>
      <w:r w:rsidR="00920595">
        <w:t xml:space="preserve"> </w:t>
      </w:r>
      <w:r w:rsidR="0039110E">
        <w:t xml:space="preserve">is </w:t>
      </w:r>
      <w:r w:rsidR="00D66D69">
        <w:t xml:space="preserve">comparable to </w:t>
      </w:r>
      <w:del w:id="694" w:author="EDUARDO FERNANDEZ PASCUAL" w:date="2024-01-17T12:41:00Z">
        <w:r w:rsidR="00D66D69" w:rsidDel="00257513">
          <w:delText xml:space="preserve">other </w:delText>
        </w:r>
      </w:del>
      <w:r w:rsidR="00D66D69">
        <w:t xml:space="preserve">studies in </w:t>
      </w:r>
      <w:ins w:id="695" w:author="EDUARDO FERNANDEZ PASCUAL" w:date="2024-01-17T12:41:00Z">
        <w:r w:rsidR="00257513">
          <w:t xml:space="preserve">temperate </w:t>
        </w:r>
      </w:ins>
      <w:r w:rsidR="00D66D69">
        <w:t>Britain</w:t>
      </w:r>
      <w:ins w:id="696" w:author="EDUARDO FERNANDEZ PASCUAL" w:date="2024-01-17T12:41:00Z">
        <w:r w:rsidR="00257513">
          <w:t>,</w:t>
        </w:r>
      </w:ins>
      <w:r w:rsidR="00D66D69">
        <w:t xml:space="preserve"> where</w:t>
      </w:r>
      <w:r w:rsidR="00C75CE1" w:rsidRPr="005805F7">
        <w:t xml:space="preserve"> </w:t>
      </w:r>
      <w:r w:rsidR="00D66D69" w:rsidRPr="005805F7">
        <w:t xml:space="preserve">a sharp decrease in germination </w:t>
      </w:r>
      <w:ins w:id="697" w:author="EDUARDO FERNANDEZ PASCUAL" w:date="2024-01-17T12:41:00Z">
        <w:r w:rsidR="00257513">
          <w:t xml:space="preserve">was reported </w:t>
        </w:r>
      </w:ins>
      <w:r w:rsidR="00D66D69" w:rsidRPr="005805F7">
        <w:t>with water potentials between -0.57 and -0.7 M</w:t>
      </w:r>
      <w:r w:rsidR="00B7205A">
        <w:t>P</w:t>
      </w:r>
      <w:r w:rsidR="00D66D69" w:rsidRPr="005805F7">
        <w:t>a</w:t>
      </w:r>
      <w:r w:rsidR="00D66D69">
        <w:t xml:space="preserve"> (</w:t>
      </w:r>
      <w:r w:rsidR="00C75CE1" w:rsidRPr="00E5327B">
        <w:rPr>
          <w:highlight w:val="yellow"/>
        </w:rPr>
        <w:t>Evans and Etherington (1990).</w:t>
      </w:r>
      <w:r w:rsidR="0045446F">
        <w:t xml:space="preserve"> </w:t>
      </w:r>
      <w:commentRangeStart w:id="698"/>
      <w:r w:rsidR="0045446F">
        <w:t>Cochrane 2014 (decline in germination greatest between 0 and –0.25 MPa)</w:t>
      </w:r>
      <w:commentRangeEnd w:id="698"/>
      <w:r w:rsidR="00257513">
        <w:rPr>
          <w:rStyle w:val="Refdecomentario"/>
        </w:rPr>
        <w:commentReference w:id="698"/>
      </w:r>
      <w:ins w:id="699" w:author="EDUARDO FERNANDEZ PASCUAL" w:date="2024-01-17T12:42:00Z">
        <w:r w:rsidR="00257513">
          <w:t>.</w:t>
        </w:r>
      </w:ins>
      <w:ins w:id="700" w:author="EDUARDO FERNANDEZ PASCUAL" w:date="2024-01-17T12:39:00Z">
        <w:r w:rsidR="008A220F" w:rsidRPr="008A220F">
          <w:t xml:space="preserve"> </w:t>
        </w:r>
      </w:ins>
      <w:ins w:id="701" w:author="EDUARDO FERNANDEZ PASCUAL" w:date="2024-01-17T12:42:00Z">
        <w:r w:rsidR="00257513">
          <w:t>T</w:t>
        </w:r>
      </w:ins>
      <w:moveToRangeStart w:id="702" w:author="EDUARDO FERNANDEZ PASCUAL" w:date="2024-01-17T12:39:00Z" w:name="move156387589"/>
      <w:moveTo w:id="703" w:author="EDUARDO FERNANDEZ PASCUAL" w:date="2024-01-17T12:39:00Z">
        <w:del w:id="704" w:author="EDUARDO FERNANDEZ PASCUAL" w:date="2024-01-17T12:42:00Z">
          <w:r w:rsidR="008A220F" w:rsidDel="00257513">
            <w:delText>t</w:delText>
          </w:r>
        </w:del>
        <w:r w:rsidR="008A220F">
          <w:t>h</w:t>
        </w:r>
      </w:moveTo>
      <w:ins w:id="705" w:author="EDUARDO FERNANDEZ PASCUAL" w:date="2024-01-17T12:42:00Z">
        <w:r w:rsidR="00257513">
          <w:t>i</w:t>
        </w:r>
      </w:ins>
      <w:moveTo w:id="706" w:author="EDUARDO FERNANDEZ PASCUAL" w:date="2024-01-17T12:39:00Z">
        <w:del w:id="707" w:author="EDUARDO FERNANDEZ PASCUAL" w:date="2024-01-17T12:42:00Z">
          <w:r w:rsidR="008A220F" w:rsidDel="00257513">
            <w:delText>u</w:delText>
          </w:r>
        </w:del>
        <w:r w:rsidR="008A220F">
          <w:t>s</w:t>
        </w:r>
      </w:moveTo>
      <w:ins w:id="708" w:author="EDUARDO FERNANDEZ PASCUAL" w:date="2024-01-17T12:42:00Z">
        <w:r w:rsidR="00257513">
          <w:t xml:space="preserve"> contrasts strongly with base water potentials reported for Mediterranean ruderal species (</w:t>
        </w:r>
        <w:r w:rsidR="004979B0">
          <w:t>-</w:t>
        </w:r>
      </w:ins>
      <w:ins w:id="709" w:author="EDUARDO FERNANDEZ PASCUAL" w:date="2024-01-17T12:44:00Z">
        <w:r w:rsidR="005242D9">
          <w:t>0.8</w:t>
        </w:r>
      </w:ins>
      <w:ins w:id="710" w:author="EDUARDO FERNANDEZ PASCUAL" w:date="2024-01-17T12:43:00Z">
        <w:r w:rsidR="004979B0">
          <w:t xml:space="preserve"> to -1.9, </w:t>
        </w:r>
      </w:ins>
      <w:ins w:id="711" w:author="EDUARDO FERNANDEZ PASCUAL" w:date="2024-01-17T12:44:00Z">
        <w:r w:rsidR="005242D9">
          <w:rPr>
            <w:rFonts w:ascii="AdvOT596495f2" w:hAnsi="AdvOT596495f2" w:cs="AdvOT596495f2"/>
            <w:kern w:val="0"/>
            <w:sz w:val="13"/>
            <w:szCs w:val="13"/>
            <w:lang w:val="es-ES"/>
          </w:rPr>
          <w:fldChar w:fldCharType="begin"/>
        </w:r>
        <w:r w:rsidR="005242D9">
          <w:rPr>
            <w:rFonts w:ascii="AdvOT596495f2" w:hAnsi="AdvOT596495f2" w:cs="AdvOT596495f2"/>
            <w:kern w:val="0"/>
            <w:sz w:val="13"/>
            <w:szCs w:val="13"/>
            <w:lang w:val="es-ES"/>
          </w:rPr>
          <w:instrText>HYPERLINK "</w:instrText>
        </w:r>
      </w:ins>
      <w:ins w:id="712" w:author="EDUARDO FERNANDEZ PASCUAL" w:date="2024-01-17T12:43:00Z">
        <w:r w:rsidR="005242D9">
          <w:rPr>
            <w:rFonts w:ascii="AdvOT596495f2" w:hAnsi="AdvOT596495f2" w:cs="AdvOT596495f2"/>
            <w:kern w:val="0"/>
            <w:sz w:val="13"/>
            <w:szCs w:val="13"/>
            <w:lang w:val="es-ES"/>
          </w:rPr>
          <w:instrText>https://doi.org/10.1016/j.agee.2018.04.013</w:instrText>
        </w:r>
      </w:ins>
      <w:ins w:id="713" w:author="EDUARDO FERNANDEZ PASCUAL" w:date="2024-01-17T12:44:00Z">
        <w:r w:rsidR="005242D9">
          <w:rPr>
            <w:rFonts w:ascii="AdvOT596495f2" w:hAnsi="AdvOT596495f2" w:cs="AdvOT596495f2"/>
            <w:kern w:val="0"/>
            <w:sz w:val="13"/>
            <w:szCs w:val="13"/>
            <w:lang w:val="es-ES"/>
          </w:rPr>
          <w:instrText>"</w:instrText>
        </w:r>
        <w:r w:rsidR="005242D9">
          <w:rPr>
            <w:rFonts w:ascii="AdvOT596495f2" w:hAnsi="AdvOT596495f2" w:cs="AdvOT596495f2"/>
            <w:kern w:val="0"/>
            <w:sz w:val="13"/>
            <w:szCs w:val="13"/>
            <w:lang w:val="es-ES"/>
          </w:rPr>
          <w:fldChar w:fldCharType="separate"/>
        </w:r>
      </w:ins>
      <w:ins w:id="714" w:author="EDUARDO FERNANDEZ PASCUAL" w:date="2024-01-17T12:43:00Z">
        <w:r w:rsidR="005242D9" w:rsidRPr="00F417A5">
          <w:rPr>
            <w:rStyle w:val="Hipervnculo"/>
            <w:rFonts w:ascii="AdvOT596495f2" w:hAnsi="AdvOT596495f2" w:cs="AdvOT596495f2"/>
            <w:kern w:val="0"/>
            <w:sz w:val="13"/>
            <w:szCs w:val="13"/>
            <w:lang w:val="es-ES"/>
          </w:rPr>
          <w:t>https://doi.org/10.1016/j.agee.2018.04.013</w:t>
        </w:r>
      </w:ins>
      <w:ins w:id="715" w:author="EDUARDO FERNANDEZ PASCUAL" w:date="2024-01-17T12:44:00Z">
        <w:r w:rsidR="005242D9">
          <w:rPr>
            <w:rFonts w:ascii="AdvOT596495f2" w:hAnsi="AdvOT596495f2" w:cs="AdvOT596495f2"/>
            <w:kern w:val="0"/>
            <w:sz w:val="13"/>
            <w:szCs w:val="13"/>
            <w:lang w:val="es-ES"/>
          </w:rPr>
          <w:fldChar w:fldCharType="end"/>
        </w:r>
        <w:r w:rsidR="005242D9">
          <w:rPr>
            <w:rFonts w:ascii="AdvOT596495f2" w:hAnsi="AdvOT596495f2" w:cs="AdvOT596495f2"/>
            <w:kern w:val="0"/>
            <w:sz w:val="13"/>
            <w:szCs w:val="13"/>
            <w:lang w:val="es-ES"/>
          </w:rPr>
          <w:t xml:space="preserve">; </w:t>
        </w:r>
        <w:r w:rsidR="005242D9">
          <w:rPr>
            <w:rFonts w:ascii="AdvOT596495f2" w:hAnsi="AdvOT596495f2" w:cs="AdvOT596495f2"/>
            <w:kern w:val="0"/>
            <w:sz w:val="13"/>
            <w:szCs w:val="13"/>
            <w:lang w:val="es-ES"/>
          </w:rPr>
          <w:fldChar w:fldCharType="begin"/>
        </w:r>
        <w:r w:rsidR="005242D9">
          <w:rPr>
            <w:rFonts w:ascii="AdvOT596495f2" w:hAnsi="AdvOT596495f2" w:cs="AdvOT596495f2"/>
            <w:kern w:val="0"/>
            <w:sz w:val="13"/>
            <w:szCs w:val="13"/>
            <w:lang w:val="es-ES"/>
          </w:rPr>
          <w:instrText>HYPERLINK "</w:instrText>
        </w:r>
        <w:r w:rsidR="005242D9" w:rsidRPr="005242D9">
          <w:rPr>
            <w:rFonts w:ascii="AdvOT596495f2" w:hAnsi="AdvOT596495f2" w:cs="AdvOT596495f2"/>
            <w:kern w:val="0"/>
            <w:sz w:val="13"/>
            <w:szCs w:val="13"/>
            <w:lang w:val="es-ES"/>
          </w:rPr>
          <w:instrText>https://doi.org/10.1111/plb.12848</w:instrText>
        </w:r>
        <w:r w:rsidR="005242D9">
          <w:rPr>
            <w:rFonts w:ascii="AdvOT596495f2" w:hAnsi="AdvOT596495f2" w:cs="AdvOT596495f2"/>
            <w:kern w:val="0"/>
            <w:sz w:val="13"/>
            <w:szCs w:val="13"/>
            <w:lang w:val="es-ES"/>
          </w:rPr>
          <w:instrText>"</w:instrText>
        </w:r>
        <w:r w:rsidR="005242D9">
          <w:rPr>
            <w:rFonts w:ascii="AdvOT596495f2" w:hAnsi="AdvOT596495f2" w:cs="AdvOT596495f2"/>
            <w:kern w:val="0"/>
            <w:sz w:val="13"/>
            <w:szCs w:val="13"/>
            <w:lang w:val="es-ES"/>
          </w:rPr>
          <w:fldChar w:fldCharType="separate"/>
        </w:r>
        <w:r w:rsidR="005242D9" w:rsidRPr="00F417A5">
          <w:rPr>
            <w:rStyle w:val="Hipervnculo"/>
            <w:rFonts w:ascii="AdvOT596495f2" w:hAnsi="AdvOT596495f2" w:cs="AdvOT596495f2"/>
            <w:kern w:val="0"/>
            <w:sz w:val="13"/>
            <w:szCs w:val="13"/>
            <w:lang w:val="es-ES"/>
          </w:rPr>
          <w:t>https://doi.org/10.1111/plb.12848</w:t>
        </w:r>
        <w:r w:rsidR="005242D9">
          <w:rPr>
            <w:rFonts w:ascii="AdvOT596495f2" w:hAnsi="AdvOT596495f2" w:cs="AdvOT596495f2"/>
            <w:kern w:val="0"/>
            <w:sz w:val="13"/>
            <w:szCs w:val="13"/>
            <w:lang w:val="es-ES"/>
          </w:rPr>
          <w:fldChar w:fldCharType="end"/>
        </w:r>
      </w:ins>
      <w:ins w:id="716" w:author="EDUARDO FERNANDEZ PASCUAL" w:date="2024-01-17T12:42:00Z">
        <w:r w:rsidR="00257513">
          <w:t>).</w:t>
        </w:r>
      </w:ins>
      <w:moveTo w:id="717" w:author="EDUARDO FERNANDEZ PASCUAL" w:date="2024-01-17T12:39:00Z">
        <w:r w:rsidR="008A220F">
          <w:t xml:space="preserve"> </w:t>
        </w:r>
      </w:moveTo>
      <w:ins w:id="718" w:author="EDUARDO FERNANDEZ PASCUAL" w:date="2024-01-17T12:45:00Z">
        <w:r w:rsidR="005242D9">
          <w:t xml:space="preserve">The relatively high base water potential of </w:t>
        </w:r>
        <w:r w:rsidR="005242D9" w:rsidRPr="00AE7E71">
          <w:rPr>
            <w:i/>
            <w:iCs/>
            <w:rPrChange w:id="719" w:author="EDUARDO FERNANDEZ PASCUAL" w:date="2024-01-17T12:47:00Z">
              <w:rPr/>
            </w:rPrChange>
          </w:rPr>
          <w:t>D. langeanus</w:t>
        </w:r>
        <w:r w:rsidR="005242D9">
          <w:t xml:space="preserve"> could be a way to ensure that germination only goes forward </w:t>
        </w:r>
        <w:r w:rsidR="001A559B">
          <w:t>with relatively intense rainfall episodes, i.e. a bes</w:t>
        </w:r>
      </w:ins>
      <w:ins w:id="720" w:author="EDUARDO FERNANDEZ PASCUAL" w:date="2024-01-17T12:46:00Z">
        <w:r w:rsidR="001A559B">
          <w:t xml:space="preserve">t-bet strategy to match germination to the most favourable environmental window </w:t>
        </w:r>
      </w:ins>
      <w:ins w:id="721" w:author="EDUARDO FERNANDEZ PASCUAL" w:date="2024-01-17T12:49:00Z">
        <w:r w:rsidR="001C2F58">
          <w:t>(</w:t>
        </w:r>
        <w:r w:rsidR="001C2F58">
          <w:fldChar w:fldCharType="begin"/>
        </w:r>
        <w:r w:rsidR="001C2F58">
          <w:instrText>HYPERLINK "https://doi.org/10.1111/nph.18436"</w:instrText>
        </w:r>
        <w:r w:rsidR="001C2F58">
          <w:fldChar w:fldCharType="separate"/>
        </w:r>
        <w:r w:rsidR="001C2F58">
          <w:rPr>
            <w:rStyle w:val="Hipervnculo"/>
          </w:rPr>
          <w:t>https://doi.org/10.1111/nph.18436</w:t>
        </w:r>
        <w:r w:rsidR="001C2F58">
          <w:fldChar w:fldCharType="end"/>
        </w:r>
        <w:r w:rsidR="001C2F58">
          <w:t>)</w:t>
        </w:r>
      </w:ins>
      <w:ins w:id="722" w:author="EDUARDO FERNANDEZ PASCUAL" w:date="2024-01-17T12:46:00Z">
        <w:r w:rsidR="001A559B">
          <w:t>.</w:t>
        </w:r>
      </w:ins>
      <w:moveTo w:id="723" w:author="EDUARDO FERNANDEZ PASCUAL" w:date="2024-01-17T12:39:00Z">
        <w:del w:id="724" w:author="EDUARDO FERNANDEZ PASCUAL" w:date="2024-01-17T12:46:00Z">
          <w:r w:rsidR="008A220F" w:rsidDel="001A559B">
            <w:delText>its germination phenology and rapid response to environmental cues related to water inputs appears to be key for a successful regeneration.</w:delText>
          </w:r>
        </w:del>
      </w:moveTo>
      <w:moveToRangeEnd w:id="702"/>
    </w:p>
    <w:p w14:paraId="7A419224" w14:textId="5E650443" w:rsidR="0099385C" w:rsidRDefault="00A46BF8" w:rsidP="00E5327B">
      <w:pPr>
        <w:spacing w:line="360" w:lineRule="auto"/>
        <w:ind w:firstLine="709"/>
        <w:jc w:val="both"/>
      </w:pPr>
      <w:del w:id="725" w:author="EDUARDO FERNANDEZ PASCUAL" w:date="2024-01-17T12:52:00Z">
        <w:r w:rsidRPr="00A46BF8" w:rsidDel="00EB397E">
          <w:delText xml:space="preserve">Studying narrow endemic species is advantageous because biogeographical and historical influences are not substantial, and local adaptation can be assumed to take place in situ along the environmental gradient (Fernández-Pascual et al. 2013). </w:delText>
        </w:r>
        <w:r w:rsidDel="00EB397E">
          <w:delText>However, i</w:delText>
        </w:r>
        <w:r w:rsidR="00876E14" w:rsidRPr="00E37898" w:rsidDel="00EB397E">
          <w:delText>t must be taken into account</w:delText>
        </w:r>
        <w:r w:rsidR="004848D7" w:rsidDel="00EB397E">
          <w:delText>,</w:delText>
        </w:r>
        <w:r w:rsidR="00876E14" w:rsidRPr="00E37898" w:rsidDel="00EB397E">
          <w:delText xml:space="preserve"> that t</w:delText>
        </w:r>
      </w:del>
      <w:ins w:id="726" w:author="EDUARDO FERNANDEZ PASCUAL" w:date="2024-01-17T12:52:00Z">
        <w:r w:rsidR="00EB397E">
          <w:t>T</w:t>
        </w:r>
      </w:ins>
      <w:r w:rsidR="00876E14" w:rsidRPr="00E37898">
        <w:t xml:space="preserve">he </w:t>
      </w:r>
      <w:r w:rsidR="00876E14">
        <w:t xml:space="preserve">intraspecific </w:t>
      </w:r>
      <w:del w:id="727" w:author="EDUARDO FERNANDEZ PASCUAL" w:date="2024-01-17T12:52:00Z">
        <w:r w:rsidR="00876E14" w:rsidRPr="00E37898" w:rsidDel="00EB397E">
          <w:delText xml:space="preserve">variation </w:delText>
        </w:r>
      </w:del>
      <w:ins w:id="728" w:author="EDUARDO FERNANDEZ PASCUAL" w:date="2024-01-17T12:52:00Z">
        <w:r w:rsidR="00EB397E">
          <w:t>variability</w:t>
        </w:r>
        <w:r w:rsidR="00EB397E" w:rsidRPr="00E37898">
          <w:t xml:space="preserve"> </w:t>
        </w:r>
      </w:ins>
      <w:r w:rsidR="003F0903">
        <w:t xml:space="preserve">we </w:t>
      </w:r>
      <w:r w:rsidR="00876E14" w:rsidRPr="00E37898">
        <w:t>detected in this study cannot be attributed</w:t>
      </w:r>
      <w:r w:rsidR="00DC6C09">
        <w:t xml:space="preserve"> solely</w:t>
      </w:r>
      <w:r w:rsidR="00876E14" w:rsidRPr="00E37898">
        <w:t xml:space="preserve"> to </w:t>
      </w:r>
      <w:ins w:id="729" w:author="EDUARDO FERNANDEZ PASCUAL" w:date="2024-01-17T12:52:00Z">
        <w:r w:rsidR="00EB397E">
          <w:t xml:space="preserve">either </w:t>
        </w:r>
      </w:ins>
      <w:r w:rsidR="00DC6C09">
        <w:t>local adaptation</w:t>
      </w:r>
      <w:ins w:id="730" w:author="EDUARDO FERNANDEZ PASCUAL" w:date="2024-01-17T12:52:00Z">
        <w:r w:rsidR="00EB397E">
          <w:t xml:space="preserve"> or phenotypic plasticity</w:t>
        </w:r>
      </w:ins>
      <w:r w:rsidR="00D25913">
        <w:t xml:space="preserve">. </w:t>
      </w:r>
      <w:r w:rsidR="00E05A95">
        <w:t xml:space="preserve">The persistence of populations is shaped </w:t>
      </w:r>
      <w:r w:rsidR="00663921">
        <w:t xml:space="preserve">by a dynamic and complex feedback between </w:t>
      </w:r>
      <w:r w:rsidR="00125567">
        <w:t>phenotypic plasticity and local adaptation</w:t>
      </w:r>
      <w:r w:rsidR="00E07616">
        <w:t xml:space="preserve"> </w:t>
      </w:r>
      <w:r w:rsidR="00663921" w:rsidRPr="00663921">
        <w:t>(</w:t>
      </w:r>
      <w:commentRangeStart w:id="731"/>
      <w:r w:rsidR="00663921" w:rsidRPr="00663921">
        <w:t>Kinnison &amp; Hairston 2007</w:t>
      </w:r>
      <w:commentRangeEnd w:id="731"/>
      <w:r w:rsidR="00663921" w:rsidRPr="00663921">
        <w:commentReference w:id="731"/>
      </w:r>
      <w:r w:rsidR="00663921" w:rsidRPr="00663921">
        <w:t>)</w:t>
      </w:r>
      <w:ins w:id="732" w:author="EDUARDO FERNANDEZ PASCUAL" w:date="2024-01-17T12:53:00Z">
        <w:r w:rsidR="00DD471B">
          <w:t xml:space="preserve">, and </w:t>
        </w:r>
      </w:ins>
      <w:del w:id="733" w:author="EDUARDO FERNANDEZ PASCUAL" w:date="2024-01-17T12:53:00Z">
        <w:r w:rsidR="005F3596" w:rsidDel="00DD471B">
          <w:delText xml:space="preserve"> however </w:delText>
        </w:r>
      </w:del>
      <w:r w:rsidR="005F3596">
        <w:t>previous studies showed that adaptive evolution of phenotypic plasticity is possible in nature, even at small spatial scales (</w:t>
      </w:r>
      <w:r w:rsidR="005F3596" w:rsidRPr="005F3596">
        <w:rPr>
          <w:highlight w:val="yellow"/>
        </w:rPr>
        <w:t>van Keunen 2005, add reference</w:t>
      </w:r>
      <w:r w:rsidR="005F3596">
        <w:t>)</w:t>
      </w:r>
      <w:r w:rsidR="00663921" w:rsidRPr="00663921">
        <w:t>. To disen</w:t>
      </w:r>
      <w:r w:rsidR="00663921">
        <w:t>tangl</w:t>
      </w:r>
      <w:r w:rsidR="00663921" w:rsidRPr="00663921">
        <w:t>e their effects</w:t>
      </w:r>
      <w:r w:rsidR="00876E14" w:rsidRPr="00E37898">
        <w:t xml:space="preserve">, </w:t>
      </w:r>
      <w:r w:rsidR="00A0765E">
        <w:t xml:space="preserve">reciprocal and </w:t>
      </w:r>
      <w:r w:rsidR="00876E14" w:rsidRPr="00E37898">
        <w:t xml:space="preserve">common garden </w:t>
      </w:r>
      <w:r w:rsidR="00A0765E">
        <w:lastRenderedPageBreak/>
        <w:t xml:space="preserve">experiments </w:t>
      </w:r>
      <w:r w:rsidR="00876E14" w:rsidRPr="00E37898">
        <w:t xml:space="preserve">are needed </w:t>
      </w:r>
      <w:r w:rsidR="00A0765E" w:rsidRPr="00A0765E">
        <w:t xml:space="preserve">(e.g., </w:t>
      </w:r>
      <w:commentRangeStart w:id="734"/>
      <w:r w:rsidR="00A0765E" w:rsidRPr="00A0765E">
        <w:t>Potvin &amp; Tousignant 1996</w:t>
      </w:r>
      <w:commentRangeEnd w:id="734"/>
      <w:r w:rsidR="00A0765E" w:rsidRPr="00A0765E">
        <w:commentReference w:id="734"/>
      </w:r>
      <w:r w:rsidR="00A0765E" w:rsidRPr="00A0765E">
        <w:t>)</w:t>
      </w:r>
      <w:r w:rsidR="00876E14" w:rsidRPr="00E37898">
        <w:t xml:space="preserve">. </w:t>
      </w:r>
      <w:r w:rsidR="00F73DCF" w:rsidRPr="00E37898">
        <w:t xml:space="preserve">Nevertheless, </w:t>
      </w:r>
      <w:r w:rsidR="00F73DCF">
        <w:t xml:space="preserve">what is clear is that subpopulation </w:t>
      </w:r>
      <w:r w:rsidR="00F73DCF" w:rsidRPr="00E37898">
        <w:t xml:space="preserve">differences </w:t>
      </w:r>
      <w:r w:rsidR="00196B22">
        <w:t xml:space="preserve">in our study area </w:t>
      </w:r>
      <w:r w:rsidR="00F73DCF" w:rsidRPr="00E37898">
        <w:t>do not follow a random pattern</w:t>
      </w:r>
      <w:r w:rsidR="00F73DCF">
        <w:t xml:space="preserve">. </w:t>
      </w:r>
      <w:r w:rsidR="00E5327B">
        <w:t xml:space="preserve">This </w:t>
      </w:r>
      <w:r w:rsidR="005D380A">
        <w:t>is in line</w:t>
      </w:r>
      <w:r w:rsidR="00E5327B">
        <w:t xml:space="preserve"> with s</w:t>
      </w:r>
      <w:r w:rsidR="00C75CE1" w:rsidRPr="00A4517E">
        <w:t>everal studies in alpine areas</w:t>
      </w:r>
      <w:r w:rsidR="00884F2C">
        <w:t xml:space="preserve"> which</w:t>
      </w:r>
      <w:r w:rsidR="00C75CE1" w:rsidRPr="00A4517E">
        <w:t xml:space="preserve"> suggest that local adaptation processes are taking place in the seed regeneration niche (</w:t>
      </w:r>
      <w:r w:rsidR="00C75CE1" w:rsidRPr="00A4517E">
        <w:rPr>
          <w:highlight w:val="yellow"/>
        </w:rPr>
        <w:t>Giménez-Benavides et al., 2007; Kim &amp; Donohue, 2013; Mondoni et al., 2009</w:t>
      </w:r>
      <w:r w:rsidR="00C75CE1" w:rsidRPr="00A4517E">
        <w:t>)</w:t>
      </w:r>
      <w:r w:rsidR="00C75CE1">
        <w:t xml:space="preserve">. </w:t>
      </w:r>
      <w:r w:rsidR="005D380A" w:rsidRPr="001671B7">
        <w:rPr>
          <w:strike/>
          <w:rPrChange w:id="735" w:author="EDUARDO FERNANDEZ PASCUAL" w:date="2024-01-17T12:54:00Z">
            <w:rPr/>
          </w:rPrChange>
        </w:rPr>
        <w:t>Other investigations showed</w:t>
      </w:r>
      <w:r w:rsidR="00E04636" w:rsidRPr="001671B7">
        <w:rPr>
          <w:strike/>
          <w:rPrChange w:id="736" w:author="EDUARDO FERNANDEZ PASCUAL" w:date="2024-01-17T12:54:00Z">
            <w:rPr/>
          </w:rPrChange>
        </w:rPr>
        <w:t xml:space="preserve"> </w:t>
      </w:r>
      <w:r w:rsidR="00FD7FE4" w:rsidRPr="001671B7">
        <w:rPr>
          <w:strike/>
          <w:rPrChange w:id="737" w:author="EDUARDO FERNANDEZ PASCUAL" w:date="2024-01-17T12:54:00Z">
            <w:rPr/>
          </w:rPrChange>
        </w:rPr>
        <w:t>local adaptation</w:t>
      </w:r>
      <w:r w:rsidR="005D380A" w:rsidRPr="001671B7">
        <w:rPr>
          <w:strike/>
          <w:rPrChange w:id="738" w:author="EDUARDO FERNANDEZ PASCUAL" w:date="2024-01-17T12:54:00Z">
            <w:rPr/>
          </w:rPrChange>
        </w:rPr>
        <w:t xml:space="preserve"> where</w:t>
      </w:r>
      <w:r w:rsidR="00FD7FE4" w:rsidRPr="001671B7">
        <w:rPr>
          <w:strike/>
          <w:rPrChange w:id="739" w:author="EDUARDO FERNANDEZ PASCUAL" w:date="2024-01-17T12:54:00Z">
            <w:rPr/>
          </w:rPrChange>
        </w:rPr>
        <w:t xml:space="preserve"> </w:t>
      </w:r>
      <w:r w:rsidR="00D152BB" w:rsidRPr="001671B7">
        <w:rPr>
          <w:strike/>
          <w:rPrChange w:id="740" w:author="EDUARDO FERNANDEZ PASCUAL" w:date="2024-01-17T12:54:00Z">
            <w:rPr/>
          </w:rPrChange>
        </w:rPr>
        <w:t xml:space="preserve">seeds from drier ecotones had </w:t>
      </w:r>
      <w:r w:rsidR="005D380A" w:rsidRPr="001671B7">
        <w:rPr>
          <w:strike/>
          <w:rPrChange w:id="741" w:author="EDUARDO FERNANDEZ PASCUAL" w:date="2024-01-17T12:54:00Z">
            <w:rPr/>
          </w:rPrChange>
        </w:rPr>
        <w:t xml:space="preserve">a </w:t>
      </w:r>
      <w:r w:rsidR="00D152BB" w:rsidRPr="001671B7">
        <w:rPr>
          <w:strike/>
          <w:rPrChange w:id="742" w:author="EDUARDO FERNANDEZ PASCUAL" w:date="2024-01-17T12:54:00Z">
            <w:rPr/>
          </w:rPrChange>
        </w:rPr>
        <w:t>slower a</w:t>
      </w:r>
      <w:r w:rsidR="00C864A4" w:rsidRPr="001671B7">
        <w:rPr>
          <w:strike/>
          <w:rPrChange w:id="743" w:author="EDUARDO FERNANDEZ PASCUAL" w:date="2024-01-17T12:54:00Z">
            <w:rPr/>
          </w:rPrChange>
        </w:rPr>
        <w:t>nd</w:t>
      </w:r>
      <w:r w:rsidR="00D152BB" w:rsidRPr="001671B7">
        <w:rPr>
          <w:strike/>
          <w:rPrChange w:id="744" w:author="EDUARDO FERNANDEZ PASCUAL" w:date="2024-01-17T12:54:00Z">
            <w:rPr/>
          </w:rPrChange>
        </w:rPr>
        <w:t xml:space="preserve"> lower germination t</w:t>
      </w:r>
      <w:r w:rsidR="00843195" w:rsidRPr="001671B7">
        <w:rPr>
          <w:strike/>
          <w:rPrChange w:id="745" w:author="EDUARDO FERNANDEZ PASCUAL" w:date="2024-01-17T12:54:00Z">
            <w:rPr/>
          </w:rPrChange>
        </w:rPr>
        <w:t>han landraces from wetter environments</w:t>
      </w:r>
      <w:r w:rsidR="00E229BE" w:rsidRPr="001671B7">
        <w:rPr>
          <w:strike/>
          <w:rPrChange w:id="746" w:author="EDUARDO FERNANDEZ PASCUAL" w:date="2024-01-17T12:54:00Z">
            <w:rPr/>
          </w:rPrChange>
        </w:rPr>
        <w:t xml:space="preserve"> </w:t>
      </w:r>
      <w:r w:rsidR="00E229BE" w:rsidRPr="001671B7">
        <w:rPr>
          <w:strike/>
          <w:rPrChange w:id="747" w:author="EDUARDO FERNANDEZ PASCUAL" w:date="2024-01-17T12:54:00Z">
            <w:rPr/>
          </w:rPrChange>
        </w:rPr>
        <w:fldChar w:fldCharType="begin" w:fldLock="1"/>
      </w:r>
      <w:r w:rsidR="00283EC1" w:rsidRPr="001671B7">
        <w:rPr>
          <w:strike/>
          <w:rPrChange w:id="748" w:author="EDUARDO FERNANDEZ PASCUAL" w:date="2024-01-17T12:54:00Z">
            <w:rPr/>
          </w:rPrChange>
        </w:rPr>
        <w:instrText>ADDIN CSL_CITATION {"citationItems":[{"id":"ITEM-1","itemData":{"DOI":"10.1371/journal.pone.0236001","ISBN":"1111111111","ISSN":"19326203","PMID":"33196641","abstract":"Responses to drought within a single species may vary based on plant developmental stage, drought severity, and the avoidance or tolerance mechanisms employed. Early drought stress can restrict emergence and seedling growth. Thus, in areas where water availability is limited, rapid germination leading to early plant establishment may be beneficial. Alternatively, germination without sufficient water to support the seedling may lead to early senescence, so reduced germination under low moisture conditions may be adaptive at the level of the population. We studied the germination response to osmotic stress of diverse chile pepper germplasm collected in southern Mexico from varied ecozones, cultivation systems, and of named landraces. Drought stress was simulated using polyethylene glycol solutions. Overall, survival time analysis revealed delayed germination at the 20% concentration of PEG across all ecozones. The effect was most pronounced in the genotypes from hotter, drier ecozones. Additionally, accessions from wetter and cooler ecozones had the fastest rate of germination. Moreover, accessions of the landraces Costeño Rojo and Tusta germinated more slowly and incompletely if sourced from a drier ecozone than a wetter one, indicating that slower, reduced germination under drought stress may be an adaptive avoidance mechanism. Significant differences were also observed between named landraces, with more domesticated types from intensive cultivation systems nearly always germinating faster than small-fruited backyard- or wild-types, perhaps due to the fact that the smaller-fruited accessions may have undergone less selection. Thus, we conclude that there is evidence of local adaptation to both ecozone of origin and source cultivation system in germination characteristics of diverse chile peppers.","author":[{"dropping-particle":"","family":"Bernau","given":"Vivian M.","non-dropping-particle":"","parse-names":false,"suffix":""},{"dropping-particle":"","family":"Barbolla","given":"Lev Jardón","non-dropping-particle":"","parse-names":false,"suffix":""},{"dropping-particle":"","family":"McHale","given":"Leah K.","non-dropping-particle":"","parse-names":false,"suffix":""},{"dropping-particle":"","family":"Mercer","given":"Kristin L.","non-dropping-particle":"","parse-names":false,"suffix":""}],"container-title":"PLoS ONE","id":"ITEM-1","issue":"11 November","issued":{"date-parts":[["2020"]]},"page":"1-19","title":"Germination response of diverse wild and landrace chile peppers (Capsicum spp.) under drought stress simulated with polyethylene glycol","type":"article-journal","volume":"15"},"uris":["http://www.mendeley.com/documents/?uuid=016a188a-604c-4186-a263-9f44d51a4bb9"]}],"mendeley":{"formattedCitation":"(Bernau et al. 2020)","plainTextFormattedCitation":"(Bernau et al. 2020)","previouslyFormattedCitation":"(Bernau et al. 2020)"},"properties":{"noteIndex":0},"schema":"https://github.com/citation-style-language/schema/raw/master/csl-citation.json"}</w:instrText>
      </w:r>
      <w:r w:rsidR="00E229BE" w:rsidRPr="001671B7">
        <w:rPr>
          <w:strike/>
          <w:rPrChange w:id="749" w:author="EDUARDO FERNANDEZ PASCUAL" w:date="2024-01-17T12:54:00Z">
            <w:rPr/>
          </w:rPrChange>
        </w:rPr>
        <w:fldChar w:fldCharType="separate"/>
      </w:r>
      <w:r w:rsidR="00E229BE" w:rsidRPr="001671B7">
        <w:rPr>
          <w:strike/>
          <w:noProof/>
          <w:rPrChange w:id="750" w:author="EDUARDO FERNANDEZ PASCUAL" w:date="2024-01-17T12:54:00Z">
            <w:rPr>
              <w:noProof/>
            </w:rPr>
          </w:rPrChange>
        </w:rPr>
        <w:t>(Bernau et al. 2020)</w:t>
      </w:r>
      <w:r w:rsidR="00E229BE" w:rsidRPr="001671B7">
        <w:rPr>
          <w:strike/>
          <w:rPrChange w:id="751" w:author="EDUARDO FERNANDEZ PASCUAL" w:date="2024-01-17T12:54:00Z">
            <w:rPr/>
          </w:rPrChange>
        </w:rPr>
        <w:fldChar w:fldCharType="end"/>
      </w:r>
      <w:r w:rsidR="005D380A" w:rsidRPr="001671B7">
        <w:rPr>
          <w:strike/>
          <w:rPrChange w:id="752" w:author="EDUARDO FERNANDEZ PASCUAL" w:date="2024-01-17T12:54:00Z">
            <w:rPr/>
          </w:rPrChange>
        </w:rPr>
        <w:t>,</w:t>
      </w:r>
      <w:r w:rsidR="00C864A4" w:rsidRPr="001671B7">
        <w:rPr>
          <w:strike/>
          <w:rPrChange w:id="753" w:author="EDUARDO FERNANDEZ PASCUAL" w:date="2024-01-17T12:54:00Z">
            <w:rPr/>
          </w:rPrChange>
        </w:rPr>
        <w:t xml:space="preserve"> </w:t>
      </w:r>
      <w:commentRangeStart w:id="754"/>
      <w:r w:rsidR="00C864A4" w:rsidRPr="001671B7">
        <w:rPr>
          <w:strike/>
          <w:rPrChange w:id="755" w:author="EDUARDO FERNANDEZ PASCUAL" w:date="2024-01-17T12:54:00Z">
            <w:rPr/>
          </w:rPrChange>
        </w:rPr>
        <w:t>in</w:t>
      </w:r>
      <w:r w:rsidR="00A27181" w:rsidRPr="001671B7">
        <w:rPr>
          <w:strike/>
          <w:rPrChange w:id="756" w:author="EDUARDO FERNANDEZ PASCUAL" w:date="2024-01-17T12:54:00Z">
            <w:rPr/>
          </w:rPrChange>
        </w:rPr>
        <w:t xml:space="preserve"> opposit</w:t>
      </w:r>
      <w:r w:rsidR="00C864A4" w:rsidRPr="001671B7">
        <w:rPr>
          <w:strike/>
          <w:rPrChange w:id="757" w:author="EDUARDO FERNANDEZ PASCUAL" w:date="2024-01-17T12:54:00Z">
            <w:rPr/>
          </w:rPrChange>
        </w:rPr>
        <w:t>ion</w:t>
      </w:r>
      <w:r w:rsidR="00A27181" w:rsidRPr="001671B7">
        <w:rPr>
          <w:strike/>
          <w:rPrChange w:id="758" w:author="EDUARDO FERNANDEZ PASCUAL" w:date="2024-01-17T12:54:00Z">
            <w:rPr/>
          </w:rPrChange>
        </w:rPr>
        <w:t xml:space="preserve"> to our results where seed from drier/warmer subpopulations </w:t>
      </w:r>
      <w:r w:rsidR="009A0102" w:rsidRPr="001671B7">
        <w:rPr>
          <w:strike/>
          <w:rPrChange w:id="759" w:author="EDUARDO FERNANDEZ PASCUAL" w:date="2024-01-17T12:54:00Z">
            <w:rPr/>
          </w:rPrChange>
        </w:rPr>
        <w:t xml:space="preserve">had </w:t>
      </w:r>
      <w:r w:rsidR="005D380A" w:rsidRPr="001671B7">
        <w:rPr>
          <w:strike/>
          <w:rPrChange w:id="760" w:author="EDUARDO FERNANDEZ PASCUAL" w:date="2024-01-17T12:54:00Z">
            <w:rPr/>
          </w:rPrChange>
        </w:rPr>
        <w:t xml:space="preserve">a </w:t>
      </w:r>
      <w:r w:rsidR="009A0102" w:rsidRPr="001671B7">
        <w:rPr>
          <w:strike/>
          <w:rPrChange w:id="761" w:author="EDUARDO FERNANDEZ PASCUAL" w:date="2024-01-17T12:54:00Z">
            <w:rPr/>
          </w:rPrChange>
        </w:rPr>
        <w:t xml:space="preserve">faster </w:t>
      </w:r>
      <w:r w:rsidR="00936948" w:rsidRPr="001671B7">
        <w:rPr>
          <w:strike/>
          <w:rPrChange w:id="762" w:author="EDUARDO FERNANDEZ PASCUAL" w:date="2024-01-17T12:54:00Z">
            <w:rPr/>
          </w:rPrChange>
        </w:rPr>
        <w:t xml:space="preserve">and higher </w:t>
      </w:r>
      <w:r w:rsidR="009A0102" w:rsidRPr="001671B7">
        <w:rPr>
          <w:strike/>
          <w:rPrChange w:id="763" w:author="EDUARDO FERNANDEZ PASCUAL" w:date="2024-01-17T12:54:00Z">
            <w:rPr/>
          </w:rPrChange>
        </w:rPr>
        <w:t>germination</w:t>
      </w:r>
      <w:commentRangeEnd w:id="754"/>
      <w:r w:rsidR="001671B7">
        <w:rPr>
          <w:rStyle w:val="Refdecomentario"/>
        </w:rPr>
        <w:commentReference w:id="754"/>
      </w:r>
      <w:r w:rsidR="009A0102" w:rsidRPr="001671B7">
        <w:rPr>
          <w:strike/>
          <w:rPrChange w:id="764" w:author="EDUARDO FERNANDEZ PASCUAL" w:date="2024-01-17T12:54:00Z">
            <w:rPr/>
          </w:rPrChange>
        </w:rPr>
        <w:t>.</w:t>
      </w:r>
      <w:r w:rsidR="009A0102">
        <w:t xml:space="preserve"> </w:t>
      </w:r>
    </w:p>
    <w:p w14:paraId="0C9FB49F" w14:textId="5143A658" w:rsidR="00C63C78" w:rsidDel="00A27CD5" w:rsidRDefault="009955A3" w:rsidP="00C75CE1">
      <w:pPr>
        <w:spacing w:line="360" w:lineRule="auto"/>
        <w:ind w:firstLine="709"/>
        <w:jc w:val="both"/>
        <w:rPr>
          <w:del w:id="765" w:author="EDUARDO FERNANDEZ PASCUAL" w:date="2024-01-17T13:03:00Z"/>
        </w:rPr>
      </w:pPr>
      <w:del w:id="766" w:author="EDUARDO FERNANDEZ PASCUAL" w:date="2024-01-17T13:03:00Z">
        <w:r w:rsidDel="00A27CD5">
          <w:delText xml:space="preserve">Seed mass has been </w:delText>
        </w:r>
        <w:r w:rsidR="00EA6C48" w:rsidDel="00A27CD5">
          <w:delText xml:space="preserve">previously </w:delText>
        </w:r>
        <w:r w:rsidR="00A10BBC" w:rsidDel="00A27CD5">
          <w:delText xml:space="preserve">studied in </w:delText>
        </w:r>
        <w:r w:rsidR="00EA6C48" w:rsidDel="00A27CD5">
          <w:delText>associat</w:delText>
        </w:r>
        <w:r w:rsidR="00A10BBC" w:rsidDel="00A27CD5">
          <w:delText>ion</w:delText>
        </w:r>
        <w:r w:rsidR="00EA6C48" w:rsidDel="00A27CD5">
          <w:delText xml:space="preserve"> with responses to drought. Nevertheless, </w:delText>
        </w:r>
        <w:r w:rsidR="00BF4B5F" w:rsidDel="00A27CD5">
          <w:delText>there are contradictory evidence</w:delText>
        </w:r>
        <w:r w:rsidR="006A130F" w:rsidDel="00A27CD5">
          <w:delText>s</w:delText>
        </w:r>
        <w:r w:rsidR="00BF4B5F" w:rsidDel="00A27CD5">
          <w:delText>: some studies found that small seeds responded better to water stress (</w:delText>
        </w:r>
        <w:commentRangeStart w:id="767"/>
        <w:r w:rsidR="009374DB" w:rsidRPr="002C52AC" w:rsidDel="00A27CD5">
          <w:rPr>
            <w:highlight w:val="yellow"/>
          </w:rPr>
          <w:delText>Kikuzawa &amp;Koyoma 1999</w:delText>
        </w:r>
        <w:commentRangeEnd w:id="767"/>
        <w:r w:rsidR="009374DB" w:rsidRPr="002C52AC" w:rsidDel="00A27CD5">
          <w:rPr>
            <w:rStyle w:val="Refdecomentario"/>
            <w:highlight w:val="yellow"/>
          </w:rPr>
          <w:commentReference w:id="767"/>
        </w:r>
        <w:r w:rsidR="009374DB" w:rsidDel="00A27CD5">
          <w:delText xml:space="preserve">, </w:delText>
        </w:r>
        <w:commentRangeStart w:id="768"/>
        <w:r w:rsidR="00FD06D9" w:rsidRPr="002C52AC" w:rsidDel="00A27CD5">
          <w:rPr>
            <w:highlight w:val="yellow"/>
          </w:rPr>
          <w:delText>Merino-Martín et al. (2017</w:delText>
        </w:r>
        <w:commentRangeEnd w:id="768"/>
        <w:r w:rsidR="00FD06D9" w:rsidRPr="002C52AC" w:rsidDel="00A27CD5">
          <w:rPr>
            <w:rStyle w:val="Refdecomentario"/>
            <w:highlight w:val="yellow"/>
          </w:rPr>
          <w:commentReference w:id="768"/>
        </w:r>
        <w:r w:rsidR="00135BCD" w:rsidDel="00A27CD5">
          <w:delText>, Gya 2023</w:delText>
        </w:r>
        <w:r w:rsidR="00BF4B5F" w:rsidDel="00A27CD5">
          <w:delText>) while others found the opposite results</w:delText>
        </w:r>
      </w:del>
      <w:del w:id="769" w:author="EDUARDO FERNANDEZ PASCUAL" w:date="2024-01-17T12:55:00Z">
        <w:r w:rsidR="00BF4B5F" w:rsidDel="00E67A14">
          <w:delText xml:space="preserve"> </w:delText>
        </w:r>
      </w:del>
      <w:del w:id="770" w:author="EDUARDO FERNANDEZ PASCUAL" w:date="2024-01-17T13:03:00Z">
        <w:r w:rsidR="00BF4B5F" w:rsidDel="00A27CD5">
          <w:delText>with large seeds being</w:delText>
        </w:r>
        <w:r w:rsidR="00187601" w:rsidDel="00A27CD5">
          <w:delText xml:space="preserve"> more </w:delText>
        </w:r>
        <w:r w:rsidR="00731F4F" w:rsidDel="00A27CD5">
          <w:delText>successful</w:delText>
        </w:r>
        <w:r w:rsidR="00187601" w:rsidDel="00A27CD5">
          <w:delText xml:space="preserve"> at germination in water stress (</w:delText>
        </w:r>
        <w:commentRangeStart w:id="771"/>
        <w:r w:rsidR="0038277F" w:rsidRPr="002C52AC" w:rsidDel="00A27CD5">
          <w:rPr>
            <w:highlight w:val="yellow"/>
          </w:rPr>
          <w:delText>Kidson &amp; Westoby (2000</w:delText>
        </w:r>
        <w:commentRangeEnd w:id="771"/>
        <w:r w:rsidR="0038277F" w:rsidRPr="002C52AC" w:rsidDel="00A27CD5">
          <w:rPr>
            <w:rStyle w:val="Refdecomentario"/>
            <w:highlight w:val="yellow"/>
          </w:rPr>
          <w:commentReference w:id="771"/>
        </w:r>
        <w:r w:rsidR="00D17C61" w:rsidDel="00A27CD5">
          <w:delText xml:space="preserve">, </w:delText>
        </w:r>
        <w:r w:rsidR="00FF04A2" w:rsidRPr="003C78ED" w:rsidDel="00A27CD5">
          <w:fldChar w:fldCharType="begin" w:fldLock="1"/>
        </w:r>
        <w:r w:rsidR="007616D9" w:rsidRPr="003C78ED" w:rsidDel="00A27CD5">
          <w:del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delInstrText>
        </w:r>
        <w:r w:rsidR="00FF04A2" w:rsidRPr="003C78ED" w:rsidDel="00A27CD5">
          <w:fldChar w:fldCharType="separate"/>
        </w:r>
        <w:r w:rsidR="00FF04A2" w:rsidRPr="003C78ED" w:rsidDel="00A27CD5">
          <w:rPr>
            <w:noProof/>
          </w:rPr>
          <w:delText>(Gelviz-Gelvez et al. 2020)</w:delText>
        </w:r>
        <w:r w:rsidR="00FF04A2" w:rsidRPr="003C78ED" w:rsidDel="00A27CD5">
          <w:fldChar w:fldCharType="end"/>
        </w:r>
      </w:del>
      <w:del w:id="772" w:author="EDUARDO FERNANDEZ PASCUAL" w:date="2024-01-17T12:56:00Z">
        <w:r w:rsidR="00AD320D" w:rsidRPr="003C78ED" w:rsidDel="003F4A10">
          <w:delText xml:space="preserve"> or </w:delText>
        </w:r>
        <w:r w:rsidR="006A130F" w:rsidDel="003F4A10">
          <w:delText xml:space="preserve">even </w:delText>
        </w:r>
        <w:r w:rsidR="00AD320D" w:rsidRPr="003C78ED" w:rsidDel="003F4A10">
          <w:delText>no differences</w:delText>
        </w:r>
        <w:r w:rsidR="00AD320D" w:rsidRPr="00FF04A2" w:rsidDel="003F4A10">
          <w:rPr>
            <w:lang w:val="es-ES"/>
          </w:rPr>
          <w:delText xml:space="preserve"> </w:delText>
        </w:r>
        <w:r w:rsidR="007616D9" w:rsidDel="003F4A10">
          <w:rPr>
            <w:lang w:val="es-ES"/>
          </w:rPr>
          <w:fldChar w:fldCharType="begin" w:fldLock="1"/>
        </w:r>
        <w:r w:rsidR="00AE20DE" w:rsidDel="003F4A10">
          <w:rPr>
            <w:lang w:val="es-ES"/>
          </w:rPr>
          <w:del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gradient","type":"article-journal","volume":"13"},"uris":["http://www.mendeley.com/documents/?uuid=d430eed1-8d7f-4028-b428-dcf140fd3181"]},{"id":"ITEM-2","itemData":{"DOI":"10.1002/ece3.4909","ISSN":"20457758","abstract":"Investigating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w:delInstrText>
        </w:r>
        <w:r w:rsidR="00AE20DE" w:rsidRPr="00FF79B3" w:rsidDel="003F4A10">
          <w:delInstrText>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Evolution","id":"ITEM-2","issue":"4","issued":{"date-parts":[["2019"]]},"page":"2149-2159","title":"Seed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 Gya et al. 2023)","plainTextFormattedCitation":"(Yi et al. 2019; Gya et al. 2023)","previouslyFormattedCitation":"(Yi et al. 2019; Gya et al. 2023)"},"properties":{"noteIndex":0},"schema":"https://github.com/citation-style-language/schema/raw/master/csl-citation.json"}</w:delInstrText>
        </w:r>
        <w:r w:rsidR="007616D9" w:rsidDel="003F4A10">
          <w:rPr>
            <w:lang w:val="es-ES"/>
          </w:rPr>
          <w:fldChar w:fldCharType="separate"/>
        </w:r>
        <w:r w:rsidR="007616D9" w:rsidRPr="00FF79B3" w:rsidDel="003F4A10">
          <w:rPr>
            <w:noProof/>
          </w:rPr>
          <w:delText>(Yi et al. 2019; Gya et al. 2023)</w:delText>
        </w:r>
        <w:r w:rsidR="007616D9" w:rsidDel="003F4A10">
          <w:rPr>
            <w:lang w:val="es-ES"/>
          </w:rPr>
          <w:fldChar w:fldCharType="end"/>
        </w:r>
      </w:del>
      <w:del w:id="773" w:author="EDUARDO FERNANDEZ PASCUAL" w:date="2024-01-17T13:03:00Z">
        <w:r w:rsidR="007616D9" w:rsidRPr="00FF79B3" w:rsidDel="00A27CD5">
          <w:delText xml:space="preserve">. </w:delText>
        </w:r>
        <w:r w:rsidR="00C034CD" w:rsidDel="00A27CD5">
          <w:delText xml:space="preserve">Our results </w:delText>
        </w:r>
      </w:del>
      <w:del w:id="774" w:author="EDUARDO FERNANDEZ PASCUAL" w:date="2024-01-17T12:56:00Z">
        <w:r w:rsidR="006A130F" w:rsidDel="003F4A10">
          <w:delText>in</w:delText>
        </w:r>
      </w:del>
      <w:del w:id="775" w:author="EDUARDO FERNANDEZ PASCUAL" w:date="2024-01-17T13:03:00Z">
        <w:r w:rsidR="00C034CD" w:rsidDel="00A27CD5">
          <w:delText xml:space="preserve"> </w:delText>
        </w:r>
        <w:r w:rsidR="00C034CD" w:rsidRPr="006A130F" w:rsidDel="00A27CD5">
          <w:rPr>
            <w:i/>
          </w:rPr>
          <w:delText>D</w:delText>
        </w:r>
        <w:r w:rsidR="00114B8D" w:rsidRPr="006A130F" w:rsidDel="00A27CD5">
          <w:rPr>
            <w:i/>
          </w:rPr>
          <w:delText xml:space="preserve">. langeanus </w:delText>
        </w:r>
        <w:r w:rsidR="00114B8D" w:rsidDel="00A27CD5">
          <w:delText xml:space="preserve">indicate </w:delText>
        </w:r>
      </w:del>
      <w:del w:id="776" w:author="EDUARDO FERNANDEZ PASCUAL" w:date="2024-01-17T12:56:00Z">
        <w:r w:rsidR="00114B8D" w:rsidDel="003F4A10">
          <w:delText xml:space="preserve">differential </w:delText>
        </w:r>
        <w:r w:rsidR="006A130F" w:rsidDel="003F4A10">
          <w:delText>responses</w:delText>
        </w:r>
        <w:r w:rsidR="00114B8D" w:rsidDel="003F4A10">
          <w:delText xml:space="preserve"> depending on seeds storage time</w:delText>
        </w:r>
        <w:r w:rsidR="00CF30A1" w:rsidDel="003F4A10">
          <w:delText>, wi</w:delText>
        </w:r>
        <w:r w:rsidR="00114B8D" w:rsidDel="003F4A10">
          <w:delText>th fresh seeds</w:delText>
        </w:r>
        <w:r w:rsidR="00C9386F" w:rsidDel="003F4A10">
          <w:delText xml:space="preserve"> </w:delText>
        </w:r>
        <w:r w:rsidR="00CF30A1" w:rsidDel="003F4A10">
          <w:delText xml:space="preserve">no trend was detected but </w:delText>
        </w:r>
      </w:del>
      <w:del w:id="777" w:author="EDUARDO FERNANDEZ PASCUAL" w:date="2024-01-17T13:03:00Z">
        <w:r w:rsidR="00CF30A1" w:rsidDel="00A27CD5">
          <w:delText>in after ripened seeds,</w:delText>
        </w:r>
        <w:r w:rsidR="00407BDE" w:rsidDel="00A27CD5">
          <w:delText xml:space="preserve"> subpopulations with heavier seeds showed lower base water potentials, corroborating results by (</w:delText>
        </w:r>
        <w:commentRangeStart w:id="778"/>
        <w:r w:rsidR="00407BDE" w:rsidRPr="002C52AC" w:rsidDel="00A27CD5">
          <w:rPr>
            <w:highlight w:val="yellow"/>
          </w:rPr>
          <w:delText>Kidson &amp; Westoby (2000</w:delText>
        </w:r>
        <w:commentRangeEnd w:id="778"/>
        <w:r w:rsidR="00407BDE" w:rsidRPr="002C52AC" w:rsidDel="00A27CD5">
          <w:rPr>
            <w:rStyle w:val="Refdecomentario"/>
            <w:highlight w:val="yellow"/>
          </w:rPr>
          <w:commentReference w:id="778"/>
        </w:r>
        <w:r w:rsidR="00407BDE" w:rsidDel="00A27CD5">
          <w:delText xml:space="preserve">, </w:delText>
        </w:r>
        <w:r w:rsidR="00AE20DE" w:rsidDel="00A27CD5">
          <w:fldChar w:fldCharType="begin" w:fldLock="1"/>
        </w:r>
        <w:r w:rsidR="008C5A85" w:rsidDel="00A27CD5">
          <w:del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delInstrText>
        </w:r>
        <w:r w:rsidR="00AE20DE" w:rsidDel="00A27CD5">
          <w:fldChar w:fldCharType="separate"/>
        </w:r>
        <w:r w:rsidR="00AE20DE" w:rsidRPr="00AE20DE" w:rsidDel="00A27CD5">
          <w:rPr>
            <w:noProof/>
          </w:rPr>
          <w:delText>(Gelviz-Gelvez et al. 2020)</w:delText>
        </w:r>
        <w:r w:rsidR="00AE20DE" w:rsidDel="00A27CD5">
          <w:fldChar w:fldCharType="end"/>
        </w:r>
        <w:r w:rsidR="00916DBA" w:rsidDel="00A27CD5">
          <w:delText>.</w:delText>
        </w:r>
        <w:r w:rsidR="00C9386F" w:rsidDel="00A27CD5">
          <w:delText xml:space="preserve"> </w:delText>
        </w:r>
        <w:r w:rsidR="00617F10" w:rsidDel="00A27CD5">
          <w:delText xml:space="preserve">More research is needed to disentangle if there is a general role of seed size as a response to drought or if is species specific </w:delText>
        </w:r>
        <w:r w:rsidR="00617F10" w:rsidDel="00A27CD5">
          <w:fldChar w:fldCharType="begin" w:fldLock="1"/>
        </w:r>
        <w:r w:rsidR="00617F10" w:rsidDel="00A27CD5">
          <w:del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delInstrText>
        </w:r>
        <w:r w:rsidR="00617F10" w:rsidDel="00A27CD5">
          <w:fldChar w:fldCharType="separate"/>
        </w:r>
        <w:r w:rsidR="00617F10" w:rsidRPr="00FF04A2" w:rsidDel="00A27CD5">
          <w:rPr>
            <w:noProof/>
            <w:lang w:val="en-US"/>
          </w:rPr>
          <w:delText>(Gelviz-Gelvez et al. 2020)</w:delText>
        </w:r>
        <w:r w:rsidR="00617F10" w:rsidDel="00A27CD5">
          <w:fldChar w:fldCharType="end"/>
        </w:r>
        <w:r w:rsidR="006A130F" w:rsidDel="00A27CD5">
          <w:delText xml:space="preserve">. More investigations are also required to clarify if </w:delText>
        </w:r>
        <w:r w:rsidR="00617F10" w:rsidDel="00A27CD5">
          <w:delText xml:space="preserve">relationships between seed size and germination under water stress might differ among ecosystems </w:delText>
        </w:r>
        <w:r w:rsidR="00617F10" w:rsidDel="00A27CD5">
          <w:fldChar w:fldCharType="begin" w:fldLock="1"/>
        </w:r>
        <w:r w:rsidR="00617F10" w:rsidDel="00A27CD5">
          <w:del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delInstrText>
        </w:r>
        <w:r w:rsidR="00617F10" w:rsidDel="00A27CD5">
          <w:fldChar w:fldCharType="separate"/>
        </w:r>
        <w:r w:rsidR="00617F10" w:rsidRPr="00AE20DE" w:rsidDel="00A27CD5">
          <w:rPr>
            <w:noProof/>
          </w:rPr>
          <w:delText>(Yi et al. 2019)</w:delText>
        </w:r>
        <w:r w:rsidR="00617F10" w:rsidDel="00A27CD5">
          <w:fldChar w:fldCharType="end"/>
        </w:r>
        <w:r w:rsidR="00617F10" w:rsidDel="00A27CD5">
          <w:delText>.</w:delText>
        </w:r>
      </w:del>
    </w:p>
    <w:p w14:paraId="3FFEAEE7" w14:textId="2E567933" w:rsidR="00683900" w:rsidDel="00A27CD5" w:rsidRDefault="00683900" w:rsidP="002D07AE">
      <w:pPr>
        <w:spacing w:line="360" w:lineRule="auto"/>
        <w:jc w:val="both"/>
        <w:rPr>
          <w:del w:id="779" w:author="EDUARDO FERNANDEZ PASCUAL" w:date="2024-01-17T13:03:00Z"/>
        </w:rPr>
      </w:pPr>
      <w:del w:id="780" w:author="EDUARDO FERNANDEZ PASCUAL" w:date="2024-01-17T13:03:00Z">
        <w:r w:rsidDel="00A27CD5">
          <w:delText>P3: Limitations of the study:</w:delText>
        </w:r>
      </w:del>
    </w:p>
    <w:p w14:paraId="573FE0D9" w14:textId="40729E2A" w:rsidR="00A27CD5" w:rsidDel="00197905" w:rsidRDefault="003256AE" w:rsidP="00835613">
      <w:pPr>
        <w:autoSpaceDE w:val="0"/>
        <w:autoSpaceDN w:val="0"/>
        <w:adjustRightInd w:val="0"/>
        <w:spacing w:after="0" w:line="360" w:lineRule="auto"/>
        <w:ind w:firstLine="709"/>
        <w:jc w:val="both"/>
        <w:rPr>
          <w:del w:id="781" w:author="EDUARDO FERNANDEZ PASCUAL" w:date="2024-01-17T13:11:00Z"/>
          <w:moveTo w:id="782" w:author="EDUARDO FERNANDEZ PASCUAL" w:date="2024-01-17T13:03:00Z"/>
        </w:rPr>
      </w:pPr>
      <w:del w:id="783" w:author="EDUARDO FERNANDEZ PASCUAL" w:date="2024-01-17T13:04:00Z">
        <w:r w:rsidRPr="003256AE" w:rsidDel="00A27CD5">
          <w:delText>We note</w:delText>
        </w:r>
        <w:r w:rsidR="00786EB6" w:rsidRPr="003256AE" w:rsidDel="00A27CD5">
          <w:delText xml:space="preserve"> that </w:delText>
        </w:r>
        <w:r w:rsidR="002E3082" w:rsidDel="00A27CD5">
          <w:delText>a</w:delText>
        </w:r>
      </w:del>
      <w:ins w:id="784" w:author="EDUARDO FERNANDEZ PASCUAL" w:date="2024-01-17T13:04:00Z">
        <w:r w:rsidR="00A27CD5">
          <w:t>A</w:t>
        </w:r>
      </w:ins>
      <w:r w:rsidR="002E3082">
        <w:t xml:space="preserve">lthough our study </w:t>
      </w:r>
      <w:ins w:id="785" w:author="EDUARDO FERNANDEZ PASCUAL" w:date="2024-01-17T13:04:00Z">
        <w:r w:rsidR="00A27CD5">
          <w:t>demonstrates intraspecific variability in germination water potential, supporting the functional significance of this</w:t>
        </w:r>
      </w:ins>
      <w:ins w:id="786" w:author="EDUARDO FERNANDEZ PASCUAL" w:date="2024-01-17T13:05:00Z">
        <w:r w:rsidR="00A27CD5">
          <w:t xml:space="preserve"> trait, we must acknowledge some limitations to our</w:t>
        </w:r>
        <w:r w:rsidR="00835613">
          <w:t xml:space="preserve"> conclusions</w:t>
        </w:r>
      </w:ins>
      <w:del w:id="787" w:author="EDUARDO FERNANDEZ PASCUAL" w:date="2024-01-17T13:05:00Z">
        <w:r w:rsidR="002E3082" w:rsidDel="00835613">
          <w:delText>shed new insights in</w:delText>
        </w:r>
        <w:r w:rsidR="006A130F" w:rsidDel="00835613">
          <w:delText>to</w:delText>
        </w:r>
        <w:r w:rsidR="002E3082" w:rsidDel="00835613">
          <w:delText xml:space="preserve"> intraspecific germination responses in water limited alpine environments</w:delText>
        </w:r>
        <w:r w:rsidR="00AE5ED8" w:rsidDel="00835613">
          <w:delText xml:space="preserve">, </w:delText>
        </w:r>
        <w:r w:rsidR="006A2270" w:rsidDel="00835613">
          <w:delText xml:space="preserve">the conclusions are </w:delText>
        </w:r>
        <w:r w:rsidR="006A130F" w:rsidDel="00835613">
          <w:delText>still</w:delText>
        </w:r>
        <w:r w:rsidR="00AE5ED8" w:rsidDel="00835613">
          <w:delText xml:space="preserve"> </w:delText>
        </w:r>
        <w:r w:rsidR="00E6680C" w:rsidDel="00835613">
          <w:delText>preliminary and limited</w:delText>
        </w:r>
        <w:r w:rsidR="00AE5ED8" w:rsidDel="00835613">
          <w:delText xml:space="preserve"> by several</w:delText>
        </w:r>
        <w:r w:rsidR="006A2270" w:rsidDel="00835613">
          <w:delText xml:space="preserve"> conditions</w:delText>
        </w:r>
      </w:del>
      <w:r w:rsidR="006A2270">
        <w:t>.</w:t>
      </w:r>
      <w:r w:rsidR="006A130F">
        <w:t xml:space="preserve"> Firstly</w:t>
      </w:r>
      <w:r w:rsidR="00AA05D0">
        <w:t>,</w:t>
      </w:r>
      <w:r w:rsidR="00D95B0A">
        <w:t xml:space="preserve"> our </w:t>
      </w:r>
      <w:r w:rsidR="007D6DB7">
        <w:t xml:space="preserve">environmental </w:t>
      </w:r>
      <w:r w:rsidR="00D95B0A">
        <w:t xml:space="preserve">data collection is </w:t>
      </w:r>
      <w:r w:rsidR="00EE7A6E">
        <w:t>constrained to</w:t>
      </w:r>
      <w:r w:rsidR="00AB1E98">
        <w:t xml:space="preserve"> 2021- 2022 while seeds were collected in 2023</w:t>
      </w:r>
      <w:ins w:id="788" w:author="EDUARDO FERNANDEZ PASCUAL" w:date="2024-01-17T13:05:00Z">
        <w:r w:rsidR="00835613">
          <w:t>.</w:t>
        </w:r>
      </w:ins>
      <w:del w:id="789" w:author="EDUARDO FERNANDEZ PASCUAL" w:date="2024-01-17T13:05:00Z">
        <w:r w:rsidR="00AB1E98" w:rsidDel="00835613">
          <w:delText>,</w:delText>
        </w:r>
      </w:del>
      <w:r w:rsidR="00AB1E98">
        <w:t xml:space="preserve"> </w:t>
      </w:r>
      <w:del w:id="790" w:author="EDUARDO FERNANDEZ PASCUAL" w:date="2024-01-17T13:05:00Z">
        <w:r w:rsidR="00AB1E98" w:rsidDel="00835613">
          <w:delText>however w</w:delText>
        </w:r>
      </w:del>
      <w:ins w:id="791" w:author="EDUARDO FERNANDEZ PASCUAL" w:date="2024-01-17T13:05:00Z">
        <w:r w:rsidR="00835613">
          <w:t>W</w:t>
        </w:r>
      </w:ins>
      <w:r w:rsidR="00AB1E98">
        <w:t xml:space="preserve">e assume that relative differences between </w:t>
      </w:r>
      <w:r w:rsidR="00AA05D0">
        <w:t>subpopulations</w:t>
      </w:r>
      <w:r w:rsidR="00AB1E98">
        <w:t xml:space="preserve"> remain constant across years</w:t>
      </w:r>
      <w:ins w:id="792" w:author="EDUARDO FERNANDEZ PASCUAL" w:date="2024-01-17T13:06:00Z">
        <w:r w:rsidR="00B232F0">
          <w:t>,</w:t>
        </w:r>
      </w:ins>
      <w:r w:rsidR="00AB1E98">
        <w:t xml:space="preserve"> and </w:t>
      </w:r>
      <w:del w:id="793" w:author="EDUARDO FERNANDEZ PASCUAL" w:date="2024-01-17T13:06:00Z">
        <w:r w:rsidR="006A130F" w:rsidDel="00B232F0">
          <w:delText>i</w:delText>
        </w:r>
      </w:del>
      <w:ins w:id="794" w:author="EDUARDO FERNANDEZ PASCUAL" w:date="2024-01-17T13:06:00Z">
        <w:r w:rsidR="00B232F0">
          <w:t>that our GDD measures are</w:t>
        </w:r>
      </w:ins>
      <w:del w:id="795" w:author="EDUARDO FERNANDEZ PASCUAL" w:date="2024-01-17T13:06:00Z">
        <w:r w:rsidR="006A130F" w:rsidDel="00B232F0">
          <w:delText xml:space="preserve">t </w:delText>
        </w:r>
        <w:r w:rsidR="00AB1E98" w:rsidDel="00B232F0">
          <w:delText>is</w:delText>
        </w:r>
      </w:del>
      <w:r w:rsidR="00AB1E98">
        <w:t xml:space="preserve"> </w:t>
      </w:r>
      <w:r w:rsidR="00E54A69">
        <w:t xml:space="preserve">a valuable </w:t>
      </w:r>
      <w:del w:id="796" w:author="EDUARDO FERNANDEZ PASCUAL" w:date="2024-01-17T13:06:00Z">
        <w:r w:rsidR="00E54A69" w:rsidDel="00B232F0">
          <w:delText xml:space="preserve">indication </w:delText>
        </w:r>
      </w:del>
      <w:ins w:id="797" w:author="EDUARDO FERNANDEZ PASCUAL" w:date="2024-01-17T13:06:00Z">
        <w:r w:rsidR="00B232F0">
          <w:t>proxy for the environmental</w:t>
        </w:r>
      </w:ins>
      <w:del w:id="798" w:author="EDUARDO FERNANDEZ PASCUAL" w:date="2024-01-17T13:06:00Z">
        <w:r w:rsidR="00E54A69" w:rsidDel="00B232F0">
          <w:delText>of</w:delText>
        </w:r>
      </w:del>
      <w:r w:rsidR="00E54A69">
        <w:t xml:space="preserve"> </w:t>
      </w:r>
      <w:del w:id="799" w:author="EDUARDO FERNANDEZ PASCUAL" w:date="2024-01-17T13:06:00Z">
        <w:r w:rsidR="00E54A69" w:rsidDel="00B232F0">
          <w:delText xml:space="preserve">the </w:delText>
        </w:r>
      </w:del>
      <w:proofErr w:type="spellStart"/>
      <w:r w:rsidR="00E54A69">
        <w:t>thermicity</w:t>
      </w:r>
      <w:proofErr w:type="spellEnd"/>
      <w:ins w:id="800" w:author="EDUARDO FERNANDEZ PASCUAL" w:date="2024-01-17T13:06:00Z">
        <w:r w:rsidR="00B232F0">
          <w:t>-drought</w:t>
        </w:r>
      </w:ins>
      <w:r w:rsidR="00E54A69">
        <w:t xml:space="preserve"> gradient. </w:t>
      </w:r>
      <w:del w:id="801" w:author="EDUARDO FERNANDEZ PASCUAL" w:date="2024-01-17T13:06:00Z">
        <w:r w:rsidR="00E54A69" w:rsidDel="00FD2502">
          <w:delText xml:space="preserve">In addition, we use two different </w:delText>
        </w:r>
        <w:r w:rsidR="00EE7A6E" w:rsidDel="00FD2502">
          <w:delText>type</w:delText>
        </w:r>
        <w:r w:rsidR="003054EE" w:rsidDel="00FD2502">
          <w:delText>s</w:delText>
        </w:r>
        <w:r w:rsidR="00EE7A6E" w:rsidDel="00FD2502">
          <w:delText xml:space="preserve"> of </w:delText>
        </w:r>
        <w:r w:rsidR="00E54A69" w:rsidDel="00FD2502">
          <w:delText>logger</w:delText>
        </w:r>
        <w:r w:rsidR="00EE7A6E" w:rsidDel="00FD2502">
          <w:delText>s</w:delText>
        </w:r>
        <w:r w:rsidR="006A130F" w:rsidDel="00FD2502">
          <w:delText>,</w:delText>
        </w:r>
        <w:r w:rsidR="00EE7A6E" w:rsidDel="00FD2502">
          <w:delText xml:space="preserve"> but </w:delText>
        </w:r>
        <w:r w:rsidR="006A130F" w:rsidDel="00FD2502">
          <w:delText xml:space="preserve">when </w:delText>
        </w:r>
        <w:r w:rsidR="00EE7A6E" w:rsidDel="00FD2502">
          <w:delText>comparing raw data</w:delText>
        </w:r>
        <w:r w:rsidR="00196AC6" w:rsidDel="00FD2502">
          <w:delText xml:space="preserve"> temperature</w:delText>
        </w:r>
        <w:r w:rsidR="00EE7A6E" w:rsidDel="00FD2502">
          <w:delText xml:space="preserve"> values correlate and </w:delText>
        </w:r>
        <w:r w:rsidR="00196AC6" w:rsidDel="00FD2502">
          <w:delText xml:space="preserve">thus </w:delText>
        </w:r>
        <w:r w:rsidR="00EE7A6E" w:rsidDel="00FD2502">
          <w:delText xml:space="preserve">we consider them comparable. </w:delText>
        </w:r>
      </w:del>
      <w:r w:rsidR="00C809A4">
        <w:t>Secondly,</w:t>
      </w:r>
      <w:r w:rsidR="00EE7A6E">
        <w:t xml:space="preserve"> we </w:t>
      </w:r>
      <w:del w:id="802" w:author="EDUARDO FERNANDEZ PASCUAL" w:date="2024-01-17T13:07:00Z">
        <w:r w:rsidR="001A7A61" w:rsidDel="00FD2502">
          <w:delText>aimed to collect enough seeds from at least 30 subpopulations</w:delText>
        </w:r>
      </w:del>
      <w:ins w:id="803" w:author="EDUARDO FERNANDEZ PASCUAL" w:date="2024-01-17T13:07:00Z">
        <w:r w:rsidR="00FD2502">
          <w:t xml:space="preserve">could not collect seeds from some of the subpopulations because of insufficient presence of </w:t>
        </w:r>
        <w:r w:rsidR="00FD2502" w:rsidRPr="00FD2502">
          <w:rPr>
            <w:i/>
            <w:iCs/>
            <w:rPrChange w:id="804" w:author="EDUARDO FERNANDEZ PASCUAL" w:date="2024-01-17T13:07:00Z">
              <w:rPr/>
            </w:rPrChange>
          </w:rPr>
          <w:t>D. langeanus</w:t>
        </w:r>
        <w:r w:rsidR="00FD2502">
          <w:t xml:space="preserve"> in some plots.</w:t>
        </w:r>
      </w:ins>
      <w:del w:id="805" w:author="EDUARDO FERNANDEZ PASCUAL" w:date="2024-01-17T13:07:00Z">
        <w:r w:rsidR="00465781" w:rsidDel="00FD2502">
          <w:delText>,</w:delText>
        </w:r>
      </w:del>
      <w:r w:rsidR="00465781">
        <w:t xml:space="preserve"> </w:t>
      </w:r>
      <w:ins w:id="806" w:author="EDUARDO FERNANDEZ PASCUAL" w:date="2024-01-17T13:07:00Z">
        <w:r w:rsidR="00FD2502">
          <w:t>N</w:t>
        </w:r>
      </w:ins>
      <w:del w:id="807" w:author="EDUARDO FERNANDEZ PASCUAL" w:date="2024-01-17T13:07:00Z">
        <w:r w:rsidR="00465781" w:rsidDel="00FD2502">
          <w:delText>n</w:delText>
        </w:r>
      </w:del>
      <w:r w:rsidR="00465781">
        <w:t>evertheless</w:t>
      </w:r>
      <w:ins w:id="808" w:author="EDUARDO FERNANDEZ PASCUAL" w:date="2024-01-17T13:07:00Z">
        <w:r w:rsidR="00FD2502">
          <w:t>, our</w:t>
        </w:r>
      </w:ins>
      <w:r w:rsidR="00465781">
        <w:t xml:space="preserve"> </w:t>
      </w:r>
      <w:r w:rsidR="00A3715D">
        <w:t xml:space="preserve">statistical models still detected significant </w:t>
      </w:r>
      <w:r w:rsidR="00A3715D">
        <w:lastRenderedPageBreak/>
        <w:t>relationships</w:t>
      </w:r>
      <w:r w:rsidR="00BA2FA5">
        <w:t xml:space="preserve"> with</w:t>
      </w:r>
      <w:r w:rsidR="006A130F">
        <w:t>in</w:t>
      </w:r>
      <w:r w:rsidR="00BA2FA5">
        <w:t xml:space="preserve"> our </w:t>
      </w:r>
      <w:r w:rsidR="00D21ABD">
        <w:t xml:space="preserve">subpopulation </w:t>
      </w:r>
      <w:r w:rsidR="00BA2FA5">
        <w:t>data</w:t>
      </w:r>
      <w:r w:rsidR="00D21ABD">
        <w:t xml:space="preserve"> (n = 18)</w:t>
      </w:r>
      <w:r w:rsidR="00A3715D">
        <w:t xml:space="preserve">. </w:t>
      </w:r>
      <w:r w:rsidR="00BA2FA5">
        <w:t>Thirdly, t</w:t>
      </w:r>
      <w:r w:rsidR="00A3715D">
        <w:t xml:space="preserve">he </w:t>
      </w:r>
      <w:del w:id="809" w:author="EDUARDO FERNANDEZ PASCUAL" w:date="2024-01-17T13:07:00Z">
        <w:r w:rsidR="00A3715D" w:rsidDel="00AE4EB5">
          <w:delText xml:space="preserve">experimental </w:delText>
        </w:r>
      </w:del>
      <w:ins w:id="810" w:author="EDUARDO FERNANDEZ PASCUAL" w:date="2024-01-17T13:07:00Z">
        <w:r w:rsidR="00AE4EB5">
          <w:t>constant</w:t>
        </w:r>
        <w:r w:rsidR="00AE4EB5">
          <w:t xml:space="preserve"> </w:t>
        </w:r>
      </w:ins>
      <w:r w:rsidR="00A3715D">
        <w:t xml:space="preserve">germination </w:t>
      </w:r>
      <w:ins w:id="811" w:author="EDUARDO FERNANDEZ PASCUAL" w:date="2024-01-17T13:08:00Z">
        <w:r w:rsidR="00AE4EB5">
          <w:t>temperature</w:t>
        </w:r>
      </w:ins>
      <w:del w:id="812" w:author="EDUARDO FERNANDEZ PASCUAL" w:date="2024-01-17T13:08:00Z">
        <w:r w:rsidR="00A3715D" w:rsidDel="00AE4EB5">
          <w:delText>condition</w:delText>
        </w:r>
      </w:del>
      <w:r w:rsidR="00A3715D">
        <w:t xml:space="preserve">s </w:t>
      </w:r>
      <w:r w:rsidR="00D91DAE">
        <w:t xml:space="preserve">are not realistic in </w:t>
      </w:r>
      <w:del w:id="813" w:author="EDUARDO FERNANDEZ PASCUAL" w:date="2024-01-17T13:08:00Z">
        <w:r w:rsidR="00D91DAE" w:rsidDel="00AE4EB5">
          <w:delText xml:space="preserve">the </w:delText>
        </w:r>
      </w:del>
      <w:r w:rsidR="00D91DAE">
        <w:t>field</w:t>
      </w:r>
      <w:ins w:id="814" w:author="EDUARDO FERNANDEZ PASCUAL" w:date="2024-01-17T13:08:00Z">
        <w:r w:rsidR="00AE4EB5">
          <w:t xml:space="preserve"> conditions</w:t>
        </w:r>
      </w:ins>
      <w:r w:rsidR="006A130F">
        <w:t>,</w:t>
      </w:r>
      <w:r w:rsidR="00D91DAE">
        <w:t xml:space="preserve"> but </w:t>
      </w:r>
      <w:r w:rsidR="006A130F">
        <w:t>they were</w:t>
      </w:r>
      <w:r w:rsidR="00D91DAE">
        <w:t xml:space="preserve"> necessary to maintain </w:t>
      </w:r>
      <w:del w:id="815" w:author="EDUARDO FERNANDEZ PASCUAL" w:date="2024-01-17T13:08:00Z">
        <w:r w:rsidR="00D91DAE" w:rsidDel="00AE4EB5">
          <w:delText xml:space="preserve">WP </w:delText>
        </w:r>
      </w:del>
      <w:ins w:id="816" w:author="EDUARDO FERNANDEZ PASCUAL" w:date="2024-01-17T13:08:00Z">
        <w:r w:rsidR="00AE4EB5">
          <w:t>the</w:t>
        </w:r>
      </w:ins>
      <w:del w:id="817" w:author="EDUARDO FERNANDEZ PASCUAL" w:date="2024-01-17T13:08:00Z">
        <w:r w:rsidR="00D91DAE" w:rsidDel="00AE4EB5">
          <w:delText>treatments</w:delText>
        </w:r>
      </w:del>
      <w:r w:rsidR="00D91DAE">
        <w:t xml:space="preserve"> stability</w:t>
      </w:r>
      <w:ins w:id="818" w:author="EDUARDO FERNANDEZ PASCUAL" w:date="2024-01-17T13:08:00Z">
        <w:r w:rsidR="00AE4EB5">
          <w:t xml:space="preserve"> of water potential solutions</w:t>
        </w:r>
      </w:ins>
      <w:r w:rsidR="006A130F">
        <w:t xml:space="preserve">. Moreover, </w:t>
      </w:r>
      <w:del w:id="819" w:author="EDUARDO FERNANDEZ PASCUAL" w:date="2024-01-17T13:08:00Z">
        <w:r w:rsidR="00C93704" w:rsidDel="005409C6">
          <w:delText>previous studies</w:delText>
        </w:r>
      </w:del>
      <w:ins w:id="820" w:author="EDUARDO FERNANDEZ PASCUAL" w:date="2024-01-17T13:08:00Z">
        <w:r w:rsidR="005409C6">
          <w:t>our preliminary data indicated</w:t>
        </w:r>
      </w:ins>
      <w:del w:id="821" w:author="EDUARDO FERNANDEZ PASCUAL" w:date="2024-01-17T13:08:00Z">
        <w:r w:rsidR="00C93704" w:rsidDel="005409C6">
          <w:delText xml:space="preserve"> indicate</w:delText>
        </w:r>
      </w:del>
      <w:r w:rsidR="00C93704">
        <w:t xml:space="preserve"> that </w:t>
      </w:r>
      <w:r w:rsidR="00A03351">
        <w:t>the focus species</w:t>
      </w:r>
      <w:r w:rsidR="00C93704">
        <w:t xml:space="preserve"> has a wide germination niche </w:t>
      </w:r>
      <w:r w:rsidR="008E1ED3">
        <w:t xml:space="preserve">without significant differences between </w:t>
      </w:r>
      <w:r w:rsidR="00265928">
        <w:t>constan</w:t>
      </w:r>
      <w:r w:rsidR="006A130F">
        <w:t>t and alternating temperatures,</w:t>
      </w:r>
      <w:r w:rsidR="00012ECC">
        <w:t xml:space="preserve"> reaching up to 70% germination even in darkness.</w:t>
      </w:r>
      <w:r w:rsidR="00265928">
        <w:t xml:space="preserve"> </w:t>
      </w:r>
      <w:del w:id="822" w:author="EDUARDO FERNANDEZ PASCUAL" w:date="2024-01-17T13:08:00Z">
        <w:r w:rsidR="00012ECC" w:rsidDel="005409C6">
          <w:delText>Although</w:delText>
        </w:r>
        <w:r w:rsidR="00D91DAE" w:rsidDel="005409C6">
          <w:delText xml:space="preserve"> </w:delText>
        </w:r>
      </w:del>
      <w:ins w:id="823" w:author="EDUARDO FERNANDEZ PASCUAL" w:date="2024-01-17T13:08:00Z">
        <w:r w:rsidR="005409C6">
          <w:t>Fo</w:t>
        </w:r>
      </w:ins>
      <w:ins w:id="824" w:author="EDUARDO FERNANDEZ PASCUAL" w:date="2024-01-17T13:09:00Z">
        <w:r w:rsidR="005409C6">
          <w:t>urthly,</w:t>
        </w:r>
      </w:ins>
      <w:ins w:id="825" w:author="EDUARDO FERNANDEZ PASCUAL" w:date="2024-01-17T13:08:00Z">
        <w:r w:rsidR="005409C6">
          <w:t xml:space="preserve"> </w:t>
        </w:r>
      </w:ins>
      <w:r w:rsidR="00012ECC">
        <w:t xml:space="preserve">the </w:t>
      </w:r>
      <w:del w:id="826" w:author="EDUARDO FERNANDEZ PASCUAL" w:date="2024-01-17T13:09:00Z">
        <w:r w:rsidR="006A130F" w:rsidDel="005409C6">
          <w:delText>transfer</w:delText>
        </w:r>
        <w:r w:rsidR="00D91DAE" w:rsidDel="005409C6">
          <w:delText xml:space="preserve"> </w:delText>
        </w:r>
      </w:del>
      <w:ins w:id="827" w:author="EDUARDO FERNANDEZ PASCUAL" w:date="2024-01-17T13:09:00Z">
        <w:r w:rsidR="005409C6">
          <w:t>translation</w:t>
        </w:r>
        <w:r w:rsidR="005409C6">
          <w:t xml:space="preserve"> </w:t>
        </w:r>
      </w:ins>
      <w:r w:rsidR="00D91DAE">
        <w:t>of laboratory P</w:t>
      </w:r>
      <w:r w:rsidR="00012ECC">
        <w:t>EG</w:t>
      </w:r>
      <w:r w:rsidR="00D91DAE">
        <w:t xml:space="preserve"> results</w:t>
      </w:r>
      <w:r w:rsidR="00CA57BE">
        <w:t xml:space="preserve"> </w:t>
      </w:r>
      <w:ins w:id="828" w:author="EDUARDO FERNANDEZ PASCUAL" w:date="2024-01-17T13:09:00Z">
        <w:r w:rsidR="005409C6">
          <w:t>in</w:t>
        </w:r>
      </w:ins>
      <w:r w:rsidR="00CA57BE">
        <w:t>to field behaviour</w:t>
      </w:r>
      <w:del w:id="829" w:author="EDUARDO FERNANDEZ PASCUAL" w:date="2024-01-17T13:09:00Z">
        <w:r w:rsidR="00CA57BE" w:rsidDel="005409C6">
          <w:delText>s</w:delText>
        </w:r>
      </w:del>
      <w:r w:rsidR="00CA57BE">
        <w:t xml:space="preserve"> should be done carefully </w:t>
      </w:r>
      <w:r w:rsidR="00CA57BE">
        <w:fldChar w:fldCharType="begin" w:fldLock="1"/>
      </w:r>
      <w:r w:rsidR="00FF04A2">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00CA57BE">
        <w:fldChar w:fldCharType="separate"/>
      </w:r>
      <w:r w:rsidR="00CA57BE" w:rsidRPr="00CA57BE">
        <w:rPr>
          <w:noProof/>
        </w:rPr>
        <w:t>(Camacho et al. 2021)</w:t>
      </w:r>
      <w:r w:rsidR="00CA57BE">
        <w:fldChar w:fldCharType="end"/>
      </w:r>
      <w:del w:id="830" w:author="EDUARDO FERNANDEZ PASCUAL" w:date="2024-01-17T13:09:00Z">
        <w:r w:rsidR="006A130F" w:rsidDel="00182942">
          <w:delText>,</w:delText>
        </w:r>
        <w:r w:rsidR="00012ECC" w:rsidDel="00182942">
          <w:delText xml:space="preserve"> </w:delText>
        </w:r>
        <w:r w:rsidR="00B1117E" w:rsidDel="00182942">
          <w:delText xml:space="preserve">it must also be </w:delText>
        </w:r>
        <w:r w:rsidR="006A130F" w:rsidDel="00182942">
          <w:delText>considered</w:delText>
        </w:r>
        <w:r w:rsidR="00B1117E" w:rsidDel="00182942">
          <w:delText xml:space="preserve"> that field germination experiments are extremely rare</w:delText>
        </w:r>
        <w:r w:rsidR="006A130F" w:rsidDel="00182942">
          <w:delText xml:space="preserve">. </w:delText>
        </w:r>
      </w:del>
      <w:moveToRangeStart w:id="831" w:author="EDUARDO FERNANDEZ PASCUAL" w:date="2024-01-17T13:03:00Z" w:name="move156387197"/>
      <w:moveTo w:id="832" w:author="EDUARDO FERNANDEZ PASCUAL" w:date="2024-01-17T13:03:00Z">
        <w:del w:id="833" w:author="EDUARDO FERNANDEZ PASCUAL" w:date="2024-01-17T13:09:00Z">
          <w:r w:rsidR="00A27CD5" w:rsidDel="00182942">
            <w:delText>Nevertheless, we should be careful when comparing laboratory results obtained by PEG solutions to field behaviours</w:delText>
          </w:r>
        </w:del>
        <w:r w:rsidR="00A27CD5">
          <w:t xml:space="preserve">. In the field, soil water availability </w:t>
        </w:r>
        <w:del w:id="834" w:author="EDUARDO FERNANDEZ PASCUAL" w:date="2024-01-17T13:09:00Z">
          <w:r w:rsidR="00A27CD5" w:rsidDel="00197905">
            <w:delText>seems to be more related to</w:delText>
          </w:r>
        </w:del>
      </w:moveTo>
      <w:ins w:id="835" w:author="EDUARDO FERNANDEZ PASCUAL" w:date="2024-01-17T13:09:00Z">
        <w:r w:rsidR="00197905">
          <w:t>affected by dynamic</w:t>
        </w:r>
      </w:ins>
      <w:moveTo w:id="836" w:author="EDUARDO FERNANDEZ PASCUAL" w:date="2024-01-17T13:03:00Z">
        <w:r w:rsidR="00A27CD5">
          <w:t xml:space="preserve"> soil hydraulic conductivity, which in turn depends on soil textural properties </w:t>
        </w:r>
        <w:r w:rsidR="00A27CD5">
          <w:fldChar w:fldCharType="begin" w:fldLock="1"/>
        </w:r>
        <w:r w:rsidR="00A27CD5">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00A27CD5">
          <w:fldChar w:fldCharType="separate"/>
        </w:r>
        <w:r w:rsidR="00A27CD5" w:rsidRPr="0093575D">
          <w:rPr>
            <w:noProof/>
          </w:rPr>
          <w:t>(Camacho et al. 2021)</w:t>
        </w:r>
        <w:r w:rsidR="00A27CD5">
          <w:fldChar w:fldCharType="end"/>
        </w:r>
        <w:r w:rsidR="00A27CD5">
          <w:t>.</w:t>
        </w:r>
      </w:moveTo>
      <w:ins w:id="837" w:author="EDUARDO FERNANDEZ PASCUAL" w:date="2024-01-17T13:09:00Z">
        <w:r w:rsidR="00182942">
          <w:t xml:space="preserve"> </w:t>
        </w:r>
      </w:ins>
      <w:ins w:id="838" w:author="EDUARDO FERNANDEZ PASCUAL" w:date="2024-01-17T13:10:00Z">
        <w:r w:rsidR="00197905">
          <w:t>It would be important to confirm our results with field emergence data, but it must be considered that maintaining such controlled water potential treatments in the field would be extremely difficult if not impossi</w:t>
        </w:r>
      </w:ins>
      <w:ins w:id="839" w:author="EDUARDO FERNANDEZ PASCUAL" w:date="2024-01-17T13:11:00Z">
        <w:r w:rsidR="00197905">
          <w:t>ble with current technologies.</w:t>
        </w:r>
      </w:ins>
    </w:p>
    <w:moveToRangeEnd w:id="831"/>
    <w:p w14:paraId="7CBEE4E5" w14:textId="48A1BB60" w:rsidR="00BC7FE7" w:rsidRDefault="006A130F" w:rsidP="00197905">
      <w:pPr>
        <w:autoSpaceDE w:val="0"/>
        <w:autoSpaceDN w:val="0"/>
        <w:adjustRightInd w:val="0"/>
        <w:spacing w:after="0" w:line="360" w:lineRule="auto"/>
        <w:ind w:firstLine="709"/>
        <w:jc w:val="both"/>
      </w:pPr>
      <w:del w:id="840" w:author="EDUARDO FERNANDEZ PASCUAL" w:date="2024-01-17T13:03:00Z">
        <w:r w:rsidDel="00A27CD5">
          <w:delText xml:space="preserve">We are currently working to expand our data collection to cover this research gap. </w:delText>
        </w:r>
        <w:r w:rsidR="00DC5A7C" w:rsidDel="00A27CD5">
          <w:delText xml:space="preserve"> </w:delText>
        </w:r>
      </w:del>
    </w:p>
    <w:p w14:paraId="1B5C4ABB" w14:textId="7F06AFED" w:rsidR="00673918" w:rsidDel="00197905" w:rsidRDefault="00673918" w:rsidP="002D07AE">
      <w:pPr>
        <w:spacing w:line="360" w:lineRule="auto"/>
        <w:jc w:val="both"/>
        <w:rPr>
          <w:del w:id="841" w:author="EDUARDO FERNANDEZ PASCUAL" w:date="2024-01-17T13:11:00Z"/>
        </w:rPr>
      </w:pPr>
      <w:del w:id="842" w:author="EDUARDO FERNANDEZ PASCUAL" w:date="2024-01-17T13:11:00Z">
        <w:r w:rsidDel="00197905">
          <w:delText>P4: future directions:</w:delText>
        </w:r>
      </w:del>
    </w:p>
    <w:p w14:paraId="5FDEFE91" w14:textId="7354EDD9" w:rsidR="00E86B57" w:rsidRPr="00DE31D9" w:rsidRDefault="00673365" w:rsidP="00484418">
      <w:pPr>
        <w:spacing w:line="360" w:lineRule="auto"/>
        <w:ind w:firstLine="709"/>
        <w:jc w:val="both"/>
      </w:pPr>
      <w:r>
        <w:t xml:space="preserve">Future </w:t>
      </w:r>
      <w:r w:rsidR="00557670">
        <w:t xml:space="preserve">research </w:t>
      </w:r>
      <w:del w:id="843" w:author="EDUARDO FERNANDEZ PASCUAL" w:date="2024-01-17T13:11:00Z">
        <w:r w:rsidR="00B32176" w:rsidDel="00455073">
          <w:delText xml:space="preserve">in </w:delText>
        </w:r>
        <w:r w:rsidR="00E7603A" w:rsidDel="00455073">
          <w:delText>more oromediterranean species c</w:delText>
        </w:r>
        <w:r w:rsidR="00FD2E54" w:rsidDel="00455073">
          <w:delText>an e</w:delText>
        </w:r>
        <w:r w:rsidR="006A130F" w:rsidDel="00455073">
          <w:delText xml:space="preserve">nhance </w:delText>
        </w:r>
        <w:r w:rsidR="00FD2E54" w:rsidDel="00455073">
          <w:delText xml:space="preserve">our knowledge on seed regeneration under </w:delText>
        </w:r>
        <w:r w:rsidR="00716C3D" w:rsidDel="00455073">
          <w:delText>water stress</w:delText>
        </w:r>
        <w:r w:rsidR="0097164D" w:rsidDel="00455073">
          <w:delText xml:space="preserve"> in alpine habitats</w:delText>
        </w:r>
        <w:r w:rsidR="002759A9" w:rsidDel="00455073">
          <w:delText xml:space="preserve"> and cons</w:delText>
        </w:r>
        <w:r w:rsidR="00BB2F46" w:rsidDel="00455073">
          <w:delText>e</w:delText>
        </w:r>
        <w:r w:rsidR="002759A9" w:rsidDel="00455073">
          <w:delText>quently understand</w:delText>
        </w:r>
        <w:r w:rsidR="00BB2F46" w:rsidDel="00455073">
          <w:delText xml:space="preserve"> possible</w:delText>
        </w:r>
        <w:r w:rsidR="00077F53" w:rsidDel="00455073">
          <w:delText xml:space="preserve"> future</w:delText>
        </w:r>
        <w:r w:rsidR="00BB2F46" w:rsidDel="00455073">
          <w:delText xml:space="preserve"> change</w:delText>
        </w:r>
        <w:r w:rsidR="005F301C" w:rsidDel="00455073">
          <w:delText>s</w:delText>
        </w:r>
        <w:r w:rsidR="00BB2F46" w:rsidDel="00455073">
          <w:delText xml:space="preserve"> in community structure</w:delText>
        </w:r>
      </w:del>
      <w:ins w:id="844" w:author="EDUARDO FERNANDEZ PASCUAL" w:date="2024-01-17T13:11:00Z">
        <w:r w:rsidR="00455073">
          <w:t>should extend our understanding of intraspecific variability i</w:t>
        </w:r>
      </w:ins>
      <w:ins w:id="845" w:author="EDUARDO FERNANDEZ PASCUAL" w:date="2024-01-17T13:12:00Z">
        <w:r w:rsidR="00455073">
          <w:t>n germination responses to water stress to other species and ecosystems, including different degrees of environmental water-limitation</w:t>
        </w:r>
      </w:ins>
      <w:del w:id="846" w:author="EDUARDO FERNANDEZ PASCUAL" w:date="2024-01-17T13:12:00Z">
        <w:r w:rsidR="00BB2F46" w:rsidDel="00455073">
          <w:delText xml:space="preserve"> </w:delText>
        </w:r>
        <w:r w:rsidR="00BB2F46" w:rsidDel="00455073">
          <w:fldChar w:fldCharType="begin" w:fldLock="1"/>
        </w:r>
        <w:r w:rsidR="00B47ED4" w:rsidDel="00455073">
          <w:del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delInstrText>
        </w:r>
        <w:r w:rsidR="00BB2F46" w:rsidDel="00455073">
          <w:fldChar w:fldCharType="separate"/>
        </w:r>
        <w:r w:rsidR="00BB2F46" w:rsidRPr="008C5A85" w:rsidDel="00455073">
          <w:rPr>
            <w:noProof/>
          </w:rPr>
          <w:delText>(Yi et al. 2019)</w:delText>
        </w:r>
        <w:r w:rsidR="00BB2F46" w:rsidDel="00455073">
          <w:fldChar w:fldCharType="end"/>
        </w:r>
      </w:del>
      <w:r w:rsidR="00716C3D">
        <w:t xml:space="preserve">. </w:t>
      </w:r>
      <w:moveToRangeStart w:id="847" w:author="EDUARDO FERNANDEZ PASCUAL" w:date="2024-01-17T13:13:00Z" w:name="move156389602"/>
      <w:moveTo w:id="848" w:author="EDUARDO FERNANDEZ PASCUAL" w:date="2024-01-17T13:13:00Z">
        <w:r w:rsidR="00587E63">
          <w:t>In addition, complementary studies with reciprocal sows and common garden experiments will help</w:t>
        </w:r>
        <w:del w:id="849" w:author="EDUARDO FERNANDEZ PASCUAL" w:date="2024-01-17T13:13:00Z">
          <w:r w:rsidR="00587E63" w:rsidDel="00587E63">
            <w:delText xml:space="preserve"> us</w:delText>
          </w:r>
        </w:del>
        <w:r w:rsidR="00587E63">
          <w:t xml:space="preserve"> to disentangle the effects of phenological plasticity and </w:t>
        </w:r>
        <w:del w:id="850" w:author="EDUARDO FERNANDEZ PASCUAL" w:date="2024-01-17T13:13:00Z">
          <w:r w:rsidR="00587E63" w:rsidDel="00587E63">
            <w:delText xml:space="preserve">to understand the potential of </w:delText>
          </w:r>
        </w:del>
        <w:r w:rsidR="00587E63">
          <w:t>local adaptation</w:t>
        </w:r>
      </w:moveTo>
      <w:ins w:id="851" w:author="EDUARDO FERNANDEZ PASCUAL" w:date="2024-01-17T13:13:00Z">
        <w:r w:rsidR="00587E63">
          <w:t>.</w:t>
        </w:r>
        <w:r w:rsidR="00484418">
          <w:t xml:space="preserve"> </w:t>
        </w:r>
      </w:ins>
      <w:moveTo w:id="852" w:author="EDUARDO FERNANDEZ PASCUAL" w:date="2024-01-17T13:13:00Z">
        <w:del w:id="853" w:author="EDUARDO FERNANDEZ PASCUAL" w:date="2024-01-17T13:13:00Z">
          <w:r w:rsidR="00587E63" w:rsidDel="00484418">
            <w:delText xml:space="preserve"> to buffer climatic changes.</w:delText>
          </w:r>
        </w:del>
      </w:moveTo>
      <w:moveToRangeEnd w:id="847"/>
      <w:del w:id="854" w:author="EDUARDO FERNANDEZ PASCUAL" w:date="2024-01-17T13:14:00Z">
        <w:r w:rsidR="002E0924" w:rsidDel="00483B49">
          <w:delText xml:space="preserve">There is </w:delText>
        </w:r>
      </w:del>
      <w:del w:id="855" w:author="EDUARDO FERNANDEZ PASCUAL" w:date="2024-01-17T13:12:00Z">
        <w:r w:rsidR="002E0924" w:rsidDel="00455073">
          <w:delText>a</w:delText>
        </w:r>
      </w:del>
      <w:del w:id="856" w:author="EDUARDO FERNANDEZ PASCUAL" w:date="2024-01-17T13:14:00Z">
        <w:r w:rsidR="002E0924" w:rsidDel="00483B49">
          <w:delText xml:space="preserve"> need for more field-based experiments focusing on the seed regeneration niche</w:delText>
        </w:r>
      </w:del>
      <w:ins w:id="857" w:author="EDUARDO FERNANDEZ PASCUAL" w:date="2024-01-17T13:14:00Z">
        <w:r w:rsidR="00483B49">
          <w:t>Finally, our understanding needs to be expanded to include</w:t>
        </w:r>
        <w:r w:rsidR="00485456">
          <w:t xml:space="preserve"> the whole seed regeneration </w:t>
        </w:r>
      </w:ins>
      <w:ins w:id="858" w:author="EDUARDO FERNANDEZ PASCUAL" w:date="2024-01-17T13:15:00Z">
        <w:r w:rsidR="00485456">
          <w:t>spectrum</w:t>
        </w:r>
      </w:ins>
      <w:r w:rsidR="006A130F">
        <w:t>,</w:t>
      </w:r>
      <w:r w:rsidR="002E2536">
        <w:t xml:space="preserve"> including soil seed persistence and seedling </w:t>
      </w:r>
      <w:ins w:id="859" w:author="EDUARDO FERNANDEZ PASCUAL" w:date="2024-01-17T13:15:00Z">
        <w:r w:rsidR="00485456">
          <w:t xml:space="preserve">emergence </w:t>
        </w:r>
      </w:ins>
      <w:r w:rsidR="002E2536">
        <w:t xml:space="preserve">responses to </w:t>
      </w:r>
      <w:r w:rsidR="007E17BB">
        <w:t>microclimatic conditions</w:t>
      </w:r>
      <w:ins w:id="860" w:author="EDUARDO FERNANDEZ PASCUAL" w:date="2024-01-17T13:15:00Z">
        <w:r w:rsidR="0004769D">
          <w:t xml:space="preserve"> under current and future scenarios</w:t>
        </w:r>
      </w:ins>
      <w:r w:rsidR="007E17BB">
        <w:t xml:space="preserve">. </w:t>
      </w:r>
      <w:moveFromRangeStart w:id="861" w:author="EDUARDO FERNANDEZ PASCUAL" w:date="2024-01-17T13:13:00Z" w:name="move156389602"/>
      <w:moveFrom w:id="862" w:author="EDUARDO FERNANDEZ PASCUAL" w:date="2024-01-17T13:13:00Z">
        <w:r w:rsidR="007E17BB" w:rsidDel="00587E63">
          <w:t>In addition</w:t>
        </w:r>
        <w:r w:rsidR="00077F53" w:rsidDel="00587E63">
          <w:t>,</w:t>
        </w:r>
        <w:r w:rsidR="007E17BB" w:rsidDel="00587E63">
          <w:t xml:space="preserve"> complementary studies with reciprocal sows and common garden </w:t>
        </w:r>
        <w:r w:rsidR="00183B60" w:rsidDel="00587E63">
          <w:t>experiments will help us</w:t>
        </w:r>
        <w:r w:rsidR="006A130F" w:rsidDel="00587E63">
          <w:t xml:space="preserve"> to</w:t>
        </w:r>
        <w:r w:rsidR="00183B60" w:rsidDel="00587E63">
          <w:t xml:space="preserve"> disentangle </w:t>
        </w:r>
        <w:r w:rsidR="00ED1791" w:rsidDel="00587E63">
          <w:t>the effects of phenological plasticity and</w:t>
        </w:r>
        <w:r w:rsidR="00183B60" w:rsidDel="00587E63">
          <w:t xml:space="preserve"> </w:t>
        </w:r>
        <w:r w:rsidR="006A130F" w:rsidDel="00587E63">
          <w:t xml:space="preserve">to </w:t>
        </w:r>
        <w:r w:rsidR="00183B60" w:rsidDel="00587E63">
          <w:t>understand the potential of local adaptation to buffer climatic changes</w:t>
        </w:r>
        <w:r w:rsidR="00ED1791" w:rsidDel="00587E63">
          <w:t>.</w:t>
        </w:r>
      </w:moveFrom>
      <w:moveFromRangeEnd w:id="861"/>
    </w:p>
    <w:p w14:paraId="7DED688A" w14:textId="3403CC08" w:rsidR="00CA0E0D" w:rsidRPr="00CA0E0D" w:rsidRDefault="0049360F" w:rsidP="002D07AE">
      <w:pPr>
        <w:pStyle w:val="Ttulo2"/>
        <w:spacing w:line="360" w:lineRule="auto"/>
        <w:jc w:val="both"/>
        <w:rPr>
          <w:lang w:val="en-US"/>
        </w:rPr>
      </w:pPr>
      <w:r>
        <w:rPr>
          <w:lang w:val="en-US"/>
        </w:rPr>
        <w:t>5. References</w:t>
      </w:r>
    </w:p>
    <w:p w14:paraId="11B75F46" w14:textId="2C998ED0"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fldChar w:fldCharType="begin" w:fldLock="1"/>
      </w:r>
      <w:r>
        <w:instrText xml:space="preserve">ADDIN Mendeley Bibliography CSL_BIBLIOGRAPHY </w:instrText>
      </w:r>
      <w:r>
        <w:fldChar w:fldCharType="separate"/>
      </w:r>
      <w:r w:rsidRPr="00EF08C7">
        <w:rPr>
          <w:rFonts w:ascii="Calibri" w:hAnsi="Calibri" w:cs="Calibri"/>
          <w:noProof/>
          <w:kern w:val="0"/>
        </w:rPr>
        <w:t xml:space="preserve">Allen, P.S., Meyer, S.E., &amp; Khan, M.A. 2009. Hydrothermal time as a tool in comparative germination studies. </w:t>
      </w:r>
      <w:r w:rsidRPr="00EF08C7">
        <w:rPr>
          <w:rFonts w:ascii="Calibri" w:hAnsi="Calibri" w:cs="Calibri"/>
          <w:i/>
          <w:iCs/>
          <w:noProof/>
          <w:kern w:val="0"/>
        </w:rPr>
        <w:t>Seed biology: advances and applications. Proceedings of the Sixth International Workshop on Seeds, Merida, Mexico, 1999.</w:t>
      </w:r>
      <w:r w:rsidRPr="00EF08C7">
        <w:rPr>
          <w:rFonts w:ascii="Calibri" w:hAnsi="Calibri" w:cs="Calibri"/>
          <w:noProof/>
          <w:kern w:val="0"/>
        </w:rPr>
        <w:t xml:space="preserve"> 401–410.</w:t>
      </w:r>
    </w:p>
    <w:p w14:paraId="42CEBF5F"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lastRenderedPageBreak/>
        <w:t xml:space="preserve">Atkins, K.E., &amp; Travis, J.M.J. 2010. Local adaptation and the evolution of species’ ranges under climate change. </w:t>
      </w:r>
      <w:r w:rsidRPr="00EF08C7">
        <w:rPr>
          <w:rFonts w:ascii="Calibri" w:hAnsi="Calibri" w:cs="Calibri"/>
          <w:i/>
          <w:iCs/>
          <w:noProof/>
          <w:kern w:val="0"/>
        </w:rPr>
        <w:t>Journal of Theoretical Biology</w:t>
      </w:r>
      <w:r w:rsidRPr="00EF08C7">
        <w:rPr>
          <w:rFonts w:ascii="Calibri" w:hAnsi="Calibri" w:cs="Calibri"/>
          <w:noProof/>
          <w:kern w:val="0"/>
        </w:rPr>
        <w:t xml:space="preserve"> 266: 449–457.</w:t>
      </w:r>
    </w:p>
    <w:p w14:paraId="1090692B"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Baskin, C.C., &amp; Baskin, J.M. 2014. </w:t>
      </w:r>
      <w:r w:rsidRPr="00EF08C7">
        <w:rPr>
          <w:rFonts w:ascii="Calibri" w:hAnsi="Calibri" w:cs="Calibri"/>
          <w:i/>
          <w:iCs/>
          <w:noProof/>
          <w:kern w:val="0"/>
        </w:rPr>
        <w:t>Seeds. Ecology, Biogeography and Evolution of Dormancy and Germination</w:t>
      </w:r>
      <w:r w:rsidRPr="00EF08C7">
        <w:rPr>
          <w:rFonts w:ascii="Calibri" w:hAnsi="Calibri" w:cs="Calibri"/>
          <w:noProof/>
          <w:kern w:val="0"/>
        </w:rPr>
        <w:t>. Academic Press, San Diego, CA, USA.</w:t>
      </w:r>
    </w:p>
    <w:p w14:paraId="0F1F5F4E"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Bernau, V.M., Barbolla, L.J., McHale, L.K., &amp; Mercer, K.L. 2020. Germination response of diverse wild and landrace chile peppers (Capsicum spp.) under drought stress simulated with polyethylene glycol. </w:t>
      </w:r>
      <w:r w:rsidRPr="00EF08C7">
        <w:rPr>
          <w:rFonts w:ascii="Calibri" w:hAnsi="Calibri" w:cs="Calibri"/>
          <w:i/>
          <w:iCs/>
          <w:noProof/>
          <w:kern w:val="0"/>
        </w:rPr>
        <w:t>PLoS ONE</w:t>
      </w:r>
      <w:r w:rsidRPr="00EF08C7">
        <w:rPr>
          <w:rFonts w:ascii="Calibri" w:hAnsi="Calibri" w:cs="Calibri"/>
          <w:noProof/>
          <w:kern w:val="0"/>
        </w:rPr>
        <w:t xml:space="preserve"> 15: 1–19.</w:t>
      </w:r>
    </w:p>
    <w:p w14:paraId="4197EE28"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Bewley, J., Bradford, K., Hilhorst, H., &amp; Nonogaki, H. 2013. Environmental regulation of dormancy and germination. In Bewley, J., Bradford, K., &amp; Hilhorst, H. (eds.), </w:t>
      </w:r>
      <w:r w:rsidRPr="00EF08C7">
        <w:rPr>
          <w:rFonts w:ascii="Calibri" w:hAnsi="Calibri" w:cs="Calibri"/>
          <w:i/>
          <w:iCs/>
          <w:noProof/>
          <w:kern w:val="0"/>
        </w:rPr>
        <w:t>Seeds: physiology of development, germination and dormancy</w:t>
      </w:r>
      <w:r w:rsidRPr="00EF08C7">
        <w:rPr>
          <w:rFonts w:ascii="Calibri" w:hAnsi="Calibri" w:cs="Calibri"/>
          <w:noProof/>
          <w:kern w:val="0"/>
        </w:rPr>
        <w:t>, Springer, New York.</w:t>
      </w:r>
    </w:p>
    <w:p w14:paraId="7C983E8F"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Bradford, K.J. 2002. Applications of hydrothermal time to quantifying and modeling seed germination and dormancy. </w:t>
      </w:r>
      <w:r w:rsidRPr="00EF08C7">
        <w:rPr>
          <w:rFonts w:ascii="Calibri" w:hAnsi="Calibri" w:cs="Calibri"/>
          <w:i/>
          <w:iCs/>
          <w:noProof/>
          <w:kern w:val="0"/>
        </w:rPr>
        <w:t>Weed Science</w:t>
      </w:r>
      <w:r w:rsidRPr="00EF08C7">
        <w:rPr>
          <w:rFonts w:ascii="Calibri" w:hAnsi="Calibri" w:cs="Calibri"/>
          <w:noProof/>
          <w:kern w:val="0"/>
        </w:rPr>
        <w:t xml:space="preserve"> 50: 248–260.</w:t>
      </w:r>
    </w:p>
    <w:p w14:paraId="77A4DF78"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Brooks, M.E., Kristensen, K., Benthem, K.J. van, Magnusson, A., Berg, C.W., Nielsen, A., Skaug, H.J., Maechler, M., &amp; Bolker, B.M. 2017. glmmTMB Balances Speed and Flexibility Among Packages for Zero-inflated Generalized Linear Mixed Modeling. </w:t>
      </w:r>
      <w:r w:rsidRPr="00EF08C7">
        <w:rPr>
          <w:rFonts w:ascii="Calibri" w:hAnsi="Calibri" w:cs="Calibri"/>
          <w:i/>
          <w:iCs/>
          <w:noProof/>
          <w:kern w:val="0"/>
        </w:rPr>
        <w:t>The R Journal</w:t>
      </w:r>
      <w:r w:rsidRPr="00EF08C7">
        <w:rPr>
          <w:rFonts w:ascii="Calibri" w:hAnsi="Calibri" w:cs="Calibri"/>
          <w:noProof/>
          <w:kern w:val="0"/>
        </w:rPr>
        <w:t xml:space="preserve"> 9: 378–400.</w:t>
      </w:r>
    </w:p>
    <w:p w14:paraId="0B1DF19D"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Camacho, M.E., Heitman, J.L., Gannon, T.W., Amoozegar, A., &amp; Leon, R.G. 2021. Seed germination responses to soil hydraulic conductivity and polyethylene glycol (PEG) osmotic solutions. </w:t>
      </w:r>
      <w:r w:rsidRPr="00EF08C7">
        <w:rPr>
          <w:rFonts w:ascii="Calibri" w:hAnsi="Calibri" w:cs="Calibri"/>
          <w:i/>
          <w:iCs/>
          <w:noProof/>
          <w:kern w:val="0"/>
        </w:rPr>
        <w:t>Plant and Soil</w:t>
      </w:r>
      <w:r w:rsidRPr="00EF08C7">
        <w:rPr>
          <w:rFonts w:ascii="Calibri" w:hAnsi="Calibri" w:cs="Calibri"/>
          <w:noProof/>
          <w:kern w:val="0"/>
        </w:rPr>
        <w:t xml:space="preserve"> 462: 175–188.</w:t>
      </w:r>
    </w:p>
    <w:p w14:paraId="16CAC09F"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Cavieres, L.A., &amp; Arroyo, M.T.K. 2000. Seed germination response to cold stratification period and thermal regime in Phacelia secunda (Hydrophyllaceae): Altitudinal variation in the mediterranean Andes of central Chile. </w:t>
      </w:r>
      <w:r w:rsidRPr="00EF08C7">
        <w:rPr>
          <w:rFonts w:ascii="Calibri" w:hAnsi="Calibri" w:cs="Calibri"/>
          <w:i/>
          <w:iCs/>
          <w:noProof/>
          <w:kern w:val="0"/>
        </w:rPr>
        <w:t>Plant Ecology</w:t>
      </w:r>
      <w:r w:rsidRPr="00EF08C7">
        <w:rPr>
          <w:rFonts w:ascii="Calibri" w:hAnsi="Calibri" w:cs="Calibri"/>
          <w:noProof/>
          <w:kern w:val="0"/>
        </w:rPr>
        <w:t xml:space="preserve"> 149: 1–8.</w:t>
      </w:r>
    </w:p>
    <w:p w14:paraId="7B4C4A28"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Chevin, L.M., Lande, R., &amp; Mace, G.M. 2010. Adaptation, plasticity, and extinction in a changing environment: Towards a predictive theory. </w:t>
      </w:r>
      <w:r w:rsidRPr="00EF08C7">
        <w:rPr>
          <w:rFonts w:ascii="Calibri" w:hAnsi="Calibri" w:cs="Calibri"/>
          <w:i/>
          <w:iCs/>
          <w:noProof/>
          <w:kern w:val="0"/>
        </w:rPr>
        <w:t>PLoS Biology</w:t>
      </w:r>
      <w:r w:rsidRPr="00EF08C7">
        <w:rPr>
          <w:rFonts w:ascii="Calibri" w:hAnsi="Calibri" w:cs="Calibri"/>
          <w:noProof/>
          <w:kern w:val="0"/>
        </w:rPr>
        <w:t xml:space="preserve"> 8:.</w:t>
      </w:r>
    </w:p>
    <w:p w14:paraId="38C5DBCA"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Cochrane, J.A., Hoyle, G.L., Yates, C.J., Wood, J., &amp; Nicotra, A.B. 2015. Climate warming delays and decreases seedling emergence in a Mediterranean ecosystem. </w:t>
      </w:r>
      <w:r w:rsidRPr="00EF08C7">
        <w:rPr>
          <w:rFonts w:ascii="Calibri" w:hAnsi="Calibri" w:cs="Calibri"/>
          <w:i/>
          <w:iCs/>
          <w:noProof/>
          <w:kern w:val="0"/>
        </w:rPr>
        <w:t>Oikos</w:t>
      </w:r>
      <w:r w:rsidRPr="00EF08C7">
        <w:rPr>
          <w:rFonts w:ascii="Calibri" w:hAnsi="Calibri" w:cs="Calibri"/>
          <w:noProof/>
          <w:kern w:val="0"/>
        </w:rPr>
        <w:t xml:space="preserve"> 124: 150–160.</w:t>
      </w:r>
    </w:p>
    <w:p w14:paraId="198DA695"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Cochrane, J.A., Hoyle, G.L., Yates, C.J., Wood, J., &amp; Nicotra, A.B. 2014. Evidence of population variation in drought tolerance during seed germination in four Banksia (Proteaceae) species from Western Australia. </w:t>
      </w:r>
      <w:r w:rsidRPr="00EF08C7">
        <w:rPr>
          <w:rFonts w:ascii="Calibri" w:hAnsi="Calibri" w:cs="Calibri"/>
          <w:i/>
          <w:iCs/>
          <w:noProof/>
          <w:kern w:val="0"/>
        </w:rPr>
        <w:t>Australian Journal of Botany</w:t>
      </w:r>
      <w:r w:rsidRPr="00EF08C7">
        <w:rPr>
          <w:rFonts w:ascii="Calibri" w:hAnsi="Calibri" w:cs="Calibri"/>
          <w:noProof/>
          <w:kern w:val="0"/>
        </w:rPr>
        <w:t xml:space="preserve"> 62: 481–489.</w:t>
      </w:r>
    </w:p>
    <w:p w14:paraId="6A3C5F91"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Cochrane, A., Yates, C.J., Hoyle, G.L., &amp; Nicotra, A.B. 2015. Will among-population variation in seed traits improve the chance of species persistence under climate change? </w:t>
      </w:r>
      <w:r w:rsidRPr="00EF08C7">
        <w:rPr>
          <w:rFonts w:ascii="Calibri" w:hAnsi="Calibri" w:cs="Calibri"/>
          <w:i/>
          <w:iCs/>
          <w:noProof/>
          <w:kern w:val="0"/>
        </w:rPr>
        <w:t xml:space="preserve">Global </w:t>
      </w:r>
      <w:r w:rsidRPr="00EF08C7">
        <w:rPr>
          <w:rFonts w:ascii="Calibri" w:hAnsi="Calibri" w:cs="Calibri"/>
          <w:i/>
          <w:iCs/>
          <w:noProof/>
          <w:kern w:val="0"/>
        </w:rPr>
        <w:lastRenderedPageBreak/>
        <w:t>Ecology and Biogeography</w:t>
      </w:r>
      <w:r w:rsidRPr="00EF08C7">
        <w:rPr>
          <w:rFonts w:ascii="Calibri" w:hAnsi="Calibri" w:cs="Calibri"/>
          <w:noProof/>
          <w:kern w:val="0"/>
        </w:rPr>
        <w:t xml:space="preserve"> 24: 12–24.</w:t>
      </w:r>
    </w:p>
    <w:p w14:paraId="292B3BC8"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Fernández-Pascual, E., Carta, A., Mondoni, A., Cavieres, L.A., Rosbakh, S., Venn, S., Satyanti, A., Guja, L., Briceño, V.F., Vandelook, F., Mattana, E., Saatkamp, A., Bu, H., Sommerville, K., Poschlod, P., Liu, K., Nicotra, A., &amp; Jiménez-Alfaro, B. 2021. The seed germination spectrum of alpine plants: a global meta-analysis. </w:t>
      </w:r>
      <w:r w:rsidRPr="00EF08C7">
        <w:rPr>
          <w:rFonts w:ascii="Calibri" w:hAnsi="Calibri" w:cs="Calibri"/>
          <w:i/>
          <w:iCs/>
          <w:noProof/>
          <w:kern w:val="0"/>
        </w:rPr>
        <w:t>New Phytologist</w:t>
      </w:r>
      <w:r w:rsidRPr="00EF08C7">
        <w:rPr>
          <w:rFonts w:ascii="Calibri" w:hAnsi="Calibri" w:cs="Calibri"/>
          <w:noProof/>
          <w:kern w:val="0"/>
        </w:rPr>
        <w:t xml:space="preserve"> 229: 3573–3586.</w:t>
      </w:r>
    </w:p>
    <w:p w14:paraId="7AA13607"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Fernández-Pascual, E., &amp; González-Rodríguez, G. 2020. seedr: Hydro and Thermal Time Germination Models in R. </w:t>
      </w:r>
    </w:p>
    <w:p w14:paraId="15A2AA99"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Fernández-Pascual, E., Mattana, E., &amp; Pritchard, H.W. 2019. Seeds of future past: climate change and the thermal memory of plant reproductive traits. </w:t>
      </w:r>
      <w:r w:rsidRPr="00EF08C7">
        <w:rPr>
          <w:rFonts w:ascii="Calibri" w:hAnsi="Calibri" w:cs="Calibri"/>
          <w:i/>
          <w:iCs/>
          <w:noProof/>
          <w:kern w:val="0"/>
        </w:rPr>
        <w:t>Biological Reviews</w:t>
      </w:r>
      <w:r w:rsidRPr="00EF08C7">
        <w:rPr>
          <w:rFonts w:ascii="Calibri" w:hAnsi="Calibri" w:cs="Calibri"/>
          <w:noProof/>
          <w:kern w:val="0"/>
        </w:rPr>
        <w:t xml:space="preserve"> 94: 439–456.</w:t>
      </w:r>
    </w:p>
    <w:p w14:paraId="1C777365"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Gelviz-Gelvez, S.M., Pavón, N.P., Flores, J., Barragán, F., &amp; Paz, H. 2020. Germination of seven species of shrubs in semiarid central Mexico: Effect of drought and seed size. </w:t>
      </w:r>
      <w:r w:rsidRPr="00EF08C7">
        <w:rPr>
          <w:rFonts w:ascii="Calibri" w:hAnsi="Calibri" w:cs="Calibri"/>
          <w:i/>
          <w:iCs/>
          <w:noProof/>
          <w:kern w:val="0"/>
        </w:rPr>
        <w:t>Botanical Sciences</w:t>
      </w:r>
      <w:r w:rsidRPr="00EF08C7">
        <w:rPr>
          <w:rFonts w:ascii="Calibri" w:hAnsi="Calibri" w:cs="Calibri"/>
          <w:noProof/>
          <w:kern w:val="0"/>
        </w:rPr>
        <w:t xml:space="preserve"> 98: 464–472.</w:t>
      </w:r>
    </w:p>
    <w:p w14:paraId="2D92ABEE"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Giménez-Benavides, L., Escudero, A., García-Camacho, R., García-Fernández, A., Iriondo, J.M., Lara-Romero, C., &amp; Morente-López, J. 2018. How does climate change affect regeneration of Mediterranean high-mountain plants? An integration and synthesis of current knowledge. </w:t>
      </w:r>
      <w:r w:rsidRPr="00EF08C7">
        <w:rPr>
          <w:rFonts w:ascii="Calibri" w:hAnsi="Calibri" w:cs="Calibri"/>
          <w:i/>
          <w:iCs/>
          <w:noProof/>
          <w:kern w:val="0"/>
        </w:rPr>
        <w:t>Plant Biology</w:t>
      </w:r>
      <w:r w:rsidRPr="00EF08C7">
        <w:rPr>
          <w:rFonts w:ascii="Calibri" w:hAnsi="Calibri" w:cs="Calibri"/>
          <w:noProof/>
          <w:kern w:val="0"/>
        </w:rPr>
        <w:t xml:space="preserve"> 20: 50–62.</w:t>
      </w:r>
    </w:p>
    <w:p w14:paraId="6EDA92D0"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Giménez-Benavides, L., Escudero, A., &amp; Pérez-García, F. 2005. Seed germination of high mountain Mediterranean species: Altitudinal, interpopulation and interannual variability. </w:t>
      </w:r>
      <w:r w:rsidRPr="00EF08C7">
        <w:rPr>
          <w:rFonts w:ascii="Calibri" w:hAnsi="Calibri" w:cs="Calibri"/>
          <w:i/>
          <w:iCs/>
          <w:noProof/>
          <w:kern w:val="0"/>
        </w:rPr>
        <w:t>Ecological Research</w:t>
      </w:r>
      <w:r w:rsidRPr="00EF08C7">
        <w:rPr>
          <w:rFonts w:ascii="Calibri" w:hAnsi="Calibri" w:cs="Calibri"/>
          <w:noProof/>
          <w:kern w:val="0"/>
        </w:rPr>
        <w:t xml:space="preserve"> 20: 433–444.</w:t>
      </w:r>
    </w:p>
    <w:p w14:paraId="523F2F18"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Graham, E., Rundel, P., Kaiser, W., Lam, Y., Stealey, M., &amp; Yuen, E. 2012. Fine-scale patterns of soil and plant surface temperatures in an alpine fellfield habitat, white mountains, California. </w:t>
      </w:r>
      <w:r w:rsidRPr="00EF08C7">
        <w:rPr>
          <w:rFonts w:ascii="Calibri" w:hAnsi="Calibri" w:cs="Calibri"/>
          <w:i/>
          <w:iCs/>
          <w:noProof/>
          <w:kern w:val="0"/>
        </w:rPr>
        <w:t>Arctic, Antarctic, and Alpine Research</w:t>
      </w:r>
      <w:r w:rsidRPr="00EF08C7">
        <w:rPr>
          <w:rFonts w:ascii="Calibri" w:hAnsi="Calibri" w:cs="Calibri"/>
          <w:noProof/>
          <w:kern w:val="0"/>
        </w:rPr>
        <w:t xml:space="preserve"> 44: 288–295.</w:t>
      </w:r>
    </w:p>
    <w:p w14:paraId="5CFE9D89"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Gya, R., Geange, S.R., Lynn, J.S., Töpper, J.P., Wallevik, Ø., Zernichow, C., &amp; Vandvik, V. 2023. A test of local adaptation to drought in germination and seedling traits in populations of two alpine forbs across a 2000 mm/year precipitation gradient. </w:t>
      </w:r>
      <w:r w:rsidRPr="00EF08C7">
        <w:rPr>
          <w:rFonts w:ascii="Calibri" w:hAnsi="Calibri" w:cs="Calibri"/>
          <w:i/>
          <w:iCs/>
          <w:noProof/>
          <w:kern w:val="0"/>
        </w:rPr>
        <w:t>Ecology and Evolution</w:t>
      </w:r>
      <w:r w:rsidRPr="00EF08C7">
        <w:rPr>
          <w:rFonts w:ascii="Calibri" w:hAnsi="Calibri" w:cs="Calibri"/>
          <w:noProof/>
          <w:kern w:val="0"/>
        </w:rPr>
        <w:t xml:space="preserve"> 13: 1–19.</w:t>
      </w:r>
    </w:p>
    <w:p w14:paraId="2EEE673D"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Hartig, F. 2020. DHARMa: Residual Diagnostics for Hierarchical (Multi-Level / Mixed) Regression Models. </w:t>
      </w:r>
    </w:p>
    <w:p w14:paraId="0AFB5A2B"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Hoyle, G.L., Steadman, K.J., Good, R.B., McIntosh, E.J., Galea, L.M.E., &amp; Nicotra, A.B. 2015. Seed germination strategies: An evolutionary trajectory independent of vegetative functional </w:t>
      </w:r>
      <w:r w:rsidRPr="00EF08C7">
        <w:rPr>
          <w:rFonts w:ascii="Calibri" w:hAnsi="Calibri" w:cs="Calibri"/>
          <w:noProof/>
          <w:kern w:val="0"/>
        </w:rPr>
        <w:lastRenderedPageBreak/>
        <w:t xml:space="preserve">traits. </w:t>
      </w:r>
      <w:r w:rsidRPr="00EF08C7">
        <w:rPr>
          <w:rFonts w:ascii="Calibri" w:hAnsi="Calibri" w:cs="Calibri"/>
          <w:i/>
          <w:iCs/>
          <w:noProof/>
          <w:kern w:val="0"/>
        </w:rPr>
        <w:t>Frontiers in Plant Science</w:t>
      </w:r>
      <w:r w:rsidRPr="00EF08C7">
        <w:rPr>
          <w:rFonts w:ascii="Calibri" w:hAnsi="Calibri" w:cs="Calibri"/>
          <w:noProof/>
          <w:kern w:val="0"/>
        </w:rPr>
        <w:t xml:space="preserve"> 6: 1–13.</w:t>
      </w:r>
    </w:p>
    <w:p w14:paraId="67BED047"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IPCC. 2014. </w:t>
      </w:r>
      <w:r w:rsidRPr="00EF08C7">
        <w:rPr>
          <w:rFonts w:ascii="Calibri" w:hAnsi="Calibri" w:cs="Calibri"/>
          <w:i/>
          <w:iCs/>
          <w:noProof/>
          <w:kern w:val="0"/>
        </w:rPr>
        <w:t>Climate change 2014 Synthesis Report</w:t>
      </w:r>
      <w:r w:rsidRPr="00EF08C7">
        <w:rPr>
          <w:rFonts w:ascii="Calibri" w:hAnsi="Calibri" w:cs="Calibri"/>
          <w:noProof/>
          <w:kern w:val="0"/>
        </w:rPr>
        <w:t>. Geneva, Switzerland.</w:t>
      </w:r>
    </w:p>
    <w:p w14:paraId="1E491786"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Jiménez-Alfaro, B., Carlón, L., Fernández-Pascual, E., Acedo, C., Alfaro-Saiz, E., Redondo, R.A., Cires, E., del Egido Mazuelas, F., del Río, S., Díaz-González, T.E., García-González, M.E., Lence, C., Llamas, F., Nava, H., Penas, Á., Rodríguez Guitián, M.A., &amp; Vázquez, V.M. 2021. Checklist of the vascular plants of the Cantabrian Mountains. </w:t>
      </w:r>
      <w:r w:rsidRPr="00EF08C7">
        <w:rPr>
          <w:rFonts w:ascii="Calibri" w:hAnsi="Calibri" w:cs="Calibri"/>
          <w:i/>
          <w:iCs/>
          <w:noProof/>
          <w:kern w:val="0"/>
        </w:rPr>
        <w:t>Mediterranean Botany</w:t>
      </w:r>
      <w:r w:rsidRPr="00EF08C7">
        <w:rPr>
          <w:rFonts w:ascii="Calibri" w:hAnsi="Calibri" w:cs="Calibri"/>
          <w:noProof/>
          <w:kern w:val="0"/>
        </w:rPr>
        <w:t xml:space="preserve"> 42: 1–60.</w:t>
      </w:r>
    </w:p>
    <w:p w14:paraId="75184073"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Jiménez-Alfaro, B., Silveira, F.A.O., Fidelis, A., Poschlod, P., &amp; Commander, L.E. 2016. Seed germination traits can contribute better to plant community ecology. </w:t>
      </w:r>
      <w:r w:rsidRPr="00EF08C7">
        <w:rPr>
          <w:rFonts w:ascii="Calibri" w:hAnsi="Calibri" w:cs="Calibri"/>
          <w:i/>
          <w:iCs/>
          <w:noProof/>
          <w:kern w:val="0"/>
        </w:rPr>
        <w:t>Journal of Vegetation Science</w:t>
      </w:r>
      <w:r w:rsidRPr="00EF08C7">
        <w:rPr>
          <w:rFonts w:ascii="Calibri" w:hAnsi="Calibri" w:cs="Calibri"/>
          <w:noProof/>
          <w:kern w:val="0"/>
        </w:rPr>
        <w:t xml:space="preserve"> 27: 637–645.</w:t>
      </w:r>
    </w:p>
    <w:p w14:paraId="3E6D74A3"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Jump, A.S., Marchant, R., &amp; Peñuelas, J. 2009. Environmental change and the option value of genetic diversity. </w:t>
      </w:r>
      <w:r w:rsidRPr="00EF08C7">
        <w:rPr>
          <w:rFonts w:ascii="Calibri" w:hAnsi="Calibri" w:cs="Calibri"/>
          <w:i/>
          <w:iCs/>
          <w:noProof/>
          <w:kern w:val="0"/>
        </w:rPr>
        <w:t>Trends in Plant Science</w:t>
      </w:r>
      <w:r w:rsidRPr="00EF08C7">
        <w:rPr>
          <w:rFonts w:ascii="Calibri" w:hAnsi="Calibri" w:cs="Calibri"/>
          <w:noProof/>
          <w:kern w:val="0"/>
        </w:rPr>
        <w:t xml:space="preserve"> 14: 51–58.</w:t>
      </w:r>
    </w:p>
    <w:p w14:paraId="08206A9C"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Van Kleunen, M., &amp; Fischer, M. 2005. Constraints on the evolution of adaptive phenotypic plasticity in plants. </w:t>
      </w:r>
      <w:r w:rsidRPr="00EF08C7">
        <w:rPr>
          <w:rFonts w:ascii="Calibri" w:hAnsi="Calibri" w:cs="Calibri"/>
          <w:i/>
          <w:iCs/>
          <w:noProof/>
          <w:kern w:val="0"/>
        </w:rPr>
        <w:t>New Phytologist</w:t>
      </w:r>
      <w:r w:rsidRPr="00EF08C7">
        <w:rPr>
          <w:rFonts w:ascii="Calibri" w:hAnsi="Calibri" w:cs="Calibri"/>
          <w:noProof/>
          <w:kern w:val="0"/>
        </w:rPr>
        <w:t xml:space="preserve"> 166: 49–60.</w:t>
      </w:r>
    </w:p>
    <w:p w14:paraId="5EA68A88"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Körner, C. 2021. </w:t>
      </w:r>
      <w:r w:rsidRPr="00EF08C7">
        <w:rPr>
          <w:rFonts w:ascii="Calibri" w:hAnsi="Calibri" w:cs="Calibri"/>
          <w:i/>
          <w:iCs/>
          <w:noProof/>
          <w:kern w:val="0"/>
        </w:rPr>
        <w:t>Alpine Plant Life</w:t>
      </w:r>
      <w:r w:rsidRPr="00EF08C7">
        <w:rPr>
          <w:rFonts w:ascii="Calibri" w:hAnsi="Calibri" w:cs="Calibri"/>
          <w:noProof/>
          <w:kern w:val="0"/>
        </w:rPr>
        <w:t xml:space="preserve"> (Springer Nature Switzerland AG 2021, Ed.). Springer Cham.</w:t>
      </w:r>
    </w:p>
    <w:p w14:paraId="361D7586"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Körner, C., &amp; Hiltbrunner, E. 2021. Why is the alpine flora comparatively robust against climatic warming? </w:t>
      </w:r>
      <w:r w:rsidRPr="00EF08C7">
        <w:rPr>
          <w:rFonts w:ascii="Calibri" w:hAnsi="Calibri" w:cs="Calibri"/>
          <w:i/>
          <w:iCs/>
          <w:noProof/>
          <w:kern w:val="0"/>
        </w:rPr>
        <w:t>Diversity</w:t>
      </w:r>
      <w:r w:rsidRPr="00EF08C7">
        <w:rPr>
          <w:rFonts w:ascii="Calibri" w:hAnsi="Calibri" w:cs="Calibri"/>
          <w:noProof/>
          <w:kern w:val="0"/>
        </w:rPr>
        <w:t xml:space="preserve"> 13:.</w:t>
      </w:r>
    </w:p>
    <w:p w14:paraId="233261A9"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Kos, M., &amp; Poschlod, P. 2008. Correlates of inter-specific variation in germination response to water stress in a semi-arid savannah. </w:t>
      </w:r>
      <w:r w:rsidRPr="00EF08C7">
        <w:rPr>
          <w:rFonts w:ascii="Calibri" w:hAnsi="Calibri" w:cs="Calibri"/>
          <w:i/>
          <w:iCs/>
          <w:noProof/>
          <w:kern w:val="0"/>
        </w:rPr>
        <w:t>Basic and Applied Ecology</w:t>
      </w:r>
      <w:r w:rsidRPr="00EF08C7">
        <w:rPr>
          <w:rFonts w:ascii="Calibri" w:hAnsi="Calibri" w:cs="Calibri"/>
          <w:noProof/>
          <w:kern w:val="0"/>
        </w:rPr>
        <w:t xml:space="preserve"> 9: 645–652.</w:t>
      </w:r>
    </w:p>
    <w:p w14:paraId="5ED94AE9"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Lande, R. 2009. Adaptation to an extraordinary environment by evolution of phenotypic plasticity and genetic assimilation. </w:t>
      </w:r>
      <w:r w:rsidRPr="00EF08C7">
        <w:rPr>
          <w:rFonts w:ascii="Calibri" w:hAnsi="Calibri" w:cs="Calibri"/>
          <w:i/>
          <w:iCs/>
          <w:noProof/>
          <w:kern w:val="0"/>
        </w:rPr>
        <w:t>Journal of Evolutionary Biology</w:t>
      </w:r>
      <w:r w:rsidRPr="00EF08C7">
        <w:rPr>
          <w:rFonts w:ascii="Calibri" w:hAnsi="Calibri" w:cs="Calibri"/>
          <w:noProof/>
          <w:kern w:val="0"/>
        </w:rPr>
        <w:t xml:space="preserve"> 22: 1435–1446.</w:t>
      </w:r>
    </w:p>
    <w:p w14:paraId="511BC787"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Larson, J.E., &amp; Funk, J.L. 2016. Regeneration: an overlooked aspect of trait-based plant community assembly models. </w:t>
      </w:r>
      <w:r w:rsidRPr="00EF08C7">
        <w:rPr>
          <w:rFonts w:ascii="Calibri" w:hAnsi="Calibri" w:cs="Calibri"/>
          <w:i/>
          <w:iCs/>
          <w:noProof/>
          <w:kern w:val="0"/>
        </w:rPr>
        <w:t>Journal of Ecology</w:t>
      </w:r>
      <w:r w:rsidRPr="00EF08C7">
        <w:rPr>
          <w:rFonts w:ascii="Calibri" w:hAnsi="Calibri" w:cs="Calibri"/>
          <w:noProof/>
          <w:kern w:val="0"/>
        </w:rPr>
        <w:t xml:space="preserve"> 104: 1284–1298.</w:t>
      </w:r>
    </w:p>
    <w:p w14:paraId="31C25BB0"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Matesanz, S., Gianoli, E., &amp; Valladares, F. 2010. Global change and the evolution of phenotypic plasticity in plants. </w:t>
      </w:r>
      <w:r w:rsidRPr="00EF08C7">
        <w:rPr>
          <w:rFonts w:ascii="Calibri" w:hAnsi="Calibri" w:cs="Calibri"/>
          <w:i/>
          <w:iCs/>
          <w:noProof/>
          <w:kern w:val="0"/>
        </w:rPr>
        <w:t>Annals of the New York Academy of Sciences</w:t>
      </w:r>
      <w:r w:rsidRPr="00EF08C7">
        <w:rPr>
          <w:rFonts w:ascii="Calibri" w:hAnsi="Calibri" w:cs="Calibri"/>
          <w:noProof/>
          <w:kern w:val="0"/>
        </w:rPr>
        <w:t xml:space="preserve"> 1206: 35–55.</w:t>
      </w:r>
    </w:p>
    <w:p w14:paraId="08443A05"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Michel, B.E., &amp; Kaufmann, M.R. 1973. The Osmotic Potential of Polyethylene Glycol 60001. </w:t>
      </w:r>
    </w:p>
    <w:p w14:paraId="3C728571"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Mondoni, A., Rossi, G., Orsenigo, S., &amp; Probert, R.J. 2012. Climate warming could shift the timing of seed germination in alpine plants. </w:t>
      </w:r>
      <w:r w:rsidRPr="00EF08C7">
        <w:rPr>
          <w:rFonts w:ascii="Calibri" w:hAnsi="Calibri" w:cs="Calibri"/>
          <w:i/>
          <w:iCs/>
          <w:noProof/>
          <w:kern w:val="0"/>
        </w:rPr>
        <w:t>Annals of Botany</w:t>
      </w:r>
      <w:r w:rsidRPr="00EF08C7">
        <w:rPr>
          <w:rFonts w:ascii="Calibri" w:hAnsi="Calibri" w:cs="Calibri"/>
          <w:noProof/>
          <w:kern w:val="0"/>
        </w:rPr>
        <w:t xml:space="preserve"> 110: 155–164.</w:t>
      </w:r>
    </w:p>
    <w:p w14:paraId="10761FAA"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Nicotra, A.B., Atkin, O.K., Bonser, S.P., Davidson, A.M., Finnegan, E.J., Mathesius, U., Poot, P., </w:t>
      </w:r>
      <w:r w:rsidRPr="00EF08C7">
        <w:rPr>
          <w:rFonts w:ascii="Calibri" w:hAnsi="Calibri" w:cs="Calibri"/>
          <w:noProof/>
          <w:kern w:val="0"/>
        </w:rPr>
        <w:lastRenderedPageBreak/>
        <w:t xml:space="preserve">Purugganan, M.D., Richards, C.L., Valladares, F., &amp; van Kleunen, M. 2010. Plant phenotypic plasticity in a changing climate. </w:t>
      </w:r>
      <w:r w:rsidRPr="00EF08C7">
        <w:rPr>
          <w:rFonts w:ascii="Calibri" w:hAnsi="Calibri" w:cs="Calibri"/>
          <w:i/>
          <w:iCs/>
          <w:noProof/>
          <w:kern w:val="0"/>
        </w:rPr>
        <w:t>Trends in Plant Science</w:t>
      </w:r>
      <w:r w:rsidRPr="00EF08C7">
        <w:rPr>
          <w:rFonts w:ascii="Calibri" w:hAnsi="Calibri" w:cs="Calibri"/>
          <w:noProof/>
          <w:kern w:val="0"/>
        </w:rPr>
        <w:t xml:space="preserve"> 15: 684–692.</w:t>
      </w:r>
    </w:p>
    <w:p w14:paraId="1EA9678B"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Pedersen, T.L. 2023. patchwork: The Composer of Plots. </w:t>
      </w:r>
    </w:p>
    <w:p w14:paraId="63F60E78"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Peterson, M.L., Doak, D.F., &amp; Morris, W.F. 2018. Both life-history plasticity and local adaptation will shape range-wide responses to climate warming in the tundra plant Silene acaulis. </w:t>
      </w:r>
      <w:r w:rsidRPr="00EF08C7">
        <w:rPr>
          <w:rFonts w:ascii="Calibri" w:hAnsi="Calibri" w:cs="Calibri"/>
          <w:i/>
          <w:iCs/>
          <w:noProof/>
          <w:kern w:val="0"/>
        </w:rPr>
        <w:t>Global Change Biology</w:t>
      </w:r>
      <w:r w:rsidRPr="00EF08C7">
        <w:rPr>
          <w:rFonts w:ascii="Calibri" w:hAnsi="Calibri" w:cs="Calibri"/>
          <w:noProof/>
          <w:kern w:val="0"/>
        </w:rPr>
        <w:t xml:space="preserve"> 24: 1614–1625.</w:t>
      </w:r>
    </w:p>
    <w:p w14:paraId="7195FCAA"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Probert, R.J. 2000. The role of temperature in the regulation of seed dormancy and germination. In Fenner, M. (ed.), </w:t>
      </w:r>
      <w:r w:rsidRPr="00EF08C7">
        <w:rPr>
          <w:rFonts w:ascii="Calibri" w:hAnsi="Calibri" w:cs="Calibri"/>
          <w:i/>
          <w:iCs/>
          <w:noProof/>
          <w:kern w:val="0"/>
        </w:rPr>
        <w:t>Seeds: the ecology of regeneration in plant communities</w:t>
      </w:r>
      <w:r w:rsidRPr="00EF08C7">
        <w:rPr>
          <w:rFonts w:ascii="Calibri" w:hAnsi="Calibri" w:cs="Calibri"/>
          <w:noProof/>
          <w:kern w:val="0"/>
        </w:rPr>
        <w:t>, pp. 261–292. Wallingford, CABI.</w:t>
      </w:r>
    </w:p>
    <w:p w14:paraId="220AF541"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R Core Team. 2022. R: A Language and Environment for Statistical Computing. </w:t>
      </w:r>
    </w:p>
    <w:p w14:paraId="196F7CE2"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Ram, K., &amp; Wickham, H. 2023. wesanderson: A Wes Anderson Palette Generator. </w:t>
      </w:r>
    </w:p>
    <w:p w14:paraId="65169B67"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Reed, T.E., Schindler, D.E., &amp; Waples, R.S. 2011. Efectos Interactivos de la Plasticidad Fenotípica y Evolucíon sobre la Persistencia Poblacional en un Clima Cambiante. </w:t>
      </w:r>
      <w:r w:rsidRPr="00EF08C7">
        <w:rPr>
          <w:rFonts w:ascii="Calibri" w:hAnsi="Calibri" w:cs="Calibri"/>
          <w:i/>
          <w:iCs/>
          <w:noProof/>
          <w:kern w:val="0"/>
        </w:rPr>
        <w:t>Conservation Biology</w:t>
      </w:r>
      <w:r w:rsidRPr="00EF08C7">
        <w:rPr>
          <w:rFonts w:ascii="Calibri" w:hAnsi="Calibri" w:cs="Calibri"/>
          <w:noProof/>
          <w:kern w:val="0"/>
        </w:rPr>
        <w:t xml:space="preserve"> 25: 56–63.</w:t>
      </w:r>
    </w:p>
    <w:p w14:paraId="2F54AC30"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Rosbakh, S., Fernández-Pascual, E., Mondoni, A., &amp; Onipchenko, V. 2022. Alpine plant communities differ in their seed germination requirements along a snowmelt gradient in the Caucasus. </w:t>
      </w:r>
      <w:r w:rsidRPr="00EF08C7">
        <w:rPr>
          <w:rFonts w:ascii="Calibri" w:hAnsi="Calibri" w:cs="Calibri"/>
          <w:i/>
          <w:iCs/>
          <w:noProof/>
          <w:kern w:val="0"/>
        </w:rPr>
        <w:t>Alpine Botany</w:t>
      </w:r>
      <w:r w:rsidRPr="00EF08C7">
        <w:rPr>
          <w:rFonts w:ascii="Calibri" w:hAnsi="Calibri" w:cs="Calibri"/>
          <w:noProof/>
          <w:kern w:val="0"/>
        </w:rPr>
        <w:t xml:space="preserve"> 132: 223–232.</w:t>
      </w:r>
    </w:p>
    <w:p w14:paraId="5E5E8B3F"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Scherrer, D., &amp; Körner, C. 2011. Topographically controlled thermal-habitat differentiation buffers alpine plant diversity against climate warming. </w:t>
      </w:r>
      <w:r w:rsidRPr="00EF08C7">
        <w:rPr>
          <w:rFonts w:ascii="Calibri" w:hAnsi="Calibri" w:cs="Calibri"/>
          <w:i/>
          <w:iCs/>
          <w:noProof/>
          <w:kern w:val="0"/>
        </w:rPr>
        <w:t>Journal of Biogeography</w:t>
      </w:r>
      <w:r w:rsidRPr="00EF08C7">
        <w:rPr>
          <w:rFonts w:ascii="Calibri" w:hAnsi="Calibri" w:cs="Calibri"/>
          <w:noProof/>
          <w:kern w:val="0"/>
        </w:rPr>
        <w:t xml:space="preserve"> 38: 406–416.</w:t>
      </w:r>
    </w:p>
    <w:p w14:paraId="6C10D99C"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Shimono, Y., &amp; Kudo, G. 2005. Comparisons of germination traits of alpine plants between fellfield and snowbed habitats. </w:t>
      </w:r>
      <w:r w:rsidRPr="00EF08C7">
        <w:rPr>
          <w:rFonts w:ascii="Calibri" w:hAnsi="Calibri" w:cs="Calibri"/>
          <w:i/>
          <w:iCs/>
          <w:noProof/>
          <w:kern w:val="0"/>
        </w:rPr>
        <w:t>Ecological Research</w:t>
      </w:r>
      <w:r w:rsidRPr="00EF08C7">
        <w:rPr>
          <w:rFonts w:ascii="Calibri" w:hAnsi="Calibri" w:cs="Calibri"/>
          <w:noProof/>
          <w:kern w:val="0"/>
        </w:rPr>
        <w:t xml:space="preserve"> 20: 189–197.</w:t>
      </w:r>
    </w:p>
    <w:p w14:paraId="5D791AD3"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Sumner, E., &amp; Venn, S. 2021. Plant responses to changing water supply and availability in high elevation ecosystems: A quantitative systematic review and meta‐analysis. </w:t>
      </w:r>
      <w:r w:rsidRPr="00EF08C7">
        <w:rPr>
          <w:rFonts w:ascii="Calibri" w:hAnsi="Calibri" w:cs="Calibri"/>
          <w:i/>
          <w:iCs/>
          <w:noProof/>
          <w:kern w:val="0"/>
        </w:rPr>
        <w:t>Land</w:t>
      </w:r>
      <w:r w:rsidRPr="00EF08C7">
        <w:rPr>
          <w:rFonts w:ascii="Calibri" w:hAnsi="Calibri" w:cs="Calibri"/>
          <w:noProof/>
          <w:kern w:val="0"/>
        </w:rPr>
        <w:t xml:space="preserve"> 10:.</w:t>
      </w:r>
    </w:p>
    <w:p w14:paraId="0A06F2E3"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Valladares, F., Matesanz, S., Guilhaumon, F., Araújo, M.B., Balaguer, L., Benito-Garzón, M., Cornwell, W., Gianoli, E., van Kleunen, M., Naya, D.E., Nicotra, A.B., Poorter, H., &amp; Zavala, M.A. 2014. The effects of phenotypic plasticity and local adaptation on forecasts of species range shifts under climate change. </w:t>
      </w:r>
      <w:r w:rsidRPr="00EF08C7">
        <w:rPr>
          <w:rFonts w:ascii="Calibri" w:hAnsi="Calibri" w:cs="Calibri"/>
          <w:i/>
          <w:iCs/>
          <w:noProof/>
          <w:kern w:val="0"/>
        </w:rPr>
        <w:t>Ecology Letters</w:t>
      </w:r>
      <w:r w:rsidRPr="00EF08C7">
        <w:rPr>
          <w:rFonts w:ascii="Calibri" w:hAnsi="Calibri" w:cs="Calibri"/>
          <w:noProof/>
          <w:kern w:val="0"/>
        </w:rPr>
        <w:t xml:space="preserve"> 17: 1351–1364.</w:t>
      </w:r>
    </w:p>
    <w:p w14:paraId="47A0A6F6"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Villela, F.A., Doni Filho, L., &amp; Sequeira, E.L. 1991. Tabela de potencial osmótico em função da concentração de polietileno glicol 6.000 e da temperatura. </w:t>
      </w:r>
      <w:r w:rsidRPr="00EF08C7">
        <w:rPr>
          <w:rFonts w:ascii="Calibri" w:hAnsi="Calibri" w:cs="Calibri"/>
          <w:i/>
          <w:iCs/>
          <w:noProof/>
          <w:kern w:val="0"/>
        </w:rPr>
        <w:t xml:space="preserve">Pesquisa Agropecuária </w:t>
      </w:r>
      <w:r w:rsidRPr="00EF08C7">
        <w:rPr>
          <w:rFonts w:ascii="Calibri" w:hAnsi="Calibri" w:cs="Calibri"/>
          <w:i/>
          <w:iCs/>
          <w:noProof/>
          <w:kern w:val="0"/>
        </w:rPr>
        <w:lastRenderedPageBreak/>
        <w:t>Brasileira</w:t>
      </w:r>
      <w:r w:rsidRPr="00EF08C7">
        <w:rPr>
          <w:rFonts w:ascii="Calibri" w:hAnsi="Calibri" w:cs="Calibri"/>
          <w:noProof/>
          <w:kern w:val="0"/>
        </w:rPr>
        <w:t xml:space="preserve"> 26: 1957–1968.</w:t>
      </w:r>
    </w:p>
    <w:p w14:paraId="7932038E"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Wagner, I., &amp; Simons, A.M. 2009. Divergence in Germination Traits among Arctic and Alpinepopulations of Koenigia islandica: Light Requirements. </w:t>
      </w:r>
      <w:r w:rsidRPr="00EF08C7">
        <w:rPr>
          <w:rFonts w:ascii="Calibri" w:hAnsi="Calibri" w:cs="Calibri"/>
          <w:i/>
          <w:iCs/>
          <w:noProof/>
          <w:kern w:val="0"/>
        </w:rPr>
        <w:t>Plant Ecology</w:t>
      </w:r>
      <w:r w:rsidRPr="00EF08C7">
        <w:rPr>
          <w:rFonts w:ascii="Calibri" w:hAnsi="Calibri" w:cs="Calibri"/>
          <w:noProof/>
          <w:kern w:val="0"/>
        </w:rPr>
        <w:t xml:space="preserve"> 204: 145–153.</w:t>
      </w:r>
    </w:p>
    <w:p w14:paraId="0EBF56C6"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Walck, J.L., Hidayati, S.N., Dixon, K.W., Thompson, K., &amp; Poschlod, P. 2011. Climate change and plant regeneration from seed. </w:t>
      </w:r>
      <w:r w:rsidRPr="00EF08C7">
        <w:rPr>
          <w:rFonts w:ascii="Calibri" w:hAnsi="Calibri" w:cs="Calibri"/>
          <w:i/>
          <w:iCs/>
          <w:noProof/>
          <w:kern w:val="0"/>
        </w:rPr>
        <w:t>Global Change Biology</w:t>
      </w:r>
      <w:r w:rsidRPr="00EF08C7">
        <w:rPr>
          <w:rFonts w:ascii="Calibri" w:hAnsi="Calibri" w:cs="Calibri"/>
          <w:noProof/>
          <w:kern w:val="0"/>
        </w:rPr>
        <w:t xml:space="preserve"> 17: 2145–2161.</w:t>
      </w:r>
    </w:p>
    <w:p w14:paraId="5D70AAE4"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Westerband, A.C., Funk, J.L., &amp; Barton, K.E. 2021. Intraspecific trait variation in plants: A renewed focus on its role in ecological processes. </w:t>
      </w:r>
      <w:r w:rsidRPr="00EF08C7">
        <w:rPr>
          <w:rFonts w:ascii="Calibri" w:hAnsi="Calibri" w:cs="Calibri"/>
          <w:i/>
          <w:iCs/>
          <w:noProof/>
          <w:kern w:val="0"/>
        </w:rPr>
        <w:t>Annals of Botany</w:t>
      </w:r>
      <w:r w:rsidRPr="00EF08C7">
        <w:rPr>
          <w:rFonts w:ascii="Calibri" w:hAnsi="Calibri" w:cs="Calibri"/>
          <w:noProof/>
          <w:kern w:val="0"/>
        </w:rPr>
        <w:t xml:space="preserve"> 127: 397–410.</w:t>
      </w:r>
    </w:p>
    <w:p w14:paraId="4658D92D"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kern w:val="0"/>
        </w:rPr>
      </w:pPr>
      <w:r w:rsidRPr="00EF08C7">
        <w:rPr>
          <w:rFonts w:ascii="Calibri" w:hAnsi="Calibri" w:cs="Calibri"/>
          <w:noProof/>
          <w:kern w:val="0"/>
        </w:rPr>
        <w:t xml:space="preserve">Wickham, H. 2016. ggplot2: Elegant Graphics for Data Analysis. </w:t>
      </w:r>
    </w:p>
    <w:p w14:paraId="59905FD9" w14:textId="77777777" w:rsidR="00EF08C7" w:rsidRPr="00EF08C7" w:rsidRDefault="00EF08C7" w:rsidP="00EF08C7">
      <w:pPr>
        <w:widowControl w:val="0"/>
        <w:autoSpaceDE w:val="0"/>
        <w:autoSpaceDN w:val="0"/>
        <w:adjustRightInd w:val="0"/>
        <w:spacing w:line="360" w:lineRule="auto"/>
        <w:ind w:left="480" w:hanging="480"/>
        <w:rPr>
          <w:rFonts w:ascii="Calibri" w:hAnsi="Calibri" w:cs="Calibri"/>
          <w:noProof/>
        </w:rPr>
      </w:pPr>
      <w:r w:rsidRPr="00EF08C7">
        <w:rPr>
          <w:rFonts w:ascii="Calibri" w:hAnsi="Calibri" w:cs="Calibri"/>
          <w:noProof/>
          <w:kern w:val="0"/>
        </w:rPr>
        <w:t xml:space="preserve">Yi, F., Wang, Z., Baskin, C.C., Baskin, J.M., Ye, R., Sun, H., Zhang, Y., Ye, X., Liu, G., Yang, X., &amp; Huang, Z. 2019. Seed germination responses to seasonal temperature and drought stress are species-specific but not related to seed size in a desert steppe: Implications for effect of climate change on community structure. </w:t>
      </w:r>
      <w:r w:rsidRPr="00EF08C7">
        <w:rPr>
          <w:rFonts w:ascii="Calibri" w:hAnsi="Calibri" w:cs="Calibri"/>
          <w:i/>
          <w:iCs/>
          <w:noProof/>
          <w:kern w:val="0"/>
        </w:rPr>
        <w:t>Ecology and Evolution</w:t>
      </w:r>
      <w:r w:rsidRPr="00EF08C7">
        <w:rPr>
          <w:rFonts w:ascii="Calibri" w:hAnsi="Calibri" w:cs="Calibri"/>
          <w:noProof/>
          <w:kern w:val="0"/>
        </w:rPr>
        <w:t xml:space="preserve"> 9: 2149–2159.</w:t>
      </w:r>
    </w:p>
    <w:p w14:paraId="242CA430" w14:textId="5ECD1972" w:rsidR="006D223E" w:rsidRDefault="00EF08C7" w:rsidP="002D07AE">
      <w:pPr>
        <w:spacing w:line="360" w:lineRule="auto"/>
        <w:jc w:val="both"/>
      </w:pPr>
      <w:r>
        <w:fldChar w:fldCharType="end"/>
      </w:r>
      <w:r w:rsidR="006D223E">
        <w:br w:type="page"/>
      </w:r>
    </w:p>
    <w:p w14:paraId="4E0801F4" w14:textId="4F595CEF" w:rsidR="006D223E" w:rsidRDefault="006D223E" w:rsidP="002D07AE">
      <w:pPr>
        <w:spacing w:line="360" w:lineRule="auto"/>
        <w:jc w:val="both"/>
      </w:pPr>
      <w:r w:rsidRPr="002B1957">
        <w:rPr>
          <w:b/>
          <w:bCs/>
          <w:rPrChange w:id="863" w:author="EDUARDO FERNANDEZ PASCUAL" w:date="2024-01-17T13:23:00Z">
            <w:rPr/>
          </w:rPrChange>
        </w:rPr>
        <w:lastRenderedPageBreak/>
        <w:t>Table 1</w:t>
      </w:r>
      <w:r>
        <w:t xml:space="preserve">. Bradford </w:t>
      </w:r>
      <w:proofErr w:type="spellStart"/>
      <w:r>
        <w:t>hydrotime</w:t>
      </w:r>
      <w:proofErr w:type="spellEnd"/>
      <w:r>
        <w:t xml:space="preserve"> model results </w:t>
      </w:r>
      <w:del w:id="864" w:author="EDUARDO FERNANDEZ PASCUAL" w:date="2024-01-17T13:17:00Z">
        <w:r w:rsidDel="008136FC">
          <w:delText>from dr hydrotime function</w:delText>
        </w:r>
      </w:del>
      <w:ins w:id="865" w:author="EDUARDO FERNANDEZ PASCUAL" w:date="2024-01-17T13:17:00Z">
        <w:r w:rsidR="008136FC">
          <w:t>for the studied subpopulations</w:t>
        </w:r>
      </w:ins>
      <w:ins w:id="866" w:author="EDUARDO FERNANDEZ PASCUAL" w:date="2024-01-17T13:18:00Z">
        <w:r w:rsidR="008136FC">
          <w:t xml:space="preserve"> in fresh and after-ripened conditions</w:t>
        </w:r>
      </w:ins>
      <w:r>
        <w:t>.</w:t>
      </w:r>
      <w:ins w:id="867" w:author="EDUARDO FERNANDEZ PASCUAL" w:date="2024-01-17T13:17:00Z">
        <w:r w:rsidR="008136FC">
          <w:t xml:space="preserve"> The detailed location of subpopulation codes is shown in Figure 2. N treatments =</w:t>
        </w:r>
      </w:ins>
      <w:ins w:id="868" w:author="EDUARDO FERNANDEZ PASCUAL" w:date="2024-01-17T13:18:00Z">
        <w:r w:rsidR="008136FC">
          <w:t xml:space="preserve"> number of water potential treatments that could be included in the model; theta = …; Wb = …; sigma = …; R2 = …</w:t>
        </w:r>
      </w:ins>
    </w:p>
    <w:tbl>
      <w:tblPr>
        <w:tblW w:w="8606" w:type="dxa"/>
        <w:tblCellMar>
          <w:left w:w="70" w:type="dxa"/>
          <w:right w:w="70" w:type="dxa"/>
        </w:tblCellMar>
        <w:tblLook w:val="04A0" w:firstRow="1" w:lastRow="0" w:firstColumn="1" w:lastColumn="0" w:noHBand="0" w:noVBand="1"/>
      </w:tblPr>
      <w:tblGrid>
        <w:gridCol w:w="1233"/>
        <w:gridCol w:w="1140"/>
        <w:gridCol w:w="762"/>
        <w:gridCol w:w="775"/>
        <w:gridCol w:w="688"/>
        <w:gridCol w:w="531"/>
        <w:gridCol w:w="1156"/>
        <w:gridCol w:w="634"/>
        <w:gridCol w:w="775"/>
        <w:gridCol w:w="688"/>
        <w:gridCol w:w="531"/>
      </w:tblGrid>
      <w:tr w:rsidR="006D223E" w:rsidRPr="009F4E52" w14:paraId="058A75E5" w14:textId="77777777" w:rsidTr="00086133">
        <w:trPr>
          <w:trHeight w:val="315"/>
        </w:trPr>
        <w:tc>
          <w:tcPr>
            <w:tcW w:w="10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FC35C"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n-US" w:eastAsia="es-ES"/>
                <w14:ligatures w14:val="none"/>
              </w:rPr>
            </w:pPr>
            <w:r w:rsidRPr="009F4E52">
              <w:rPr>
                <w:rFonts w:ascii="Calibri" w:eastAsia="Times New Roman" w:hAnsi="Calibri" w:cs="Calibri"/>
                <w:b/>
                <w:bCs/>
                <w:color w:val="000000"/>
                <w:kern w:val="0"/>
                <w:sz w:val="24"/>
                <w:szCs w:val="24"/>
                <w:lang w:val="en-US" w:eastAsia="es-ES"/>
                <w14:ligatures w14:val="none"/>
              </w:rPr>
              <w:t> </w:t>
            </w:r>
          </w:p>
        </w:tc>
        <w:tc>
          <w:tcPr>
            <w:tcW w:w="1011" w:type="dxa"/>
            <w:tcBorders>
              <w:top w:val="single" w:sz="4" w:space="0" w:color="auto"/>
              <w:left w:val="nil"/>
              <w:bottom w:val="single" w:sz="4" w:space="0" w:color="auto"/>
              <w:right w:val="single" w:sz="4" w:space="0" w:color="auto"/>
            </w:tcBorders>
            <w:shd w:val="clear" w:color="auto" w:fill="auto"/>
            <w:noWrap/>
            <w:vAlign w:val="bottom"/>
            <w:hideMark/>
          </w:tcPr>
          <w:p w14:paraId="3D367278"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n-US" w:eastAsia="es-ES"/>
                <w14:ligatures w14:val="none"/>
              </w:rPr>
            </w:pPr>
            <w:r w:rsidRPr="009F4E52">
              <w:rPr>
                <w:rFonts w:ascii="Calibri" w:eastAsia="Times New Roman" w:hAnsi="Calibri" w:cs="Calibri"/>
                <w:b/>
                <w:bCs/>
                <w:color w:val="000000"/>
                <w:kern w:val="0"/>
                <w:sz w:val="24"/>
                <w:szCs w:val="24"/>
                <w:lang w:val="en-US" w:eastAsia="es-ES"/>
                <w14:ligatures w14:val="none"/>
              </w:rPr>
              <w:t> </w:t>
            </w:r>
          </w:p>
        </w:tc>
        <w:tc>
          <w:tcPr>
            <w:tcW w:w="2751" w:type="dxa"/>
            <w:gridSpan w:val="4"/>
            <w:tcBorders>
              <w:top w:val="single" w:sz="4" w:space="0" w:color="auto"/>
              <w:left w:val="nil"/>
              <w:bottom w:val="single" w:sz="4" w:space="0" w:color="auto"/>
              <w:right w:val="single" w:sz="4" w:space="0" w:color="auto"/>
            </w:tcBorders>
            <w:shd w:val="clear" w:color="auto" w:fill="auto"/>
            <w:noWrap/>
            <w:vAlign w:val="bottom"/>
            <w:hideMark/>
          </w:tcPr>
          <w:p w14:paraId="6CD23B76" w14:textId="1FF53C57" w:rsidR="006D223E" w:rsidRPr="009F4E52" w:rsidRDefault="005E2483" w:rsidP="002D07AE">
            <w:pPr>
              <w:spacing w:after="0" w:line="360" w:lineRule="auto"/>
              <w:jc w:val="both"/>
              <w:rPr>
                <w:rFonts w:ascii="Calibri" w:eastAsia="Times New Roman" w:hAnsi="Calibri" w:cs="Calibri"/>
                <w:b/>
                <w:bCs/>
                <w:color w:val="000000"/>
                <w:kern w:val="0"/>
                <w:sz w:val="24"/>
                <w:szCs w:val="24"/>
                <w:lang w:val="es-ES" w:eastAsia="es-ES"/>
                <w14:ligatures w14:val="none"/>
              </w:rPr>
            </w:pPr>
            <w:proofErr w:type="spellStart"/>
            <w:r>
              <w:rPr>
                <w:rFonts w:ascii="Calibri" w:eastAsia="Times New Roman" w:hAnsi="Calibri" w:cs="Calibri"/>
                <w:b/>
                <w:bCs/>
                <w:color w:val="000000"/>
                <w:kern w:val="0"/>
                <w:sz w:val="24"/>
                <w:szCs w:val="24"/>
                <w:lang w:val="es-ES" w:eastAsia="es-ES"/>
                <w14:ligatures w14:val="none"/>
              </w:rPr>
              <w:t>Fresh</w:t>
            </w:r>
            <w:proofErr w:type="spellEnd"/>
          </w:p>
        </w:tc>
        <w:tc>
          <w:tcPr>
            <w:tcW w:w="1156" w:type="dxa"/>
            <w:tcBorders>
              <w:top w:val="single" w:sz="4" w:space="0" w:color="auto"/>
              <w:left w:val="nil"/>
              <w:bottom w:val="single" w:sz="4" w:space="0" w:color="auto"/>
              <w:right w:val="single" w:sz="4" w:space="0" w:color="auto"/>
            </w:tcBorders>
            <w:shd w:val="clear" w:color="auto" w:fill="auto"/>
            <w:noWrap/>
            <w:vAlign w:val="bottom"/>
            <w:hideMark/>
          </w:tcPr>
          <w:p w14:paraId="583FFDD9"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 </w:t>
            </w:r>
          </w:p>
        </w:tc>
        <w:tc>
          <w:tcPr>
            <w:tcW w:w="2624" w:type="dxa"/>
            <w:gridSpan w:val="4"/>
            <w:tcBorders>
              <w:top w:val="single" w:sz="4" w:space="0" w:color="auto"/>
              <w:left w:val="nil"/>
              <w:bottom w:val="single" w:sz="4" w:space="0" w:color="auto"/>
              <w:right w:val="single" w:sz="4" w:space="0" w:color="auto"/>
            </w:tcBorders>
            <w:shd w:val="clear" w:color="auto" w:fill="auto"/>
            <w:noWrap/>
            <w:vAlign w:val="bottom"/>
            <w:hideMark/>
          </w:tcPr>
          <w:p w14:paraId="29FA61E6" w14:textId="503F99E1" w:rsidR="006D223E" w:rsidRPr="009F4E52" w:rsidRDefault="005E2483"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 xml:space="preserve">After </w:t>
            </w:r>
            <w:proofErr w:type="spellStart"/>
            <w:r>
              <w:rPr>
                <w:rFonts w:ascii="Calibri" w:eastAsia="Times New Roman" w:hAnsi="Calibri" w:cs="Calibri"/>
                <w:b/>
                <w:bCs/>
                <w:color w:val="000000"/>
                <w:kern w:val="0"/>
                <w:sz w:val="24"/>
                <w:szCs w:val="24"/>
                <w:lang w:val="es-ES" w:eastAsia="es-ES"/>
                <w14:ligatures w14:val="none"/>
              </w:rPr>
              <w:t>ripened</w:t>
            </w:r>
            <w:proofErr w:type="spellEnd"/>
          </w:p>
        </w:tc>
      </w:tr>
      <w:tr w:rsidR="006D223E" w:rsidRPr="009F4E52" w14:paraId="70C21768" w14:textId="77777777" w:rsidTr="00086133">
        <w:trPr>
          <w:trHeight w:val="367"/>
        </w:trPr>
        <w:tc>
          <w:tcPr>
            <w:tcW w:w="1064" w:type="dxa"/>
            <w:tcBorders>
              <w:top w:val="nil"/>
              <w:left w:val="single" w:sz="4" w:space="0" w:color="auto"/>
              <w:bottom w:val="single" w:sz="4" w:space="0" w:color="auto"/>
              <w:right w:val="single" w:sz="4" w:space="0" w:color="auto"/>
            </w:tcBorders>
            <w:shd w:val="clear" w:color="auto" w:fill="auto"/>
            <w:noWrap/>
            <w:vAlign w:val="center"/>
            <w:hideMark/>
          </w:tcPr>
          <w:p w14:paraId="1156E53C" w14:textId="77777777" w:rsidR="00086133" w:rsidRDefault="00086133"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Sub</w:t>
            </w:r>
          </w:p>
          <w:p w14:paraId="2BD994A8" w14:textId="4DA4DED3" w:rsidR="006D223E" w:rsidRPr="009F4E52" w:rsidRDefault="00086133" w:rsidP="002D07AE">
            <w:pPr>
              <w:spacing w:after="0" w:line="360" w:lineRule="auto"/>
              <w:jc w:val="both"/>
              <w:rPr>
                <w:rFonts w:ascii="Calibri" w:eastAsia="Times New Roman" w:hAnsi="Calibri" w:cs="Calibri"/>
                <w:b/>
                <w:bCs/>
                <w:color w:val="000000"/>
                <w:kern w:val="0"/>
                <w:sz w:val="24"/>
                <w:szCs w:val="24"/>
                <w:lang w:val="es-ES" w:eastAsia="es-ES"/>
                <w14:ligatures w14:val="none"/>
              </w:rPr>
            </w:pPr>
            <w:proofErr w:type="spellStart"/>
            <w:r>
              <w:rPr>
                <w:rFonts w:ascii="Calibri" w:eastAsia="Times New Roman" w:hAnsi="Calibri" w:cs="Calibri"/>
                <w:b/>
                <w:bCs/>
                <w:color w:val="000000"/>
                <w:kern w:val="0"/>
                <w:sz w:val="24"/>
                <w:szCs w:val="24"/>
                <w:lang w:val="es-ES" w:eastAsia="es-ES"/>
                <w14:ligatures w14:val="none"/>
              </w:rPr>
              <w:t>population</w:t>
            </w:r>
            <w:proofErr w:type="spellEnd"/>
          </w:p>
        </w:tc>
        <w:tc>
          <w:tcPr>
            <w:tcW w:w="1011" w:type="dxa"/>
            <w:tcBorders>
              <w:top w:val="nil"/>
              <w:left w:val="nil"/>
              <w:bottom w:val="single" w:sz="4" w:space="0" w:color="auto"/>
              <w:right w:val="single" w:sz="4" w:space="0" w:color="auto"/>
            </w:tcBorders>
            <w:shd w:val="clear" w:color="auto" w:fill="auto"/>
            <w:noWrap/>
            <w:vAlign w:val="center"/>
            <w:hideMark/>
          </w:tcPr>
          <w:p w14:paraId="5528A8E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xml:space="preserve">N </w:t>
            </w:r>
            <w:proofErr w:type="spellStart"/>
            <w:r w:rsidRPr="009F4E52">
              <w:rPr>
                <w:rFonts w:ascii="Calibri" w:eastAsia="Times New Roman" w:hAnsi="Calibri" w:cs="Calibri"/>
                <w:color w:val="000000"/>
                <w:kern w:val="0"/>
                <w:lang w:val="es-ES" w:eastAsia="es-ES"/>
                <w14:ligatures w14:val="none"/>
              </w:rPr>
              <w:t>treatments</w:t>
            </w:r>
            <w:proofErr w:type="spellEnd"/>
          </w:p>
        </w:tc>
        <w:tc>
          <w:tcPr>
            <w:tcW w:w="762" w:type="dxa"/>
            <w:tcBorders>
              <w:top w:val="nil"/>
              <w:left w:val="nil"/>
              <w:bottom w:val="single" w:sz="4" w:space="0" w:color="auto"/>
              <w:right w:val="single" w:sz="4" w:space="0" w:color="auto"/>
            </w:tcBorders>
            <w:shd w:val="clear" w:color="auto" w:fill="auto"/>
            <w:noWrap/>
            <w:vAlign w:val="center"/>
            <w:hideMark/>
          </w:tcPr>
          <w:p w14:paraId="13E5794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theta</w:t>
            </w:r>
          </w:p>
        </w:tc>
        <w:tc>
          <w:tcPr>
            <w:tcW w:w="775" w:type="dxa"/>
            <w:tcBorders>
              <w:top w:val="nil"/>
              <w:left w:val="nil"/>
              <w:bottom w:val="single" w:sz="4" w:space="0" w:color="auto"/>
              <w:right w:val="single" w:sz="4" w:space="0" w:color="auto"/>
            </w:tcBorders>
            <w:shd w:val="clear" w:color="auto" w:fill="auto"/>
            <w:noWrap/>
            <w:vAlign w:val="center"/>
            <w:hideMark/>
          </w:tcPr>
          <w:p w14:paraId="656A187E" w14:textId="02C34F53"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proofErr w:type="spellStart"/>
            <w:r w:rsidRPr="00C313D3">
              <w:rPr>
                <w:rFonts w:cstheme="minorHAnsi"/>
                <w:lang w:val="en-US"/>
              </w:rPr>
              <w:t>ψ</w:t>
            </w:r>
            <w:r w:rsidRPr="001D393D">
              <w:rPr>
                <w:rFonts w:cstheme="minorHAnsi"/>
                <w:vertAlign w:val="subscript"/>
                <w:lang w:val="en-US"/>
              </w:rPr>
              <w:t>b</w:t>
            </w:r>
            <w:proofErr w:type="spellEnd"/>
          </w:p>
        </w:tc>
        <w:tc>
          <w:tcPr>
            <w:tcW w:w="688" w:type="dxa"/>
            <w:tcBorders>
              <w:top w:val="nil"/>
              <w:left w:val="nil"/>
              <w:bottom w:val="single" w:sz="4" w:space="0" w:color="auto"/>
              <w:right w:val="single" w:sz="4" w:space="0" w:color="auto"/>
            </w:tcBorders>
            <w:shd w:val="clear" w:color="auto" w:fill="auto"/>
            <w:noWrap/>
            <w:vAlign w:val="center"/>
            <w:hideMark/>
          </w:tcPr>
          <w:p w14:paraId="323A7E1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sigma</w:t>
            </w:r>
          </w:p>
        </w:tc>
        <w:tc>
          <w:tcPr>
            <w:tcW w:w="525" w:type="dxa"/>
            <w:tcBorders>
              <w:top w:val="nil"/>
              <w:left w:val="nil"/>
              <w:bottom w:val="single" w:sz="4" w:space="0" w:color="auto"/>
              <w:right w:val="single" w:sz="4" w:space="0" w:color="auto"/>
            </w:tcBorders>
            <w:shd w:val="clear" w:color="auto" w:fill="auto"/>
            <w:noWrap/>
            <w:vAlign w:val="center"/>
            <w:hideMark/>
          </w:tcPr>
          <w:p w14:paraId="09048D9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R</w:t>
            </w:r>
            <w:r w:rsidRPr="00086133">
              <w:rPr>
                <w:rFonts w:ascii="Calibri" w:eastAsia="Times New Roman" w:hAnsi="Calibri" w:cs="Calibri"/>
                <w:color w:val="000000"/>
                <w:kern w:val="0"/>
                <w:vertAlign w:val="superscript"/>
                <w:lang w:val="es-ES" w:eastAsia="es-ES"/>
                <w14:ligatures w14:val="none"/>
              </w:rPr>
              <w:t>2</w:t>
            </w:r>
          </w:p>
        </w:tc>
        <w:tc>
          <w:tcPr>
            <w:tcW w:w="1156" w:type="dxa"/>
            <w:tcBorders>
              <w:top w:val="nil"/>
              <w:left w:val="nil"/>
              <w:bottom w:val="single" w:sz="4" w:space="0" w:color="auto"/>
              <w:right w:val="single" w:sz="4" w:space="0" w:color="auto"/>
            </w:tcBorders>
            <w:shd w:val="clear" w:color="auto" w:fill="auto"/>
            <w:noWrap/>
            <w:vAlign w:val="center"/>
            <w:hideMark/>
          </w:tcPr>
          <w:p w14:paraId="0EB924D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xml:space="preserve">N </w:t>
            </w:r>
            <w:proofErr w:type="spellStart"/>
            <w:r w:rsidRPr="009F4E52">
              <w:rPr>
                <w:rFonts w:ascii="Calibri" w:eastAsia="Times New Roman" w:hAnsi="Calibri" w:cs="Calibri"/>
                <w:color w:val="000000"/>
                <w:kern w:val="0"/>
                <w:lang w:val="es-ES" w:eastAsia="es-ES"/>
                <w14:ligatures w14:val="none"/>
              </w:rPr>
              <w:t>treatments</w:t>
            </w:r>
            <w:proofErr w:type="spellEnd"/>
          </w:p>
        </w:tc>
        <w:tc>
          <w:tcPr>
            <w:tcW w:w="634" w:type="dxa"/>
            <w:tcBorders>
              <w:top w:val="nil"/>
              <w:left w:val="nil"/>
              <w:bottom w:val="single" w:sz="4" w:space="0" w:color="auto"/>
              <w:right w:val="single" w:sz="4" w:space="0" w:color="auto"/>
            </w:tcBorders>
            <w:shd w:val="clear" w:color="auto" w:fill="auto"/>
            <w:noWrap/>
            <w:vAlign w:val="center"/>
            <w:hideMark/>
          </w:tcPr>
          <w:p w14:paraId="6FC7020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theta</w:t>
            </w:r>
          </w:p>
        </w:tc>
        <w:tc>
          <w:tcPr>
            <w:tcW w:w="775" w:type="dxa"/>
            <w:tcBorders>
              <w:top w:val="nil"/>
              <w:left w:val="nil"/>
              <w:bottom w:val="single" w:sz="4" w:space="0" w:color="auto"/>
              <w:right w:val="single" w:sz="4" w:space="0" w:color="auto"/>
            </w:tcBorders>
            <w:shd w:val="clear" w:color="auto" w:fill="auto"/>
            <w:noWrap/>
            <w:vAlign w:val="center"/>
            <w:hideMark/>
          </w:tcPr>
          <w:p w14:paraId="40A6A489" w14:textId="7B0F223A"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proofErr w:type="spellStart"/>
            <w:r w:rsidRPr="00C313D3">
              <w:rPr>
                <w:rFonts w:cstheme="minorHAnsi"/>
                <w:lang w:val="en-US"/>
              </w:rPr>
              <w:t>ψ</w:t>
            </w:r>
            <w:r w:rsidRPr="001D393D">
              <w:rPr>
                <w:rFonts w:cstheme="minorHAnsi"/>
                <w:vertAlign w:val="subscript"/>
                <w:lang w:val="en-US"/>
              </w:rPr>
              <w:t>b</w:t>
            </w:r>
            <w:proofErr w:type="spellEnd"/>
          </w:p>
        </w:tc>
        <w:tc>
          <w:tcPr>
            <w:tcW w:w="688" w:type="dxa"/>
            <w:tcBorders>
              <w:top w:val="nil"/>
              <w:left w:val="nil"/>
              <w:bottom w:val="single" w:sz="4" w:space="0" w:color="auto"/>
              <w:right w:val="single" w:sz="4" w:space="0" w:color="auto"/>
            </w:tcBorders>
            <w:shd w:val="clear" w:color="auto" w:fill="auto"/>
            <w:noWrap/>
            <w:vAlign w:val="center"/>
            <w:hideMark/>
          </w:tcPr>
          <w:p w14:paraId="5402E05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sigma</w:t>
            </w:r>
          </w:p>
        </w:tc>
        <w:tc>
          <w:tcPr>
            <w:tcW w:w="525" w:type="dxa"/>
            <w:tcBorders>
              <w:top w:val="nil"/>
              <w:left w:val="nil"/>
              <w:bottom w:val="single" w:sz="4" w:space="0" w:color="auto"/>
              <w:right w:val="single" w:sz="4" w:space="0" w:color="auto"/>
            </w:tcBorders>
            <w:shd w:val="clear" w:color="auto" w:fill="auto"/>
            <w:noWrap/>
            <w:vAlign w:val="center"/>
            <w:hideMark/>
          </w:tcPr>
          <w:p w14:paraId="0D64D813" w14:textId="0CEB3E45"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R</w:t>
            </w:r>
            <w:r w:rsidRPr="00086133">
              <w:rPr>
                <w:rFonts w:ascii="Calibri" w:eastAsia="Times New Roman" w:hAnsi="Calibri" w:cs="Calibri"/>
                <w:color w:val="000000"/>
                <w:kern w:val="0"/>
                <w:vertAlign w:val="superscript"/>
                <w:lang w:val="es-ES" w:eastAsia="es-ES"/>
                <w14:ligatures w14:val="none"/>
              </w:rPr>
              <w:t>2</w:t>
            </w:r>
          </w:p>
        </w:tc>
      </w:tr>
      <w:tr w:rsidR="006D223E" w:rsidRPr="009F4E52" w14:paraId="54DA108A"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6108EE0F"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A00</w:t>
            </w:r>
          </w:p>
        </w:tc>
        <w:tc>
          <w:tcPr>
            <w:tcW w:w="1011" w:type="dxa"/>
            <w:tcBorders>
              <w:top w:val="nil"/>
              <w:left w:val="nil"/>
              <w:bottom w:val="single" w:sz="4" w:space="0" w:color="auto"/>
              <w:right w:val="single" w:sz="4" w:space="0" w:color="auto"/>
            </w:tcBorders>
            <w:shd w:val="clear" w:color="auto" w:fill="auto"/>
            <w:noWrap/>
            <w:vAlign w:val="bottom"/>
            <w:hideMark/>
          </w:tcPr>
          <w:p w14:paraId="2EA1AA4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7</w:t>
            </w:r>
          </w:p>
        </w:tc>
        <w:tc>
          <w:tcPr>
            <w:tcW w:w="762" w:type="dxa"/>
            <w:tcBorders>
              <w:top w:val="nil"/>
              <w:left w:val="nil"/>
              <w:bottom w:val="single" w:sz="4" w:space="0" w:color="auto"/>
              <w:right w:val="single" w:sz="4" w:space="0" w:color="auto"/>
            </w:tcBorders>
            <w:shd w:val="clear" w:color="auto" w:fill="auto"/>
            <w:noWrap/>
            <w:vAlign w:val="bottom"/>
            <w:hideMark/>
          </w:tcPr>
          <w:p w14:paraId="0B0DAD0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0.73</w:t>
            </w:r>
          </w:p>
        </w:tc>
        <w:tc>
          <w:tcPr>
            <w:tcW w:w="775" w:type="dxa"/>
            <w:tcBorders>
              <w:top w:val="nil"/>
              <w:left w:val="nil"/>
              <w:bottom w:val="single" w:sz="4" w:space="0" w:color="auto"/>
              <w:right w:val="single" w:sz="4" w:space="0" w:color="auto"/>
            </w:tcBorders>
            <w:shd w:val="clear" w:color="auto" w:fill="auto"/>
            <w:noWrap/>
            <w:vAlign w:val="bottom"/>
            <w:hideMark/>
          </w:tcPr>
          <w:p w14:paraId="26B2989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0.04</w:t>
            </w:r>
          </w:p>
        </w:tc>
        <w:tc>
          <w:tcPr>
            <w:tcW w:w="688" w:type="dxa"/>
            <w:tcBorders>
              <w:top w:val="nil"/>
              <w:left w:val="nil"/>
              <w:bottom w:val="single" w:sz="4" w:space="0" w:color="auto"/>
              <w:right w:val="single" w:sz="4" w:space="0" w:color="auto"/>
            </w:tcBorders>
            <w:shd w:val="clear" w:color="auto" w:fill="auto"/>
            <w:noWrap/>
            <w:vAlign w:val="bottom"/>
            <w:hideMark/>
          </w:tcPr>
          <w:p w14:paraId="2C95A10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0.47</w:t>
            </w:r>
          </w:p>
        </w:tc>
        <w:tc>
          <w:tcPr>
            <w:tcW w:w="525" w:type="dxa"/>
            <w:tcBorders>
              <w:top w:val="nil"/>
              <w:left w:val="nil"/>
              <w:bottom w:val="single" w:sz="4" w:space="0" w:color="auto"/>
              <w:right w:val="single" w:sz="4" w:space="0" w:color="auto"/>
            </w:tcBorders>
            <w:shd w:val="clear" w:color="auto" w:fill="auto"/>
            <w:noWrap/>
            <w:vAlign w:val="bottom"/>
            <w:hideMark/>
          </w:tcPr>
          <w:p w14:paraId="034FEC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0.81</w:t>
            </w:r>
          </w:p>
        </w:tc>
        <w:tc>
          <w:tcPr>
            <w:tcW w:w="1156" w:type="dxa"/>
            <w:tcBorders>
              <w:top w:val="nil"/>
              <w:left w:val="nil"/>
              <w:bottom w:val="single" w:sz="4" w:space="0" w:color="auto"/>
              <w:right w:val="single" w:sz="4" w:space="0" w:color="auto"/>
            </w:tcBorders>
            <w:shd w:val="clear" w:color="auto" w:fill="auto"/>
            <w:noWrap/>
            <w:vAlign w:val="bottom"/>
            <w:hideMark/>
          </w:tcPr>
          <w:p w14:paraId="2C420AD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634" w:type="dxa"/>
            <w:tcBorders>
              <w:top w:val="nil"/>
              <w:left w:val="nil"/>
              <w:bottom w:val="single" w:sz="4" w:space="0" w:color="auto"/>
              <w:right w:val="single" w:sz="4" w:space="0" w:color="auto"/>
            </w:tcBorders>
            <w:shd w:val="clear" w:color="auto" w:fill="auto"/>
            <w:noWrap/>
            <w:vAlign w:val="bottom"/>
            <w:hideMark/>
          </w:tcPr>
          <w:p w14:paraId="7CA65E1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1.03</w:t>
            </w:r>
          </w:p>
        </w:tc>
        <w:tc>
          <w:tcPr>
            <w:tcW w:w="775" w:type="dxa"/>
            <w:tcBorders>
              <w:top w:val="nil"/>
              <w:left w:val="nil"/>
              <w:bottom w:val="single" w:sz="4" w:space="0" w:color="auto"/>
              <w:right w:val="single" w:sz="4" w:space="0" w:color="auto"/>
            </w:tcBorders>
            <w:shd w:val="clear" w:color="auto" w:fill="auto"/>
            <w:noWrap/>
            <w:vAlign w:val="bottom"/>
            <w:hideMark/>
          </w:tcPr>
          <w:p w14:paraId="157407C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-0.40</w:t>
            </w:r>
          </w:p>
        </w:tc>
        <w:tc>
          <w:tcPr>
            <w:tcW w:w="688" w:type="dxa"/>
            <w:tcBorders>
              <w:top w:val="nil"/>
              <w:left w:val="nil"/>
              <w:bottom w:val="single" w:sz="4" w:space="0" w:color="auto"/>
              <w:right w:val="single" w:sz="4" w:space="0" w:color="auto"/>
            </w:tcBorders>
            <w:shd w:val="clear" w:color="auto" w:fill="auto"/>
            <w:noWrap/>
            <w:vAlign w:val="bottom"/>
            <w:hideMark/>
          </w:tcPr>
          <w:p w14:paraId="1F5BF18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525" w:type="dxa"/>
            <w:tcBorders>
              <w:top w:val="nil"/>
              <w:left w:val="nil"/>
              <w:bottom w:val="single" w:sz="4" w:space="0" w:color="auto"/>
              <w:right w:val="single" w:sz="4" w:space="0" w:color="auto"/>
            </w:tcBorders>
            <w:shd w:val="clear" w:color="auto" w:fill="auto"/>
            <w:noWrap/>
            <w:vAlign w:val="bottom"/>
            <w:hideMark/>
          </w:tcPr>
          <w:p w14:paraId="254EA34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0.97</w:t>
            </w:r>
          </w:p>
        </w:tc>
      </w:tr>
      <w:tr w:rsidR="006D223E" w:rsidRPr="009F4E52" w14:paraId="40DBDD4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CB957BF"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A02</w:t>
            </w:r>
          </w:p>
        </w:tc>
        <w:tc>
          <w:tcPr>
            <w:tcW w:w="1011" w:type="dxa"/>
            <w:tcBorders>
              <w:top w:val="nil"/>
              <w:left w:val="nil"/>
              <w:bottom w:val="single" w:sz="4" w:space="0" w:color="auto"/>
              <w:right w:val="single" w:sz="4" w:space="0" w:color="auto"/>
            </w:tcBorders>
            <w:shd w:val="clear" w:color="auto" w:fill="auto"/>
            <w:noWrap/>
            <w:vAlign w:val="bottom"/>
            <w:hideMark/>
          </w:tcPr>
          <w:p w14:paraId="7D681D8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1E4136B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46DC8B0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15CD899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09254D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71E4F8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60DCE3C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1.50</w:t>
            </w:r>
          </w:p>
        </w:tc>
        <w:tc>
          <w:tcPr>
            <w:tcW w:w="775" w:type="dxa"/>
            <w:tcBorders>
              <w:top w:val="nil"/>
              <w:left w:val="nil"/>
              <w:bottom w:val="single" w:sz="4" w:space="0" w:color="auto"/>
              <w:right w:val="single" w:sz="4" w:space="0" w:color="auto"/>
            </w:tcBorders>
            <w:shd w:val="clear" w:color="auto" w:fill="auto"/>
            <w:noWrap/>
            <w:vAlign w:val="bottom"/>
            <w:hideMark/>
          </w:tcPr>
          <w:p w14:paraId="151C04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-0.55</w:t>
            </w:r>
          </w:p>
        </w:tc>
        <w:tc>
          <w:tcPr>
            <w:tcW w:w="688" w:type="dxa"/>
            <w:tcBorders>
              <w:top w:val="nil"/>
              <w:left w:val="nil"/>
              <w:bottom w:val="single" w:sz="4" w:space="0" w:color="auto"/>
              <w:right w:val="single" w:sz="4" w:space="0" w:color="auto"/>
            </w:tcBorders>
            <w:shd w:val="clear" w:color="auto" w:fill="auto"/>
            <w:noWrap/>
            <w:vAlign w:val="bottom"/>
            <w:hideMark/>
          </w:tcPr>
          <w:p w14:paraId="6EE61C0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0CCD73B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0.96</w:t>
            </w:r>
          </w:p>
        </w:tc>
      </w:tr>
      <w:tr w:rsidR="006D223E" w:rsidRPr="009F4E52" w14:paraId="09053271"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DC4214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A11</w:t>
            </w:r>
          </w:p>
        </w:tc>
        <w:tc>
          <w:tcPr>
            <w:tcW w:w="1011" w:type="dxa"/>
            <w:tcBorders>
              <w:top w:val="nil"/>
              <w:left w:val="nil"/>
              <w:bottom w:val="single" w:sz="4" w:space="0" w:color="auto"/>
              <w:right w:val="single" w:sz="4" w:space="0" w:color="auto"/>
            </w:tcBorders>
            <w:shd w:val="clear" w:color="auto" w:fill="auto"/>
            <w:noWrap/>
            <w:vAlign w:val="bottom"/>
            <w:hideMark/>
          </w:tcPr>
          <w:p w14:paraId="783D03F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57CD376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76D23D6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A8AAF5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574D66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5E51D96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0E0FC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1.18</w:t>
            </w:r>
          </w:p>
        </w:tc>
        <w:tc>
          <w:tcPr>
            <w:tcW w:w="775" w:type="dxa"/>
            <w:tcBorders>
              <w:top w:val="nil"/>
              <w:left w:val="nil"/>
              <w:bottom w:val="single" w:sz="4" w:space="0" w:color="auto"/>
              <w:right w:val="single" w:sz="4" w:space="0" w:color="auto"/>
            </w:tcBorders>
            <w:shd w:val="clear" w:color="auto" w:fill="auto"/>
            <w:noWrap/>
            <w:vAlign w:val="bottom"/>
            <w:hideMark/>
          </w:tcPr>
          <w:p w14:paraId="0780D49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-0.44</w:t>
            </w:r>
          </w:p>
        </w:tc>
        <w:tc>
          <w:tcPr>
            <w:tcW w:w="688" w:type="dxa"/>
            <w:tcBorders>
              <w:top w:val="nil"/>
              <w:left w:val="nil"/>
              <w:bottom w:val="single" w:sz="4" w:space="0" w:color="auto"/>
              <w:right w:val="single" w:sz="4" w:space="0" w:color="auto"/>
            </w:tcBorders>
            <w:shd w:val="clear" w:color="auto" w:fill="auto"/>
            <w:noWrap/>
            <w:vAlign w:val="bottom"/>
            <w:hideMark/>
          </w:tcPr>
          <w:p w14:paraId="746933C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0.27</w:t>
            </w:r>
          </w:p>
        </w:tc>
        <w:tc>
          <w:tcPr>
            <w:tcW w:w="525" w:type="dxa"/>
            <w:tcBorders>
              <w:top w:val="nil"/>
              <w:left w:val="nil"/>
              <w:bottom w:val="single" w:sz="4" w:space="0" w:color="auto"/>
              <w:right w:val="single" w:sz="4" w:space="0" w:color="auto"/>
            </w:tcBorders>
            <w:shd w:val="clear" w:color="auto" w:fill="auto"/>
            <w:noWrap/>
            <w:vAlign w:val="bottom"/>
            <w:hideMark/>
          </w:tcPr>
          <w:p w14:paraId="02F4EBC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0.98</w:t>
            </w:r>
          </w:p>
        </w:tc>
      </w:tr>
      <w:tr w:rsidR="006D223E" w:rsidRPr="009F4E52" w14:paraId="49EFCF0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276CDF0A"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B00</w:t>
            </w:r>
          </w:p>
        </w:tc>
        <w:tc>
          <w:tcPr>
            <w:tcW w:w="1011" w:type="dxa"/>
            <w:tcBorders>
              <w:top w:val="nil"/>
              <w:left w:val="nil"/>
              <w:bottom w:val="single" w:sz="4" w:space="0" w:color="auto"/>
              <w:right w:val="single" w:sz="4" w:space="0" w:color="auto"/>
            </w:tcBorders>
            <w:shd w:val="clear" w:color="auto" w:fill="auto"/>
            <w:noWrap/>
            <w:vAlign w:val="bottom"/>
            <w:hideMark/>
          </w:tcPr>
          <w:p w14:paraId="16B53F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425C153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c>
          <w:tcPr>
            <w:tcW w:w="775" w:type="dxa"/>
            <w:tcBorders>
              <w:top w:val="nil"/>
              <w:left w:val="nil"/>
              <w:bottom w:val="single" w:sz="4" w:space="0" w:color="auto"/>
              <w:right w:val="single" w:sz="4" w:space="0" w:color="auto"/>
            </w:tcBorders>
            <w:shd w:val="clear" w:color="auto" w:fill="auto"/>
            <w:noWrap/>
            <w:vAlign w:val="bottom"/>
            <w:hideMark/>
          </w:tcPr>
          <w:p w14:paraId="61A59F8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-0.06</w:t>
            </w:r>
          </w:p>
        </w:tc>
        <w:tc>
          <w:tcPr>
            <w:tcW w:w="688" w:type="dxa"/>
            <w:tcBorders>
              <w:top w:val="nil"/>
              <w:left w:val="nil"/>
              <w:bottom w:val="single" w:sz="4" w:space="0" w:color="auto"/>
              <w:right w:val="single" w:sz="4" w:space="0" w:color="auto"/>
            </w:tcBorders>
            <w:shd w:val="clear" w:color="auto" w:fill="auto"/>
            <w:noWrap/>
            <w:vAlign w:val="bottom"/>
            <w:hideMark/>
          </w:tcPr>
          <w:p w14:paraId="29E4D78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525" w:type="dxa"/>
            <w:tcBorders>
              <w:top w:val="nil"/>
              <w:left w:val="nil"/>
              <w:bottom w:val="single" w:sz="4" w:space="0" w:color="auto"/>
              <w:right w:val="single" w:sz="4" w:space="0" w:color="auto"/>
            </w:tcBorders>
            <w:shd w:val="clear" w:color="auto" w:fill="auto"/>
            <w:noWrap/>
            <w:vAlign w:val="bottom"/>
            <w:hideMark/>
          </w:tcPr>
          <w:p w14:paraId="4B2E253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4455DB5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2CCD3D5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58B772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10BEB24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7ECAECE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7B09C51F"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FE55F43"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B03</w:t>
            </w:r>
          </w:p>
        </w:tc>
        <w:tc>
          <w:tcPr>
            <w:tcW w:w="1011" w:type="dxa"/>
            <w:tcBorders>
              <w:top w:val="nil"/>
              <w:left w:val="nil"/>
              <w:bottom w:val="single" w:sz="4" w:space="0" w:color="auto"/>
              <w:right w:val="single" w:sz="4" w:space="0" w:color="auto"/>
            </w:tcBorders>
            <w:shd w:val="clear" w:color="auto" w:fill="auto"/>
            <w:noWrap/>
            <w:vAlign w:val="bottom"/>
            <w:hideMark/>
          </w:tcPr>
          <w:p w14:paraId="6D84578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091E5C6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1.26</w:t>
            </w:r>
          </w:p>
        </w:tc>
        <w:tc>
          <w:tcPr>
            <w:tcW w:w="775" w:type="dxa"/>
            <w:tcBorders>
              <w:top w:val="nil"/>
              <w:left w:val="nil"/>
              <w:bottom w:val="single" w:sz="4" w:space="0" w:color="auto"/>
              <w:right w:val="single" w:sz="4" w:space="0" w:color="auto"/>
            </w:tcBorders>
            <w:shd w:val="clear" w:color="auto" w:fill="auto"/>
            <w:noWrap/>
            <w:vAlign w:val="bottom"/>
            <w:hideMark/>
          </w:tcPr>
          <w:p w14:paraId="6CCC12E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0.08</w:t>
            </w:r>
          </w:p>
        </w:tc>
        <w:tc>
          <w:tcPr>
            <w:tcW w:w="688" w:type="dxa"/>
            <w:tcBorders>
              <w:top w:val="nil"/>
              <w:left w:val="nil"/>
              <w:bottom w:val="single" w:sz="4" w:space="0" w:color="auto"/>
              <w:right w:val="single" w:sz="4" w:space="0" w:color="auto"/>
            </w:tcBorders>
            <w:shd w:val="clear" w:color="auto" w:fill="auto"/>
            <w:noWrap/>
            <w:vAlign w:val="bottom"/>
            <w:hideMark/>
          </w:tcPr>
          <w:p w14:paraId="6BFE94F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0.57</w:t>
            </w:r>
          </w:p>
        </w:tc>
        <w:tc>
          <w:tcPr>
            <w:tcW w:w="525" w:type="dxa"/>
            <w:tcBorders>
              <w:top w:val="nil"/>
              <w:left w:val="nil"/>
              <w:bottom w:val="single" w:sz="4" w:space="0" w:color="auto"/>
              <w:right w:val="single" w:sz="4" w:space="0" w:color="auto"/>
            </w:tcBorders>
            <w:shd w:val="clear" w:color="auto" w:fill="auto"/>
            <w:noWrap/>
            <w:vAlign w:val="bottom"/>
            <w:hideMark/>
          </w:tcPr>
          <w:p w14:paraId="20A6A30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0.89</w:t>
            </w:r>
          </w:p>
        </w:tc>
        <w:tc>
          <w:tcPr>
            <w:tcW w:w="1156" w:type="dxa"/>
            <w:tcBorders>
              <w:top w:val="nil"/>
              <w:left w:val="nil"/>
              <w:bottom w:val="single" w:sz="4" w:space="0" w:color="auto"/>
              <w:right w:val="single" w:sz="4" w:space="0" w:color="auto"/>
            </w:tcBorders>
            <w:shd w:val="clear" w:color="auto" w:fill="auto"/>
            <w:noWrap/>
            <w:vAlign w:val="bottom"/>
            <w:hideMark/>
          </w:tcPr>
          <w:p w14:paraId="33C8F36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3F2F52B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1.46</w:t>
            </w:r>
          </w:p>
        </w:tc>
        <w:tc>
          <w:tcPr>
            <w:tcW w:w="775" w:type="dxa"/>
            <w:tcBorders>
              <w:top w:val="nil"/>
              <w:left w:val="nil"/>
              <w:bottom w:val="single" w:sz="4" w:space="0" w:color="auto"/>
              <w:right w:val="single" w:sz="4" w:space="0" w:color="auto"/>
            </w:tcBorders>
            <w:shd w:val="clear" w:color="auto" w:fill="auto"/>
            <w:noWrap/>
            <w:vAlign w:val="bottom"/>
            <w:hideMark/>
          </w:tcPr>
          <w:p w14:paraId="1584560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-0.47</w:t>
            </w:r>
          </w:p>
        </w:tc>
        <w:tc>
          <w:tcPr>
            <w:tcW w:w="688" w:type="dxa"/>
            <w:tcBorders>
              <w:top w:val="nil"/>
              <w:left w:val="nil"/>
              <w:bottom w:val="single" w:sz="4" w:space="0" w:color="auto"/>
              <w:right w:val="single" w:sz="4" w:space="0" w:color="auto"/>
            </w:tcBorders>
            <w:shd w:val="clear" w:color="auto" w:fill="auto"/>
            <w:noWrap/>
            <w:vAlign w:val="bottom"/>
            <w:hideMark/>
          </w:tcPr>
          <w:p w14:paraId="10E5ECF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525" w:type="dxa"/>
            <w:tcBorders>
              <w:top w:val="nil"/>
              <w:left w:val="nil"/>
              <w:bottom w:val="single" w:sz="4" w:space="0" w:color="auto"/>
              <w:right w:val="single" w:sz="4" w:space="0" w:color="auto"/>
            </w:tcBorders>
            <w:shd w:val="clear" w:color="auto" w:fill="auto"/>
            <w:noWrap/>
            <w:vAlign w:val="bottom"/>
            <w:hideMark/>
          </w:tcPr>
          <w:p w14:paraId="5FC09B1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6B0F519E"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0DC3052"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B07</w:t>
            </w:r>
          </w:p>
        </w:tc>
        <w:tc>
          <w:tcPr>
            <w:tcW w:w="1011" w:type="dxa"/>
            <w:tcBorders>
              <w:top w:val="nil"/>
              <w:left w:val="nil"/>
              <w:bottom w:val="single" w:sz="4" w:space="0" w:color="auto"/>
              <w:right w:val="single" w:sz="4" w:space="0" w:color="auto"/>
            </w:tcBorders>
            <w:shd w:val="clear" w:color="auto" w:fill="auto"/>
            <w:noWrap/>
            <w:vAlign w:val="bottom"/>
            <w:hideMark/>
          </w:tcPr>
          <w:p w14:paraId="5A368F9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7A2F20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0.78</w:t>
            </w:r>
          </w:p>
        </w:tc>
        <w:tc>
          <w:tcPr>
            <w:tcW w:w="775" w:type="dxa"/>
            <w:tcBorders>
              <w:top w:val="nil"/>
              <w:left w:val="nil"/>
              <w:bottom w:val="single" w:sz="4" w:space="0" w:color="auto"/>
              <w:right w:val="single" w:sz="4" w:space="0" w:color="auto"/>
            </w:tcBorders>
            <w:shd w:val="clear" w:color="auto" w:fill="auto"/>
            <w:noWrap/>
            <w:vAlign w:val="bottom"/>
            <w:hideMark/>
          </w:tcPr>
          <w:p w14:paraId="7CF0FD2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0.07</w:t>
            </w:r>
          </w:p>
        </w:tc>
        <w:tc>
          <w:tcPr>
            <w:tcW w:w="688" w:type="dxa"/>
            <w:tcBorders>
              <w:top w:val="nil"/>
              <w:left w:val="nil"/>
              <w:bottom w:val="single" w:sz="4" w:space="0" w:color="auto"/>
              <w:right w:val="single" w:sz="4" w:space="0" w:color="auto"/>
            </w:tcBorders>
            <w:shd w:val="clear" w:color="auto" w:fill="auto"/>
            <w:noWrap/>
            <w:vAlign w:val="bottom"/>
            <w:hideMark/>
          </w:tcPr>
          <w:p w14:paraId="442DFA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525" w:type="dxa"/>
            <w:tcBorders>
              <w:top w:val="nil"/>
              <w:left w:val="nil"/>
              <w:bottom w:val="single" w:sz="4" w:space="0" w:color="auto"/>
              <w:right w:val="single" w:sz="4" w:space="0" w:color="auto"/>
            </w:tcBorders>
            <w:shd w:val="clear" w:color="auto" w:fill="auto"/>
            <w:noWrap/>
            <w:vAlign w:val="bottom"/>
            <w:hideMark/>
          </w:tcPr>
          <w:p w14:paraId="32FE0E2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577209D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4CF174B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617A65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345515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F34E3A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1EA5ECFC"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5BAF835"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B17</w:t>
            </w:r>
          </w:p>
        </w:tc>
        <w:tc>
          <w:tcPr>
            <w:tcW w:w="1011" w:type="dxa"/>
            <w:tcBorders>
              <w:top w:val="nil"/>
              <w:left w:val="nil"/>
              <w:bottom w:val="single" w:sz="4" w:space="0" w:color="auto"/>
              <w:right w:val="single" w:sz="4" w:space="0" w:color="auto"/>
            </w:tcBorders>
            <w:shd w:val="clear" w:color="auto" w:fill="auto"/>
            <w:noWrap/>
            <w:vAlign w:val="bottom"/>
            <w:hideMark/>
          </w:tcPr>
          <w:p w14:paraId="30D0F2F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5B0645F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1.26</w:t>
            </w:r>
          </w:p>
        </w:tc>
        <w:tc>
          <w:tcPr>
            <w:tcW w:w="775" w:type="dxa"/>
            <w:tcBorders>
              <w:top w:val="nil"/>
              <w:left w:val="nil"/>
              <w:bottom w:val="single" w:sz="4" w:space="0" w:color="auto"/>
              <w:right w:val="single" w:sz="4" w:space="0" w:color="auto"/>
            </w:tcBorders>
            <w:shd w:val="clear" w:color="auto" w:fill="auto"/>
            <w:noWrap/>
            <w:vAlign w:val="bottom"/>
            <w:hideMark/>
          </w:tcPr>
          <w:p w14:paraId="1AB7438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-0.10</w:t>
            </w:r>
          </w:p>
        </w:tc>
        <w:tc>
          <w:tcPr>
            <w:tcW w:w="688" w:type="dxa"/>
            <w:tcBorders>
              <w:top w:val="nil"/>
              <w:left w:val="nil"/>
              <w:bottom w:val="single" w:sz="4" w:space="0" w:color="auto"/>
              <w:right w:val="single" w:sz="4" w:space="0" w:color="auto"/>
            </w:tcBorders>
            <w:shd w:val="clear" w:color="auto" w:fill="auto"/>
            <w:noWrap/>
            <w:vAlign w:val="bottom"/>
            <w:hideMark/>
          </w:tcPr>
          <w:p w14:paraId="03A6D60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0.45</w:t>
            </w:r>
          </w:p>
        </w:tc>
        <w:tc>
          <w:tcPr>
            <w:tcW w:w="525" w:type="dxa"/>
            <w:tcBorders>
              <w:top w:val="nil"/>
              <w:left w:val="nil"/>
              <w:bottom w:val="single" w:sz="4" w:space="0" w:color="auto"/>
              <w:right w:val="single" w:sz="4" w:space="0" w:color="auto"/>
            </w:tcBorders>
            <w:shd w:val="clear" w:color="auto" w:fill="auto"/>
            <w:noWrap/>
            <w:vAlign w:val="bottom"/>
            <w:hideMark/>
          </w:tcPr>
          <w:p w14:paraId="326EB7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5C833A6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163D65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5E226A1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694C23A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2900CC2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482A600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5E81451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B19</w:t>
            </w:r>
          </w:p>
        </w:tc>
        <w:tc>
          <w:tcPr>
            <w:tcW w:w="1011" w:type="dxa"/>
            <w:tcBorders>
              <w:top w:val="nil"/>
              <w:left w:val="nil"/>
              <w:bottom w:val="single" w:sz="4" w:space="0" w:color="auto"/>
              <w:right w:val="single" w:sz="4" w:space="0" w:color="auto"/>
            </w:tcBorders>
            <w:shd w:val="clear" w:color="auto" w:fill="auto"/>
            <w:noWrap/>
            <w:vAlign w:val="bottom"/>
            <w:hideMark/>
          </w:tcPr>
          <w:p w14:paraId="2043FFB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BB4BA3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0F596B9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481209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18CC75E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6D332F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634" w:type="dxa"/>
            <w:tcBorders>
              <w:top w:val="nil"/>
              <w:left w:val="nil"/>
              <w:bottom w:val="single" w:sz="4" w:space="0" w:color="auto"/>
              <w:right w:val="single" w:sz="4" w:space="0" w:color="auto"/>
            </w:tcBorders>
            <w:shd w:val="clear" w:color="auto" w:fill="auto"/>
            <w:noWrap/>
            <w:vAlign w:val="bottom"/>
            <w:hideMark/>
          </w:tcPr>
          <w:p w14:paraId="1F56519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1.09</w:t>
            </w:r>
          </w:p>
        </w:tc>
        <w:tc>
          <w:tcPr>
            <w:tcW w:w="775" w:type="dxa"/>
            <w:tcBorders>
              <w:top w:val="nil"/>
              <w:left w:val="nil"/>
              <w:bottom w:val="single" w:sz="4" w:space="0" w:color="auto"/>
              <w:right w:val="single" w:sz="4" w:space="0" w:color="auto"/>
            </w:tcBorders>
            <w:shd w:val="clear" w:color="auto" w:fill="auto"/>
            <w:noWrap/>
            <w:vAlign w:val="bottom"/>
            <w:hideMark/>
          </w:tcPr>
          <w:p w14:paraId="4D8417F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-0.35</w:t>
            </w:r>
          </w:p>
        </w:tc>
        <w:tc>
          <w:tcPr>
            <w:tcW w:w="688" w:type="dxa"/>
            <w:tcBorders>
              <w:top w:val="nil"/>
              <w:left w:val="nil"/>
              <w:bottom w:val="single" w:sz="4" w:space="0" w:color="auto"/>
              <w:right w:val="single" w:sz="4" w:space="0" w:color="auto"/>
            </w:tcBorders>
            <w:shd w:val="clear" w:color="auto" w:fill="auto"/>
            <w:noWrap/>
            <w:vAlign w:val="bottom"/>
            <w:hideMark/>
          </w:tcPr>
          <w:p w14:paraId="5F994FD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525" w:type="dxa"/>
            <w:tcBorders>
              <w:top w:val="nil"/>
              <w:left w:val="nil"/>
              <w:bottom w:val="single" w:sz="4" w:space="0" w:color="auto"/>
              <w:right w:val="single" w:sz="4" w:space="0" w:color="auto"/>
            </w:tcBorders>
            <w:shd w:val="clear" w:color="auto" w:fill="auto"/>
            <w:noWrap/>
            <w:vAlign w:val="bottom"/>
            <w:hideMark/>
          </w:tcPr>
          <w:p w14:paraId="179848B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0.96</w:t>
            </w:r>
          </w:p>
        </w:tc>
      </w:tr>
      <w:tr w:rsidR="006D223E" w:rsidRPr="009F4E52" w14:paraId="21454D1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CB20A2A"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B20</w:t>
            </w:r>
          </w:p>
        </w:tc>
        <w:tc>
          <w:tcPr>
            <w:tcW w:w="1011" w:type="dxa"/>
            <w:tcBorders>
              <w:top w:val="nil"/>
              <w:left w:val="nil"/>
              <w:bottom w:val="single" w:sz="4" w:space="0" w:color="auto"/>
              <w:right w:val="single" w:sz="4" w:space="0" w:color="auto"/>
            </w:tcBorders>
            <w:shd w:val="clear" w:color="auto" w:fill="auto"/>
            <w:noWrap/>
            <w:vAlign w:val="bottom"/>
            <w:hideMark/>
          </w:tcPr>
          <w:p w14:paraId="753CB42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762" w:type="dxa"/>
            <w:tcBorders>
              <w:top w:val="nil"/>
              <w:left w:val="nil"/>
              <w:bottom w:val="single" w:sz="4" w:space="0" w:color="auto"/>
              <w:right w:val="single" w:sz="4" w:space="0" w:color="auto"/>
            </w:tcBorders>
            <w:shd w:val="clear" w:color="auto" w:fill="auto"/>
            <w:noWrap/>
            <w:vAlign w:val="bottom"/>
            <w:hideMark/>
          </w:tcPr>
          <w:p w14:paraId="34D79C7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0.67</w:t>
            </w:r>
          </w:p>
        </w:tc>
        <w:tc>
          <w:tcPr>
            <w:tcW w:w="775" w:type="dxa"/>
            <w:tcBorders>
              <w:top w:val="nil"/>
              <w:left w:val="nil"/>
              <w:bottom w:val="single" w:sz="4" w:space="0" w:color="auto"/>
              <w:right w:val="single" w:sz="4" w:space="0" w:color="auto"/>
            </w:tcBorders>
            <w:shd w:val="clear" w:color="auto" w:fill="auto"/>
            <w:noWrap/>
            <w:vAlign w:val="bottom"/>
            <w:hideMark/>
          </w:tcPr>
          <w:p w14:paraId="4E9AAE3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-0.16</w:t>
            </w:r>
          </w:p>
        </w:tc>
        <w:tc>
          <w:tcPr>
            <w:tcW w:w="688" w:type="dxa"/>
            <w:tcBorders>
              <w:top w:val="nil"/>
              <w:left w:val="nil"/>
              <w:bottom w:val="single" w:sz="4" w:space="0" w:color="auto"/>
              <w:right w:val="single" w:sz="4" w:space="0" w:color="auto"/>
            </w:tcBorders>
            <w:shd w:val="clear" w:color="auto" w:fill="auto"/>
            <w:noWrap/>
            <w:vAlign w:val="bottom"/>
            <w:hideMark/>
          </w:tcPr>
          <w:p w14:paraId="1F1B43A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0.28</w:t>
            </w:r>
          </w:p>
        </w:tc>
        <w:tc>
          <w:tcPr>
            <w:tcW w:w="525" w:type="dxa"/>
            <w:tcBorders>
              <w:top w:val="nil"/>
              <w:left w:val="nil"/>
              <w:bottom w:val="single" w:sz="4" w:space="0" w:color="auto"/>
              <w:right w:val="single" w:sz="4" w:space="0" w:color="auto"/>
            </w:tcBorders>
            <w:shd w:val="clear" w:color="auto" w:fill="auto"/>
            <w:noWrap/>
            <w:vAlign w:val="bottom"/>
            <w:hideMark/>
          </w:tcPr>
          <w:p w14:paraId="73FF7AA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c>
          <w:tcPr>
            <w:tcW w:w="1156" w:type="dxa"/>
            <w:tcBorders>
              <w:top w:val="nil"/>
              <w:left w:val="nil"/>
              <w:bottom w:val="single" w:sz="4" w:space="0" w:color="auto"/>
              <w:right w:val="single" w:sz="4" w:space="0" w:color="auto"/>
            </w:tcBorders>
            <w:shd w:val="clear" w:color="auto" w:fill="auto"/>
            <w:noWrap/>
            <w:vAlign w:val="bottom"/>
            <w:hideMark/>
          </w:tcPr>
          <w:p w14:paraId="2B10D40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FA2BA2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0CB568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3C48C3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56449C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1B5E156F"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7AAA99F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C00</w:t>
            </w:r>
          </w:p>
        </w:tc>
        <w:tc>
          <w:tcPr>
            <w:tcW w:w="1011" w:type="dxa"/>
            <w:tcBorders>
              <w:top w:val="nil"/>
              <w:left w:val="nil"/>
              <w:bottom w:val="single" w:sz="4" w:space="0" w:color="auto"/>
              <w:right w:val="single" w:sz="4" w:space="0" w:color="auto"/>
            </w:tcBorders>
            <w:shd w:val="clear" w:color="auto" w:fill="auto"/>
            <w:noWrap/>
            <w:vAlign w:val="bottom"/>
            <w:hideMark/>
          </w:tcPr>
          <w:p w14:paraId="7DE2285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6832A30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0.87</w:t>
            </w:r>
          </w:p>
        </w:tc>
        <w:tc>
          <w:tcPr>
            <w:tcW w:w="775" w:type="dxa"/>
            <w:tcBorders>
              <w:top w:val="nil"/>
              <w:left w:val="nil"/>
              <w:bottom w:val="single" w:sz="4" w:space="0" w:color="auto"/>
              <w:right w:val="single" w:sz="4" w:space="0" w:color="auto"/>
            </w:tcBorders>
            <w:shd w:val="clear" w:color="auto" w:fill="auto"/>
            <w:noWrap/>
            <w:vAlign w:val="bottom"/>
            <w:hideMark/>
          </w:tcPr>
          <w:p w14:paraId="79A5A63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688" w:type="dxa"/>
            <w:tcBorders>
              <w:top w:val="nil"/>
              <w:left w:val="nil"/>
              <w:bottom w:val="single" w:sz="4" w:space="0" w:color="auto"/>
              <w:right w:val="single" w:sz="4" w:space="0" w:color="auto"/>
            </w:tcBorders>
            <w:shd w:val="clear" w:color="auto" w:fill="auto"/>
            <w:noWrap/>
            <w:vAlign w:val="bottom"/>
            <w:hideMark/>
          </w:tcPr>
          <w:p w14:paraId="62E5DE1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0.32</w:t>
            </w:r>
          </w:p>
        </w:tc>
        <w:tc>
          <w:tcPr>
            <w:tcW w:w="525" w:type="dxa"/>
            <w:tcBorders>
              <w:top w:val="nil"/>
              <w:left w:val="nil"/>
              <w:bottom w:val="single" w:sz="4" w:space="0" w:color="auto"/>
              <w:right w:val="single" w:sz="4" w:space="0" w:color="auto"/>
            </w:tcBorders>
            <w:shd w:val="clear" w:color="auto" w:fill="auto"/>
            <w:noWrap/>
            <w:vAlign w:val="bottom"/>
            <w:hideMark/>
          </w:tcPr>
          <w:p w14:paraId="2787452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c>
          <w:tcPr>
            <w:tcW w:w="1156" w:type="dxa"/>
            <w:tcBorders>
              <w:top w:val="nil"/>
              <w:left w:val="nil"/>
              <w:bottom w:val="single" w:sz="4" w:space="0" w:color="auto"/>
              <w:right w:val="single" w:sz="4" w:space="0" w:color="auto"/>
            </w:tcBorders>
            <w:shd w:val="clear" w:color="auto" w:fill="auto"/>
            <w:noWrap/>
            <w:vAlign w:val="bottom"/>
            <w:hideMark/>
          </w:tcPr>
          <w:p w14:paraId="0B7570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3373E9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1.14</w:t>
            </w:r>
          </w:p>
        </w:tc>
        <w:tc>
          <w:tcPr>
            <w:tcW w:w="775" w:type="dxa"/>
            <w:tcBorders>
              <w:top w:val="nil"/>
              <w:left w:val="nil"/>
              <w:bottom w:val="single" w:sz="4" w:space="0" w:color="auto"/>
              <w:right w:val="single" w:sz="4" w:space="0" w:color="auto"/>
            </w:tcBorders>
            <w:shd w:val="clear" w:color="auto" w:fill="auto"/>
            <w:noWrap/>
            <w:vAlign w:val="bottom"/>
            <w:hideMark/>
          </w:tcPr>
          <w:p w14:paraId="00D15BE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-0.43</w:t>
            </w:r>
          </w:p>
        </w:tc>
        <w:tc>
          <w:tcPr>
            <w:tcW w:w="688" w:type="dxa"/>
            <w:tcBorders>
              <w:top w:val="nil"/>
              <w:left w:val="nil"/>
              <w:bottom w:val="single" w:sz="4" w:space="0" w:color="auto"/>
              <w:right w:val="single" w:sz="4" w:space="0" w:color="auto"/>
            </w:tcBorders>
            <w:shd w:val="clear" w:color="auto" w:fill="auto"/>
            <w:noWrap/>
            <w:vAlign w:val="bottom"/>
            <w:hideMark/>
          </w:tcPr>
          <w:p w14:paraId="7ABF20D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0.22</w:t>
            </w:r>
          </w:p>
        </w:tc>
        <w:tc>
          <w:tcPr>
            <w:tcW w:w="525" w:type="dxa"/>
            <w:tcBorders>
              <w:top w:val="nil"/>
              <w:left w:val="nil"/>
              <w:bottom w:val="single" w:sz="4" w:space="0" w:color="auto"/>
              <w:right w:val="single" w:sz="4" w:space="0" w:color="auto"/>
            </w:tcBorders>
            <w:shd w:val="clear" w:color="auto" w:fill="auto"/>
            <w:noWrap/>
            <w:vAlign w:val="bottom"/>
            <w:hideMark/>
          </w:tcPr>
          <w:p w14:paraId="115C420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277A5C94"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36905B7"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C06</w:t>
            </w:r>
          </w:p>
        </w:tc>
        <w:tc>
          <w:tcPr>
            <w:tcW w:w="1011" w:type="dxa"/>
            <w:tcBorders>
              <w:top w:val="nil"/>
              <w:left w:val="nil"/>
              <w:bottom w:val="single" w:sz="4" w:space="0" w:color="auto"/>
              <w:right w:val="single" w:sz="4" w:space="0" w:color="auto"/>
            </w:tcBorders>
            <w:shd w:val="clear" w:color="auto" w:fill="auto"/>
            <w:noWrap/>
            <w:vAlign w:val="bottom"/>
            <w:hideMark/>
          </w:tcPr>
          <w:p w14:paraId="6F0CEE6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5E22FD1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7F538DF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688" w:type="dxa"/>
            <w:tcBorders>
              <w:top w:val="nil"/>
              <w:left w:val="nil"/>
              <w:bottom w:val="single" w:sz="4" w:space="0" w:color="auto"/>
              <w:right w:val="single" w:sz="4" w:space="0" w:color="auto"/>
            </w:tcBorders>
            <w:shd w:val="clear" w:color="auto" w:fill="auto"/>
            <w:noWrap/>
            <w:vAlign w:val="bottom"/>
            <w:hideMark/>
          </w:tcPr>
          <w:p w14:paraId="4379B1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0.34</w:t>
            </w:r>
          </w:p>
        </w:tc>
        <w:tc>
          <w:tcPr>
            <w:tcW w:w="525" w:type="dxa"/>
            <w:tcBorders>
              <w:top w:val="nil"/>
              <w:left w:val="nil"/>
              <w:bottom w:val="single" w:sz="4" w:space="0" w:color="auto"/>
              <w:right w:val="single" w:sz="4" w:space="0" w:color="auto"/>
            </w:tcBorders>
            <w:shd w:val="clear" w:color="auto" w:fill="auto"/>
            <w:noWrap/>
            <w:vAlign w:val="bottom"/>
            <w:hideMark/>
          </w:tcPr>
          <w:p w14:paraId="2E9AFF5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c>
          <w:tcPr>
            <w:tcW w:w="1156" w:type="dxa"/>
            <w:tcBorders>
              <w:top w:val="nil"/>
              <w:left w:val="nil"/>
              <w:bottom w:val="single" w:sz="4" w:space="0" w:color="auto"/>
              <w:right w:val="single" w:sz="4" w:space="0" w:color="auto"/>
            </w:tcBorders>
            <w:shd w:val="clear" w:color="auto" w:fill="auto"/>
            <w:noWrap/>
            <w:vAlign w:val="bottom"/>
            <w:hideMark/>
          </w:tcPr>
          <w:p w14:paraId="0B41D0B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76F1EEB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A5F358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195301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0363D1F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4502B1C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C3E5290"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C18</w:t>
            </w:r>
          </w:p>
        </w:tc>
        <w:tc>
          <w:tcPr>
            <w:tcW w:w="1011" w:type="dxa"/>
            <w:tcBorders>
              <w:top w:val="nil"/>
              <w:left w:val="nil"/>
              <w:bottom w:val="single" w:sz="4" w:space="0" w:color="auto"/>
              <w:right w:val="single" w:sz="4" w:space="0" w:color="auto"/>
            </w:tcBorders>
            <w:shd w:val="clear" w:color="auto" w:fill="auto"/>
            <w:noWrap/>
            <w:vAlign w:val="bottom"/>
            <w:hideMark/>
          </w:tcPr>
          <w:p w14:paraId="1DF22C0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E8F56C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0C016C3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2DA10B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16466DA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26E8A82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4687EB3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1.09</w:t>
            </w:r>
          </w:p>
        </w:tc>
        <w:tc>
          <w:tcPr>
            <w:tcW w:w="775" w:type="dxa"/>
            <w:tcBorders>
              <w:top w:val="nil"/>
              <w:left w:val="nil"/>
              <w:bottom w:val="single" w:sz="4" w:space="0" w:color="auto"/>
              <w:right w:val="single" w:sz="4" w:space="0" w:color="auto"/>
            </w:tcBorders>
            <w:shd w:val="clear" w:color="auto" w:fill="auto"/>
            <w:noWrap/>
            <w:vAlign w:val="bottom"/>
            <w:hideMark/>
          </w:tcPr>
          <w:p w14:paraId="67583B6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-0.37</w:t>
            </w:r>
          </w:p>
        </w:tc>
        <w:tc>
          <w:tcPr>
            <w:tcW w:w="688" w:type="dxa"/>
            <w:tcBorders>
              <w:top w:val="nil"/>
              <w:left w:val="nil"/>
              <w:bottom w:val="single" w:sz="4" w:space="0" w:color="auto"/>
              <w:right w:val="single" w:sz="4" w:space="0" w:color="auto"/>
            </w:tcBorders>
            <w:shd w:val="clear" w:color="auto" w:fill="auto"/>
            <w:noWrap/>
            <w:vAlign w:val="bottom"/>
            <w:hideMark/>
          </w:tcPr>
          <w:p w14:paraId="3EECD49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1EA542D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500FE0E1"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36A566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C19</w:t>
            </w:r>
          </w:p>
        </w:tc>
        <w:tc>
          <w:tcPr>
            <w:tcW w:w="1011" w:type="dxa"/>
            <w:tcBorders>
              <w:top w:val="nil"/>
              <w:left w:val="nil"/>
              <w:bottom w:val="single" w:sz="4" w:space="0" w:color="auto"/>
              <w:right w:val="single" w:sz="4" w:space="0" w:color="auto"/>
            </w:tcBorders>
            <w:shd w:val="clear" w:color="auto" w:fill="auto"/>
            <w:noWrap/>
            <w:vAlign w:val="bottom"/>
            <w:hideMark/>
          </w:tcPr>
          <w:p w14:paraId="7180F7E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7BB3D80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0.70</w:t>
            </w:r>
          </w:p>
        </w:tc>
        <w:tc>
          <w:tcPr>
            <w:tcW w:w="775" w:type="dxa"/>
            <w:tcBorders>
              <w:top w:val="nil"/>
              <w:left w:val="nil"/>
              <w:bottom w:val="single" w:sz="4" w:space="0" w:color="auto"/>
              <w:right w:val="single" w:sz="4" w:space="0" w:color="auto"/>
            </w:tcBorders>
            <w:shd w:val="clear" w:color="auto" w:fill="auto"/>
            <w:noWrap/>
            <w:vAlign w:val="bottom"/>
            <w:hideMark/>
          </w:tcPr>
          <w:p w14:paraId="3D7430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688" w:type="dxa"/>
            <w:tcBorders>
              <w:top w:val="nil"/>
              <w:left w:val="nil"/>
              <w:bottom w:val="single" w:sz="4" w:space="0" w:color="auto"/>
              <w:right w:val="single" w:sz="4" w:space="0" w:color="auto"/>
            </w:tcBorders>
            <w:shd w:val="clear" w:color="auto" w:fill="auto"/>
            <w:noWrap/>
            <w:vAlign w:val="bottom"/>
            <w:hideMark/>
          </w:tcPr>
          <w:p w14:paraId="2D85FBF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0.38</w:t>
            </w:r>
          </w:p>
        </w:tc>
        <w:tc>
          <w:tcPr>
            <w:tcW w:w="525" w:type="dxa"/>
            <w:tcBorders>
              <w:top w:val="nil"/>
              <w:left w:val="nil"/>
              <w:bottom w:val="single" w:sz="4" w:space="0" w:color="auto"/>
              <w:right w:val="single" w:sz="4" w:space="0" w:color="auto"/>
            </w:tcBorders>
            <w:shd w:val="clear" w:color="auto" w:fill="auto"/>
            <w:noWrap/>
            <w:vAlign w:val="bottom"/>
            <w:hideMark/>
          </w:tcPr>
          <w:p w14:paraId="081F327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2FDF672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634" w:type="dxa"/>
            <w:tcBorders>
              <w:top w:val="nil"/>
              <w:left w:val="nil"/>
              <w:bottom w:val="single" w:sz="4" w:space="0" w:color="auto"/>
              <w:right w:val="single" w:sz="4" w:space="0" w:color="auto"/>
            </w:tcBorders>
            <w:shd w:val="clear" w:color="auto" w:fill="auto"/>
            <w:noWrap/>
            <w:vAlign w:val="bottom"/>
            <w:hideMark/>
          </w:tcPr>
          <w:p w14:paraId="28861DC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3C318C3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688" w:type="dxa"/>
            <w:tcBorders>
              <w:top w:val="nil"/>
              <w:left w:val="nil"/>
              <w:bottom w:val="single" w:sz="4" w:space="0" w:color="auto"/>
              <w:right w:val="single" w:sz="4" w:space="0" w:color="auto"/>
            </w:tcBorders>
            <w:shd w:val="clear" w:color="auto" w:fill="auto"/>
            <w:noWrap/>
            <w:vAlign w:val="bottom"/>
            <w:hideMark/>
          </w:tcPr>
          <w:p w14:paraId="53DC54B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46AC03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r>
      <w:tr w:rsidR="006D223E" w:rsidRPr="009F4E52" w14:paraId="45004208"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C32F03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C20</w:t>
            </w:r>
          </w:p>
        </w:tc>
        <w:tc>
          <w:tcPr>
            <w:tcW w:w="1011" w:type="dxa"/>
            <w:tcBorders>
              <w:top w:val="nil"/>
              <w:left w:val="nil"/>
              <w:bottom w:val="single" w:sz="4" w:space="0" w:color="auto"/>
              <w:right w:val="single" w:sz="4" w:space="0" w:color="auto"/>
            </w:tcBorders>
            <w:shd w:val="clear" w:color="auto" w:fill="auto"/>
            <w:noWrap/>
            <w:vAlign w:val="bottom"/>
            <w:hideMark/>
          </w:tcPr>
          <w:p w14:paraId="1936CE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6A70C0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185EFD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A4EEFE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415596B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0B835CE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499081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1.20</w:t>
            </w:r>
          </w:p>
        </w:tc>
        <w:tc>
          <w:tcPr>
            <w:tcW w:w="775" w:type="dxa"/>
            <w:tcBorders>
              <w:top w:val="nil"/>
              <w:left w:val="nil"/>
              <w:bottom w:val="single" w:sz="4" w:space="0" w:color="auto"/>
              <w:right w:val="single" w:sz="4" w:space="0" w:color="auto"/>
            </w:tcBorders>
            <w:shd w:val="clear" w:color="auto" w:fill="auto"/>
            <w:noWrap/>
            <w:vAlign w:val="bottom"/>
            <w:hideMark/>
          </w:tcPr>
          <w:p w14:paraId="47D56A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-0.44</w:t>
            </w:r>
          </w:p>
        </w:tc>
        <w:tc>
          <w:tcPr>
            <w:tcW w:w="688" w:type="dxa"/>
            <w:tcBorders>
              <w:top w:val="nil"/>
              <w:left w:val="nil"/>
              <w:bottom w:val="single" w:sz="4" w:space="0" w:color="auto"/>
              <w:right w:val="single" w:sz="4" w:space="0" w:color="auto"/>
            </w:tcBorders>
            <w:shd w:val="clear" w:color="auto" w:fill="auto"/>
            <w:noWrap/>
            <w:vAlign w:val="bottom"/>
            <w:hideMark/>
          </w:tcPr>
          <w:p w14:paraId="6155C96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0.23</w:t>
            </w:r>
          </w:p>
        </w:tc>
        <w:tc>
          <w:tcPr>
            <w:tcW w:w="525" w:type="dxa"/>
            <w:tcBorders>
              <w:top w:val="nil"/>
              <w:left w:val="nil"/>
              <w:bottom w:val="single" w:sz="4" w:space="0" w:color="auto"/>
              <w:right w:val="single" w:sz="4" w:space="0" w:color="auto"/>
            </w:tcBorders>
            <w:shd w:val="clear" w:color="auto" w:fill="auto"/>
            <w:noWrap/>
            <w:vAlign w:val="bottom"/>
            <w:hideMark/>
          </w:tcPr>
          <w:p w14:paraId="331B9A6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r>
      <w:tr w:rsidR="006D223E" w:rsidRPr="009F4E52" w14:paraId="6C102398"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35F1FF1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D00</w:t>
            </w:r>
          </w:p>
        </w:tc>
        <w:tc>
          <w:tcPr>
            <w:tcW w:w="1011" w:type="dxa"/>
            <w:tcBorders>
              <w:top w:val="nil"/>
              <w:left w:val="nil"/>
              <w:bottom w:val="single" w:sz="4" w:space="0" w:color="auto"/>
              <w:right w:val="single" w:sz="4" w:space="0" w:color="auto"/>
            </w:tcBorders>
            <w:shd w:val="clear" w:color="auto" w:fill="auto"/>
            <w:noWrap/>
            <w:vAlign w:val="bottom"/>
            <w:hideMark/>
          </w:tcPr>
          <w:p w14:paraId="1FD46C4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3349AAF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2C31A0A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-0.23</w:t>
            </w:r>
          </w:p>
        </w:tc>
        <w:tc>
          <w:tcPr>
            <w:tcW w:w="688" w:type="dxa"/>
            <w:tcBorders>
              <w:top w:val="nil"/>
              <w:left w:val="nil"/>
              <w:bottom w:val="single" w:sz="4" w:space="0" w:color="auto"/>
              <w:right w:val="single" w:sz="4" w:space="0" w:color="auto"/>
            </w:tcBorders>
            <w:shd w:val="clear" w:color="auto" w:fill="auto"/>
            <w:noWrap/>
            <w:vAlign w:val="bottom"/>
            <w:hideMark/>
          </w:tcPr>
          <w:p w14:paraId="06ECD9F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0.32</w:t>
            </w:r>
          </w:p>
        </w:tc>
        <w:tc>
          <w:tcPr>
            <w:tcW w:w="525" w:type="dxa"/>
            <w:tcBorders>
              <w:top w:val="nil"/>
              <w:left w:val="nil"/>
              <w:bottom w:val="single" w:sz="4" w:space="0" w:color="auto"/>
              <w:right w:val="single" w:sz="4" w:space="0" w:color="auto"/>
            </w:tcBorders>
            <w:shd w:val="clear" w:color="auto" w:fill="auto"/>
            <w:noWrap/>
            <w:vAlign w:val="bottom"/>
            <w:hideMark/>
          </w:tcPr>
          <w:p w14:paraId="4773CF5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40E7512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20C5E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1.01</w:t>
            </w:r>
          </w:p>
        </w:tc>
        <w:tc>
          <w:tcPr>
            <w:tcW w:w="775" w:type="dxa"/>
            <w:tcBorders>
              <w:top w:val="nil"/>
              <w:left w:val="nil"/>
              <w:bottom w:val="single" w:sz="4" w:space="0" w:color="auto"/>
              <w:right w:val="single" w:sz="4" w:space="0" w:color="auto"/>
            </w:tcBorders>
            <w:shd w:val="clear" w:color="auto" w:fill="auto"/>
            <w:noWrap/>
            <w:vAlign w:val="bottom"/>
            <w:hideMark/>
          </w:tcPr>
          <w:p w14:paraId="55559B2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-0.45</w:t>
            </w:r>
          </w:p>
        </w:tc>
        <w:tc>
          <w:tcPr>
            <w:tcW w:w="688" w:type="dxa"/>
            <w:tcBorders>
              <w:top w:val="nil"/>
              <w:left w:val="nil"/>
              <w:bottom w:val="single" w:sz="4" w:space="0" w:color="auto"/>
              <w:right w:val="single" w:sz="4" w:space="0" w:color="auto"/>
            </w:tcBorders>
            <w:shd w:val="clear" w:color="auto" w:fill="auto"/>
            <w:noWrap/>
            <w:vAlign w:val="bottom"/>
            <w:hideMark/>
          </w:tcPr>
          <w:p w14:paraId="502E8F7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0.21</w:t>
            </w:r>
          </w:p>
        </w:tc>
        <w:tc>
          <w:tcPr>
            <w:tcW w:w="525" w:type="dxa"/>
            <w:tcBorders>
              <w:top w:val="nil"/>
              <w:left w:val="nil"/>
              <w:bottom w:val="single" w:sz="4" w:space="0" w:color="auto"/>
              <w:right w:val="single" w:sz="4" w:space="0" w:color="auto"/>
            </w:tcBorders>
            <w:shd w:val="clear" w:color="auto" w:fill="auto"/>
            <w:noWrap/>
            <w:vAlign w:val="bottom"/>
            <w:hideMark/>
          </w:tcPr>
          <w:p w14:paraId="2541E58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0.93</w:t>
            </w:r>
          </w:p>
        </w:tc>
      </w:tr>
      <w:tr w:rsidR="006D223E" w:rsidRPr="009F4E52" w14:paraId="22B1745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2326219"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D11</w:t>
            </w:r>
          </w:p>
        </w:tc>
        <w:tc>
          <w:tcPr>
            <w:tcW w:w="1011" w:type="dxa"/>
            <w:tcBorders>
              <w:top w:val="nil"/>
              <w:left w:val="nil"/>
              <w:bottom w:val="single" w:sz="4" w:space="0" w:color="auto"/>
              <w:right w:val="single" w:sz="4" w:space="0" w:color="auto"/>
            </w:tcBorders>
            <w:shd w:val="clear" w:color="auto" w:fill="auto"/>
            <w:noWrap/>
            <w:vAlign w:val="bottom"/>
            <w:hideMark/>
          </w:tcPr>
          <w:p w14:paraId="21EA37D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316E10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68A10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59B947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3FC5BB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357A95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074B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1.54</w:t>
            </w:r>
          </w:p>
        </w:tc>
        <w:tc>
          <w:tcPr>
            <w:tcW w:w="775" w:type="dxa"/>
            <w:tcBorders>
              <w:top w:val="nil"/>
              <w:left w:val="nil"/>
              <w:bottom w:val="single" w:sz="4" w:space="0" w:color="auto"/>
              <w:right w:val="single" w:sz="4" w:space="0" w:color="auto"/>
            </w:tcBorders>
            <w:shd w:val="clear" w:color="auto" w:fill="auto"/>
            <w:noWrap/>
            <w:vAlign w:val="bottom"/>
            <w:hideMark/>
          </w:tcPr>
          <w:p w14:paraId="03E7C3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-0.48</w:t>
            </w:r>
          </w:p>
        </w:tc>
        <w:tc>
          <w:tcPr>
            <w:tcW w:w="688" w:type="dxa"/>
            <w:tcBorders>
              <w:top w:val="nil"/>
              <w:left w:val="nil"/>
              <w:bottom w:val="single" w:sz="4" w:space="0" w:color="auto"/>
              <w:right w:val="single" w:sz="4" w:space="0" w:color="auto"/>
            </w:tcBorders>
            <w:shd w:val="clear" w:color="auto" w:fill="auto"/>
            <w:noWrap/>
            <w:vAlign w:val="bottom"/>
            <w:hideMark/>
          </w:tcPr>
          <w:p w14:paraId="6D4E095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0.30</w:t>
            </w:r>
          </w:p>
        </w:tc>
        <w:tc>
          <w:tcPr>
            <w:tcW w:w="525" w:type="dxa"/>
            <w:tcBorders>
              <w:top w:val="nil"/>
              <w:left w:val="nil"/>
              <w:bottom w:val="single" w:sz="4" w:space="0" w:color="auto"/>
              <w:right w:val="single" w:sz="4" w:space="0" w:color="auto"/>
            </w:tcBorders>
            <w:shd w:val="clear" w:color="auto" w:fill="auto"/>
            <w:noWrap/>
            <w:vAlign w:val="bottom"/>
            <w:hideMark/>
          </w:tcPr>
          <w:p w14:paraId="65CA732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r>
      <w:tr w:rsidR="006D223E" w:rsidRPr="009F4E52" w14:paraId="3630BD49"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CC821A5"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D12</w:t>
            </w:r>
          </w:p>
        </w:tc>
        <w:tc>
          <w:tcPr>
            <w:tcW w:w="1011" w:type="dxa"/>
            <w:tcBorders>
              <w:top w:val="nil"/>
              <w:left w:val="nil"/>
              <w:bottom w:val="single" w:sz="4" w:space="0" w:color="auto"/>
              <w:right w:val="single" w:sz="4" w:space="0" w:color="auto"/>
            </w:tcBorders>
            <w:shd w:val="clear" w:color="auto" w:fill="auto"/>
            <w:noWrap/>
            <w:vAlign w:val="bottom"/>
            <w:hideMark/>
          </w:tcPr>
          <w:p w14:paraId="74BF5EB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6CA1F0B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0.77</w:t>
            </w:r>
          </w:p>
        </w:tc>
        <w:tc>
          <w:tcPr>
            <w:tcW w:w="775" w:type="dxa"/>
            <w:tcBorders>
              <w:top w:val="nil"/>
              <w:left w:val="nil"/>
              <w:bottom w:val="single" w:sz="4" w:space="0" w:color="auto"/>
              <w:right w:val="single" w:sz="4" w:space="0" w:color="auto"/>
            </w:tcBorders>
            <w:shd w:val="clear" w:color="auto" w:fill="auto"/>
            <w:noWrap/>
            <w:vAlign w:val="bottom"/>
            <w:hideMark/>
          </w:tcPr>
          <w:p w14:paraId="1B9C931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-0.13</w:t>
            </w:r>
          </w:p>
        </w:tc>
        <w:tc>
          <w:tcPr>
            <w:tcW w:w="688" w:type="dxa"/>
            <w:tcBorders>
              <w:top w:val="nil"/>
              <w:left w:val="nil"/>
              <w:bottom w:val="single" w:sz="4" w:space="0" w:color="auto"/>
              <w:right w:val="single" w:sz="4" w:space="0" w:color="auto"/>
            </w:tcBorders>
            <w:shd w:val="clear" w:color="auto" w:fill="auto"/>
            <w:noWrap/>
            <w:vAlign w:val="bottom"/>
            <w:hideMark/>
          </w:tcPr>
          <w:p w14:paraId="60C3C7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0.31</w:t>
            </w:r>
          </w:p>
        </w:tc>
        <w:tc>
          <w:tcPr>
            <w:tcW w:w="525" w:type="dxa"/>
            <w:tcBorders>
              <w:top w:val="nil"/>
              <w:left w:val="nil"/>
              <w:bottom w:val="single" w:sz="4" w:space="0" w:color="auto"/>
              <w:right w:val="single" w:sz="4" w:space="0" w:color="auto"/>
            </w:tcBorders>
            <w:shd w:val="clear" w:color="auto" w:fill="auto"/>
            <w:noWrap/>
            <w:vAlign w:val="bottom"/>
            <w:hideMark/>
          </w:tcPr>
          <w:p w14:paraId="51D7B3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5B0052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67B438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1DAEA5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365DB47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43E152C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6C6E7B9D"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6DA6713"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D19</w:t>
            </w:r>
          </w:p>
        </w:tc>
        <w:tc>
          <w:tcPr>
            <w:tcW w:w="1011" w:type="dxa"/>
            <w:tcBorders>
              <w:top w:val="nil"/>
              <w:left w:val="nil"/>
              <w:bottom w:val="single" w:sz="4" w:space="0" w:color="auto"/>
              <w:right w:val="single" w:sz="4" w:space="0" w:color="auto"/>
            </w:tcBorders>
            <w:shd w:val="clear" w:color="auto" w:fill="auto"/>
            <w:noWrap/>
            <w:vAlign w:val="bottom"/>
            <w:hideMark/>
          </w:tcPr>
          <w:p w14:paraId="03B0F74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370C360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c>
          <w:tcPr>
            <w:tcW w:w="775" w:type="dxa"/>
            <w:tcBorders>
              <w:top w:val="nil"/>
              <w:left w:val="nil"/>
              <w:bottom w:val="single" w:sz="4" w:space="0" w:color="auto"/>
              <w:right w:val="single" w:sz="4" w:space="0" w:color="auto"/>
            </w:tcBorders>
            <w:shd w:val="clear" w:color="auto" w:fill="auto"/>
            <w:noWrap/>
            <w:vAlign w:val="bottom"/>
            <w:hideMark/>
          </w:tcPr>
          <w:p w14:paraId="6A81FB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-0.16</w:t>
            </w:r>
          </w:p>
        </w:tc>
        <w:tc>
          <w:tcPr>
            <w:tcW w:w="688" w:type="dxa"/>
            <w:tcBorders>
              <w:top w:val="nil"/>
              <w:left w:val="nil"/>
              <w:bottom w:val="single" w:sz="4" w:space="0" w:color="auto"/>
              <w:right w:val="single" w:sz="4" w:space="0" w:color="auto"/>
            </w:tcBorders>
            <w:shd w:val="clear" w:color="auto" w:fill="auto"/>
            <w:noWrap/>
            <w:vAlign w:val="bottom"/>
            <w:hideMark/>
          </w:tcPr>
          <w:p w14:paraId="178C884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0.35</w:t>
            </w:r>
          </w:p>
        </w:tc>
        <w:tc>
          <w:tcPr>
            <w:tcW w:w="525" w:type="dxa"/>
            <w:tcBorders>
              <w:top w:val="nil"/>
              <w:left w:val="nil"/>
              <w:bottom w:val="single" w:sz="4" w:space="0" w:color="auto"/>
              <w:right w:val="single" w:sz="4" w:space="0" w:color="auto"/>
            </w:tcBorders>
            <w:shd w:val="clear" w:color="auto" w:fill="auto"/>
            <w:noWrap/>
            <w:vAlign w:val="bottom"/>
            <w:hideMark/>
          </w:tcPr>
          <w:p w14:paraId="0555748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0.93</w:t>
            </w:r>
          </w:p>
        </w:tc>
        <w:tc>
          <w:tcPr>
            <w:tcW w:w="1156" w:type="dxa"/>
            <w:tcBorders>
              <w:top w:val="nil"/>
              <w:left w:val="nil"/>
              <w:bottom w:val="single" w:sz="4" w:space="0" w:color="auto"/>
              <w:right w:val="single" w:sz="4" w:space="0" w:color="auto"/>
            </w:tcBorders>
            <w:shd w:val="clear" w:color="auto" w:fill="auto"/>
            <w:noWrap/>
            <w:vAlign w:val="bottom"/>
            <w:hideMark/>
          </w:tcPr>
          <w:p w14:paraId="3A63F2E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276A409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1.29</w:t>
            </w:r>
          </w:p>
        </w:tc>
        <w:tc>
          <w:tcPr>
            <w:tcW w:w="775" w:type="dxa"/>
            <w:tcBorders>
              <w:top w:val="nil"/>
              <w:left w:val="nil"/>
              <w:bottom w:val="single" w:sz="4" w:space="0" w:color="auto"/>
              <w:right w:val="single" w:sz="4" w:space="0" w:color="auto"/>
            </w:tcBorders>
            <w:shd w:val="clear" w:color="auto" w:fill="auto"/>
            <w:noWrap/>
            <w:vAlign w:val="bottom"/>
            <w:hideMark/>
          </w:tcPr>
          <w:p w14:paraId="323BBA7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-0.42</w:t>
            </w:r>
          </w:p>
        </w:tc>
        <w:tc>
          <w:tcPr>
            <w:tcW w:w="688" w:type="dxa"/>
            <w:tcBorders>
              <w:top w:val="nil"/>
              <w:left w:val="nil"/>
              <w:bottom w:val="single" w:sz="4" w:space="0" w:color="auto"/>
              <w:right w:val="single" w:sz="4" w:space="0" w:color="auto"/>
            </w:tcBorders>
            <w:shd w:val="clear" w:color="auto" w:fill="auto"/>
            <w:noWrap/>
            <w:vAlign w:val="bottom"/>
            <w:hideMark/>
          </w:tcPr>
          <w:p w14:paraId="386C4AA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0.28</w:t>
            </w:r>
          </w:p>
        </w:tc>
        <w:tc>
          <w:tcPr>
            <w:tcW w:w="525" w:type="dxa"/>
            <w:tcBorders>
              <w:top w:val="nil"/>
              <w:left w:val="nil"/>
              <w:bottom w:val="single" w:sz="4" w:space="0" w:color="auto"/>
              <w:right w:val="single" w:sz="4" w:space="0" w:color="auto"/>
            </w:tcBorders>
            <w:shd w:val="clear" w:color="auto" w:fill="auto"/>
            <w:noWrap/>
            <w:vAlign w:val="bottom"/>
            <w:hideMark/>
          </w:tcPr>
          <w:p w14:paraId="2D77EA9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r>
    </w:tbl>
    <w:p w14:paraId="010A509F" w14:textId="77777777" w:rsidR="006D223E" w:rsidRPr="006D223E" w:rsidRDefault="006D223E" w:rsidP="002D07AE">
      <w:pPr>
        <w:spacing w:line="360" w:lineRule="auto"/>
        <w:jc w:val="both"/>
        <w:rPr>
          <w:lang w:val="en-US"/>
        </w:rPr>
      </w:pPr>
    </w:p>
    <w:p w14:paraId="3B6B3A20" w14:textId="77777777" w:rsidR="006D223E" w:rsidRDefault="006D223E" w:rsidP="002D07AE">
      <w:pPr>
        <w:spacing w:line="360" w:lineRule="auto"/>
        <w:jc w:val="both"/>
        <w:rPr>
          <w:sz w:val="20"/>
          <w:szCs w:val="20"/>
        </w:rPr>
      </w:pPr>
      <w:r>
        <w:rPr>
          <w:sz w:val="20"/>
          <w:szCs w:val="20"/>
        </w:rPr>
        <w:br w:type="page"/>
      </w:r>
    </w:p>
    <w:p w14:paraId="19929E9C" w14:textId="4DB86521" w:rsidR="008E1631" w:rsidDel="002B1957" w:rsidRDefault="006D223E" w:rsidP="002D07AE">
      <w:pPr>
        <w:spacing w:line="360" w:lineRule="auto"/>
        <w:jc w:val="both"/>
        <w:rPr>
          <w:del w:id="869" w:author="EDUARDO FERNANDEZ PASCUAL" w:date="2024-01-17T13:23:00Z"/>
          <w:sz w:val="20"/>
          <w:szCs w:val="20"/>
        </w:rPr>
      </w:pPr>
      <w:del w:id="870" w:author="EDUARDO FERNANDEZ PASCUAL" w:date="2024-01-17T13:23:00Z">
        <w:r w:rsidRPr="00300329" w:rsidDel="002B1957">
          <w:rPr>
            <w:b/>
            <w:bCs/>
            <w:sz w:val="20"/>
            <w:szCs w:val="20"/>
            <w:rPrChange w:id="871" w:author="EDUARDO FERNANDEZ PASCUAL" w:date="2024-01-17T13:21:00Z">
              <w:rPr>
                <w:sz w:val="20"/>
                <w:szCs w:val="20"/>
              </w:rPr>
            </w:rPrChange>
          </w:rPr>
          <w:lastRenderedPageBreak/>
          <w:delText>Fig</w:delText>
        </w:r>
      </w:del>
      <w:del w:id="872" w:author="EDUARDO FERNANDEZ PASCUAL" w:date="2024-01-17T13:20:00Z">
        <w:r w:rsidRPr="00D40805" w:rsidDel="00AB3581">
          <w:rPr>
            <w:sz w:val="20"/>
            <w:szCs w:val="20"/>
          </w:rPr>
          <w:delText xml:space="preserve">1: </w:delText>
        </w:r>
      </w:del>
      <w:del w:id="873" w:author="EDUARDO FERNANDEZ PASCUAL" w:date="2024-01-17T13:23:00Z">
        <w:r w:rsidRPr="00D40805" w:rsidDel="002B1957">
          <w:rPr>
            <w:sz w:val="20"/>
            <w:szCs w:val="20"/>
          </w:rPr>
          <w:delText>(A) Iberian Peninsula</w:delText>
        </w:r>
      </w:del>
      <w:del w:id="874" w:author="EDUARDO FERNANDEZ PASCUAL" w:date="2024-01-17T13:20:00Z">
        <w:r w:rsidRPr="00D40805" w:rsidDel="00AB3581">
          <w:rPr>
            <w:sz w:val="20"/>
            <w:szCs w:val="20"/>
          </w:rPr>
          <w:delText xml:space="preserve"> map</w:delText>
        </w:r>
      </w:del>
      <w:del w:id="875" w:author="EDUARDO FERNANDEZ PASCUAL" w:date="2024-01-17T13:22:00Z">
        <w:r w:rsidR="000C427A" w:rsidDel="0046664F">
          <w:rPr>
            <w:sz w:val="20"/>
            <w:szCs w:val="20"/>
          </w:rPr>
          <w:delText>,</w:delText>
        </w:r>
        <w:r w:rsidRPr="00D40805" w:rsidDel="0046664F">
          <w:rPr>
            <w:sz w:val="20"/>
            <w:szCs w:val="20"/>
          </w:rPr>
          <w:delText xml:space="preserve"> </w:delText>
        </w:r>
        <w:r w:rsidR="000C427A" w:rsidRPr="00D40805" w:rsidDel="0046664F">
          <w:rPr>
            <w:sz w:val="20"/>
            <w:szCs w:val="20"/>
          </w:rPr>
          <w:delText>red s</w:delText>
        </w:r>
        <w:r w:rsidR="000C427A" w:rsidDel="0046664F">
          <w:rPr>
            <w:sz w:val="20"/>
            <w:szCs w:val="20"/>
          </w:rPr>
          <w:delText xml:space="preserve">quare highlights our study </w:delText>
        </w:r>
        <w:r w:rsidR="000735CF" w:rsidDel="0046664F">
          <w:rPr>
            <w:sz w:val="20"/>
            <w:szCs w:val="20"/>
          </w:rPr>
          <w:delText>system</w:delText>
        </w:r>
      </w:del>
      <w:del w:id="876" w:author="EDUARDO FERNANDEZ PASCUAL" w:date="2024-01-17T13:21:00Z">
        <w:r w:rsidR="000C427A" w:rsidDel="00300329">
          <w:rPr>
            <w:sz w:val="20"/>
            <w:szCs w:val="20"/>
          </w:rPr>
          <w:delText>.</w:delText>
        </w:r>
        <w:r w:rsidR="000C427A" w:rsidRPr="00D40805" w:rsidDel="00300329">
          <w:rPr>
            <w:sz w:val="20"/>
            <w:szCs w:val="20"/>
          </w:rPr>
          <w:delText xml:space="preserve"> </w:delText>
        </w:r>
        <w:r w:rsidR="000C427A" w:rsidDel="00300329">
          <w:rPr>
            <w:sz w:val="20"/>
            <w:szCs w:val="20"/>
          </w:rPr>
          <w:delText>S</w:delText>
        </w:r>
      </w:del>
      <w:del w:id="877" w:author="EDUARDO FERNANDEZ PASCUAL" w:date="2024-01-17T13:23:00Z">
        <w:r w:rsidR="000C427A" w:rsidDel="002B1957">
          <w:rPr>
            <w:sz w:val="20"/>
            <w:szCs w:val="20"/>
          </w:rPr>
          <w:delText>hadow</w:delText>
        </w:r>
      </w:del>
      <w:del w:id="878" w:author="EDUARDO FERNANDEZ PASCUAL" w:date="2024-01-17T13:22:00Z">
        <w:r w:rsidR="000C427A" w:rsidDel="0046664F">
          <w:rPr>
            <w:sz w:val="20"/>
            <w:szCs w:val="20"/>
          </w:rPr>
          <w:delText>s</w:delText>
        </w:r>
      </w:del>
      <w:del w:id="879" w:author="EDUARDO FERNANDEZ PASCUAL" w:date="2024-01-17T13:23:00Z">
        <w:r w:rsidR="000C427A" w:rsidDel="002B1957">
          <w:rPr>
            <w:sz w:val="20"/>
            <w:szCs w:val="20"/>
          </w:rPr>
          <w:delText xml:space="preserve"> </w:delText>
        </w:r>
        <w:r w:rsidR="006A130F" w:rsidDel="002B1957">
          <w:rPr>
            <w:sz w:val="20"/>
            <w:szCs w:val="20"/>
          </w:rPr>
          <w:delText>show</w:delText>
        </w:r>
        <w:r w:rsidR="000C427A" w:rsidDel="002B1957">
          <w:rPr>
            <w:sz w:val="20"/>
            <w:szCs w:val="20"/>
          </w:rPr>
          <w:delText xml:space="preserve"> </w:delText>
        </w:r>
        <w:r w:rsidRPr="00D40805" w:rsidDel="002B1957">
          <w:rPr>
            <w:i/>
            <w:iCs/>
            <w:sz w:val="20"/>
            <w:szCs w:val="20"/>
          </w:rPr>
          <w:delText>D.</w:delText>
        </w:r>
        <w:r w:rsidR="000C427A" w:rsidDel="002B1957">
          <w:rPr>
            <w:i/>
            <w:iCs/>
            <w:sz w:val="20"/>
            <w:szCs w:val="20"/>
          </w:rPr>
          <w:delText xml:space="preserve"> </w:delText>
        </w:r>
        <w:r w:rsidRPr="00D40805" w:rsidDel="002B1957">
          <w:rPr>
            <w:i/>
            <w:iCs/>
            <w:sz w:val="20"/>
            <w:szCs w:val="20"/>
          </w:rPr>
          <w:delText>langeanus</w:delText>
        </w:r>
        <w:r w:rsidRPr="00D40805" w:rsidDel="002B1957">
          <w:rPr>
            <w:sz w:val="20"/>
            <w:szCs w:val="20"/>
          </w:rPr>
          <w:delText xml:space="preserve"> potential distribution under current climatic conditions (a</w:delText>
        </w:r>
        <w:r w:rsidR="008E1631" w:rsidDel="002B1957">
          <w:rPr>
            <w:sz w:val="20"/>
            <w:szCs w:val="20"/>
          </w:rPr>
          <w:delText>dapted from Rocha et al., 2017)</w:delText>
        </w:r>
      </w:del>
      <w:del w:id="880" w:author="EDUARDO FERNANDEZ PASCUAL" w:date="2024-01-17T13:21:00Z">
        <w:r w:rsidR="008E1631" w:rsidDel="00300329">
          <w:rPr>
            <w:sz w:val="20"/>
            <w:szCs w:val="20"/>
          </w:rPr>
          <w:delText>;</w:delText>
        </w:r>
      </w:del>
      <w:del w:id="881" w:author="EDUARDO FERNANDEZ PASCUAL" w:date="2024-01-17T13:23:00Z">
        <w:r w:rsidRPr="00D40805" w:rsidDel="002B1957">
          <w:rPr>
            <w:sz w:val="20"/>
            <w:szCs w:val="20"/>
          </w:rPr>
          <w:delText xml:space="preserve"> (B) </w:delText>
        </w:r>
      </w:del>
      <w:del w:id="882" w:author="EDUARDO FERNANDEZ PASCUAL" w:date="2024-01-17T13:21:00Z">
        <w:r w:rsidR="008E1631" w:rsidRPr="00D40805" w:rsidDel="00300329">
          <w:rPr>
            <w:sz w:val="20"/>
            <w:szCs w:val="20"/>
          </w:rPr>
          <w:delText>Picture of</w:delText>
        </w:r>
      </w:del>
      <w:del w:id="883" w:author="EDUARDO FERNANDEZ PASCUAL" w:date="2024-01-17T13:23:00Z">
        <w:r w:rsidR="008E1631" w:rsidRPr="00D40805" w:rsidDel="002B1957">
          <w:rPr>
            <w:sz w:val="20"/>
            <w:szCs w:val="20"/>
          </w:rPr>
          <w:delText xml:space="preserve"> </w:delText>
        </w:r>
        <w:r w:rsidR="008E1631" w:rsidRPr="00D40805" w:rsidDel="002B1957">
          <w:rPr>
            <w:rFonts w:cstheme="minorHAnsi"/>
            <w:sz w:val="20"/>
            <w:szCs w:val="20"/>
            <w:lang w:val="en-US"/>
          </w:rPr>
          <w:delText xml:space="preserve">high </w:delText>
        </w:r>
        <w:r w:rsidR="008E1631" w:rsidRPr="00D40805" w:rsidDel="002B1957">
          <w:rPr>
            <w:sz w:val="20"/>
            <w:szCs w:val="20"/>
          </w:rPr>
          <w:delText>mountain</w:delText>
        </w:r>
      </w:del>
      <w:del w:id="884" w:author="EDUARDO FERNANDEZ PASCUAL" w:date="2024-01-17T13:21:00Z">
        <w:r w:rsidR="008E1631" w:rsidRPr="00D40805" w:rsidDel="00300329">
          <w:rPr>
            <w:sz w:val="20"/>
            <w:szCs w:val="20"/>
          </w:rPr>
          <w:delText>s</w:delText>
        </w:r>
      </w:del>
      <w:del w:id="885" w:author="EDUARDO FERNANDEZ PASCUAL" w:date="2024-01-17T13:23:00Z">
        <w:r w:rsidR="008E1631" w:rsidRPr="00D40805" w:rsidDel="002B1957">
          <w:rPr>
            <w:sz w:val="20"/>
            <w:szCs w:val="20"/>
          </w:rPr>
          <w:delText xml:space="preserve"> </w:delText>
        </w:r>
      </w:del>
      <w:del w:id="886" w:author="EDUARDO FERNANDEZ PASCUAL" w:date="2024-01-17T13:22:00Z">
        <w:r w:rsidR="008E1631" w:rsidRPr="00D40805" w:rsidDel="0046664F">
          <w:rPr>
            <w:sz w:val="20"/>
            <w:szCs w:val="20"/>
          </w:rPr>
          <w:delText xml:space="preserve">dry </w:delText>
        </w:r>
      </w:del>
      <w:del w:id="887" w:author="EDUARDO FERNANDEZ PASCUAL" w:date="2024-01-17T13:23:00Z">
        <w:r w:rsidR="008E1631" w:rsidRPr="00D40805" w:rsidDel="002B1957">
          <w:rPr>
            <w:sz w:val="20"/>
            <w:szCs w:val="20"/>
          </w:rPr>
          <w:delText>grasslands</w:delText>
        </w:r>
      </w:del>
      <w:del w:id="888" w:author="EDUARDO FERNANDEZ PASCUAL" w:date="2024-01-17T13:21:00Z">
        <w:r w:rsidR="000C427A" w:rsidDel="00300329">
          <w:rPr>
            <w:sz w:val="20"/>
            <w:szCs w:val="20"/>
          </w:rPr>
          <w:delText xml:space="preserve"> in</w:delText>
        </w:r>
        <w:r w:rsidR="008E1631" w:rsidRPr="00D40805" w:rsidDel="00300329">
          <w:rPr>
            <w:sz w:val="20"/>
            <w:szCs w:val="20"/>
          </w:rPr>
          <w:delText xml:space="preserve"> our study </w:delText>
        </w:r>
        <w:r w:rsidR="000C427A" w:rsidDel="00300329">
          <w:rPr>
            <w:sz w:val="20"/>
            <w:szCs w:val="20"/>
          </w:rPr>
          <w:delText>area</w:delText>
        </w:r>
        <w:r w:rsidR="008E1631" w:rsidDel="00300329">
          <w:rPr>
            <w:sz w:val="20"/>
            <w:szCs w:val="20"/>
          </w:rPr>
          <w:delText>;</w:delText>
        </w:r>
      </w:del>
      <w:del w:id="889" w:author="EDUARDO FERNANDEZ PASCUAL" w:date="2024-01-17T13:23:00Z">
        <w:r w:rsidR="008E1631" w:rsidRPr="00D40805" w:rsidDel="002B1957">
          <w:rPr>
            <w:sz w:val="20"/>
            <w:szCs w:val="20"/>
          </w:rPr>
          <w:delText xml:space="preserve"> </w:delText>
        </w:r>
        <w:r w:rsidRPr="00D40805" w:rsidDel="002B1957">
          <w:rPr>
            <w:sz w:val="20"/>
            <w:szCs w:val="20"/>
          </w:rPr>
          <w:delText xml:space="preserve">(C) </w:delText>
        </w:r>
        <w:r w:rsidR="008E1631" w:rsidRPr="00D40805" w:rsidDel="002B1957">
          <w:rPr>
            <w:i/>
            <w:iCs/>
            <w:sz w:val="20"/>
            <w:szCs w:val="20"/>
          </w:rPr>
          <w:delText>D</w:delText>
        </w:r>
        <w:r w:rsidR="000C427A" w:rsidDel="002B1957">
          <w:rPr>
            <w:i/>
            <w:iCs/>
            <w:sz w:val="20"/>
            <w:szCs w:val="20"/>
          </w:rPr>
          <w:delText>.</w:delText>
        </w:r>
        <w:r w:rsidR="008E1631" w:rsidRPr="00D40805" w:rsidDel="002B1957">
          <w:rPr>
            <w:i/>
            <w:iCs/>
            <w:sz w:val="20"/>
            <w:szCs w:val="20"/>
          </w:rPr>
          <w:delText xml:space="preserve"> langeanus</w:delText>
        </w:r>
        <w:r w:rsidR="008E1631" w:rsidRPr="00D40805" w:rsidDel="002B1957">
          <w:rPr>
            <w:sz w:val="20"/>
            <w:szCs w:val="20"/>
          </w:rPr>
          <w:delText xml:space="preserve"> flower </w:delText>
        </w:r>
        <w:r w:rsidR="008E1631" w:rsidDel="002B1957">
          <w:rPr>
            <w:sz w:val="20"/>
            <w:szCs w:val="20"/>
          </w:rPr>
          <w:delText>and seed</w:delText>
        </w:r>
      </w:del>
      <w:del w:id="890" w:author="EDUARDO FERNANDEZ PASCUAL" w:date="2024-01-17T13:22:00Z">
        <w:r w:rsidR="008E1631" w:rsidDel="002B1957">
          <w:rPr>
            <w:sz w:val="20"/>
            <w:szCs w:val="20"/>
          </w:rPr>
          <w:delText xml:space="preserve"> image</w:delText>
        </w:r>
      </w:del>
      <w:del w:id="891" w:author="EDUARDO FERNANDEZ PASCUAL" w:date="2024-01-17T13:23:00Z">
        <w:r w:rsidR="008E1631" w:rsidDel="002B1957">
          <w:rPr>
            <w:sz w:val="20"/>
            <w:szCs w:val="20"/>
          </w:rPr>
          <w:delText>.</w:delText>
        </w:r>
        <w:r w:rsidR="008E1631" w:rsidRPr="00D40805" w:rsidDel="002B1957">
          <w:rPr>
            <w:sz w:val="20"/>
            <w:szCs w:val="20"/>
          </w:rPr>
          <w:delText xml:space="preserve"> </w:delText>
        </w:r>
      </w:del>
    </w:p>
    <w:p w14:paraId="48E0F452" w14:textId="468638C4" w:rsidR="006D223E" w:rsidRPr="006D223E" w:rsidRDefault="00BD514D" w:rsidP="002D07AE">
      <w:pPr>
        <w:spacing w:line="360" w:lineRule="auto"/>
        <w:jc w:val="both"/>
        <w:rPr>
          <w:lang w:val="en-US"/>
        </w:rPr>
      </w:pPr>
      <w:r>
        <w:rPr>
          <w:noProof/>
          <w:lang w:val="ca-ES" w:eastAsia="ca-ES"/>
        </w:rPr>
        <w:drawing>
          <wp:inline distT="0" distB="0" distL="0" distR="0" wp14:anchorId="263CA08E" wp14:editId="5FD4E2CA">
            <wp:extent cx="5400040" cy="4021455"/>
            <wp:effectExtent l="0" t="0" r="0" b="0"/>
            <wp:docPr id="988637382" name="Imagen 1" descr="Imagen de la pantalla de un celular con la imagen de una fl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37382" name="Imagen 1" descr="Imagen de la pantalla de un celular con la imagen de una flor&#10;&#10;Descripción generada automáticamente con confianza medi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4021455"/>
                    </a:xfrm>
                    <a:prstGeom prst="rect">
                      <a:avLst/>
                    </a:prstGeom>
                  </pic:spPr>
                </pic:pic>
              </a:graphicData>
            </a:graphic>
          </wp:inline>
        </w:drawing>
      </w:r>
    </w:p>
    <w:p w14:paraId="5B0BB756" w14:textId="77777777" w:rsidR="002B1957" w:rsidRDefault="002B1957" w:rsidP="002B1957">
      <w:pPr>
        <w:spacing w:line="360" w:lineRule="auto"/>
        <w:jc w:val="both"/>
        <w:rPr>
          <w:ins w:id="892" w:author="EDUARDO FERNANDEZ PASCUAL" w:date="2024-01-17T13:23:00Z"/>
          <w:sz w:val="20"/>
          <w:szCs w:val="20"/>
        </w:rPr>
      </w:pPr>
      <w:ins w:id="893" w:author="EDUARDO FERNANDEZ PASCUAL" w:date="2024-01-17T13:23:00Z">
        <w:r w:rsidRPr="001D2343">
          <w:rPr>
            <w:b/>
            <w:bCs/>
            <w:sz w:val="20"/>
            <w:szCs w:val="20"/>
          </w:rPr>
          <w:t>Figure 1.</w:t>
        </w:r>
        <w:r>
          <w:rPr>
            <w:sz w:val="20"/>
            <w:szCs w:val="20"/>
          </w:rPr>
          <w:t xml:space="preserve"> Study system. </w:t>
        </w:r>
        <w:r w:rsidRPr="00D40805">
          <w:rPr>
            <w:sz w:val="20"/>
            <w:szCs w:val="20"/>
          </w:rPr>
          <w:t>(A) Iberian Peninsula</w:t>
        </w:r>
        <w:r>
          <w:rPr>
            <w:sz w:val="20"/>
            <w:szCs w:val="20"/>
          </w:rPr>
          <w:t xml:space="preserve">, shadowed areas show </w:t>
        </w:r>
        <w:r w:rsidRPr="00D40805">
          <w:rPr>
            <w:i/>
            <w:iCs/>
            <w:sz w:val="20"/>
            <w:szCs w:val="20"/>
          </w:rPr>
          <w:t>D.</w:t>
        </w:r>
        <w:r>
          <w:rPr>
            <w:i/>
            <w:iCs/>
            <w:sz w:val="20"/>
            <w:szCs w:val="20"/>
          </w:rPr>
          <w:t xml:space="preserve"> </w:t>
        </w:r>
        <w:r w:rsidRPr="00D40805">
          <w:rPr>
            <w:i/>
            <w:iCs/>
            <w:sz w:val="20"/>
            <w:szCs w:val="20"/>
          </w:rPr>
          <w:t>langeanus</w:t>
        </w:r>
        <w:r w:rsidRPr="00D40805">
          <w:rPr>
            <w:sz w:val="20"/>
            <w:szCs w:val="20"/>
          </w:rPr>
          <w:t xml:space="preserve"> potential distribution under current climatic conditions (a</w:t>
        </w:r>
        <w:r>
          <w:rPr>
            <w:sz w:val="20"/>
            <w:szCs w:val="20"/>
          </w:rPr>
          <w:t>dapted from Rocha et al., 2017),</w:t>
        </w:r>
        <w:r w:rsidRPr="00D40805">
          <w:rPr>
            <w:sz w:val="20"/>
            <w:szCs w:val="20"/>
          </w:rPr>
          <w:t xml:space="preserve"> </w:t>
        </w:r>
        <w:r>
          <w:rPr>
            <w:sz w:val="20"/>
            <w:szCs w:val="20"/>
          </w:rPr>
          <w:t xml:space="preserve">the </w:t>
        </w:r>
        <w:r w:rsidRPr="00D40805">
          <w:rPr>
            <w:sz w:val="20"/>
            <w:szCs w:val="20"/>
          </w:rPr>
          <w:t>red s</w:t>
        </w:r>
        <w:r>
          <w:rPr>
            <w:sz w:val="20"/>
            <w:szCs w:val="20"/>
          </w:rPr>
          <w:t>quare highlights our study system in the Cantabrian Mountains.</w:t>
        </w:r>
        <w:r w:rsidRPr="00D40805">
          <w:rPr>
            <w:sz w:val="20"/>
            <w:szCs w:val="20"/>
          </w:rPr>
          <w:t xml:space="preserve"> (B) </w:t>
        </w:r>
        <w:r>
          <w:rPr>
            <w:sz w:val="20"/>
            <w:szCs w:val="20"/>
          </w:rPr>
          <w:t xml:space="preserve">Habitat of </w:t>
        </w:r>
        <w:r w:rsidRPr="001D2343">
          <w:rPr>
            <w:i/>
            <w:iCs/>
            <w:sz w:val="20"/>
            <w:szCs w:val="20"/>
          </w:rPr>
          <w:t>D. langeanus</w:t>
        </w:r>
        <w:r>
          <w:rPr>
            <w:sz w:val="20"/>
            <w:szCs w:val="20"/>
          </w:rPr>
          <w:t xml:space="preserve"> in</w:t>
        </w:r>
        <w:r w:rsidRPr="00D40805">
          <w:rPr>
            <w:sz w:val="20"/>
            <w:szCs w:val="20"/>
          </w:rPr>
          <w:t xml:space="preserve"> </w:t>
        </w:r>
        <w:r w:rsidRPr="00D40805">
          <w:rPr>
            <w:rFonts w:cstheme="minorHAnsi"/>
            <w:sz w:val="20"/>
            <w:szCs w:val="20"/>
            <w:lang w:val="en-US"/>
          </w:rPr>
          <w:t xml:space="preserve">high </w:t>
        </w:r>
        <w:r w:rsidRPr="00D40805">
          <w:rPr>
            <w:sz w:val="20"/>
            <w:szCs w:val="20"/>
          </w:rPr>
          <w:t xml:space="preserve">mountain </w:t>
        </w:r>
        <w:r>
          <w:rPr>
            <w:sz w:val="20"/>
            <w:szCs w:val="20"/>
          </w:rPr>
          <w:t xml:space="preserve">acidic </w:t>
        </w:r>
        <w:r w:rsidRPr="00D40805">
          <w:rPr>
            <w:sz w:val="20"/>
            <w:szCs w:val="20"/>
          </w:rPr>
          <w:t>grasslands</w:t>
        </w:r>
        <w:r>
          <w:rPr>
            <w:sz w:val="20"/>
            <w:szCs w:val="20"/>
          </w:rPr>
          <w:t>.</w:t>
        </w:r>
        <w:r w:rsidRPr="00D40805">
          <w:rPr>
            <w:sz w:val="20"/>
            <w:szCs w:val="20"/>
          </w:rPr>
          <w:t xml:space="preserve"> (C) </w:t>
        </w:r>
        <w:r w:rsidRPr="00D40805">
          <w:rPr>
            <w:i/>
            <w:iCs/>
            <w:sz w:val="20"/>
            <w:szCs w:val="20"/>
          </w:rPr>
          <w:t>D</w:t>
        </w:r>
        <w:r>
          <w:rPr>
            <w:i/>
            <w:iCs/>
            <w:sz w:val="20"/>
            <w:szCs w:val="20"/>
          </w:rPr>
          <w:t>.</w:t>
        </w:r>
        <w:r w:rsidRPr="00D40805">
          <w:rPr>
            <w:i/>
            <w:iCs/>
            <w:sz w:val="20"/>
            <w:szCs w:val="20"/>
          </w:rPr>
          <w:t xml:space="preserve"> langeanus</w:t>
        </w:r>
        <w:r w:rsidRPr="00D40805">
          <w:rPr>
            <w:sz w:val="20"/>
            <w:szCs w:val="20"/>
          </w:rPr>
          <w:t xml:space="preserve"> flower</w:t>
        </w:r>
        <w:r>
          <w:rPr>
            <w:sz w:val="20"/>
            <w:szCs w:val="20"/>
          </w:rPr>
          <w:t>s</w:t>
        </w:r>
        <w:r w:rsidRPr="00D40805">
          <w:rPr>
            <w:sz w:val="20"/>
            <w:szCs w:val="20"/>
          </w:rPr>
          <w:t xml:space="preserve"> </w:t>
        </w:r>
        <w:r>
          <w:rPr>
            <w:sz w:val="20"/>
            <w:szCs w:val="20"/>
          </w:rPr>
          <w:t>and seeds.</w:t>
        </w:r>
        <w:r w:rsidRPr="00D40805">
          <w:rPr>
            <w:sz w:val="20"/>
            <w:szCs w:val="20"/>
          </w:rPr>
          <w:t xml:space="preserve"> </w:t>
        </w:r>
      </w:ins>
    </w:p>
    <w:p w14:paraId="10C615C0" w14:textId="77777777" w:rsidR="008E1631" w:rsidRDefault="008E1631" w:rsidP="002D07AE">
      <w:pPr>
        <w:spacing w:line="360" w:lineRule="auto"/>
        <w:jc w:val="both"/>
        <w:rPr>
          <w:sz w:val="20"/>
          <w:szCs w:val="20"/>
          <w:lang w:val="en-US"/>
        </w:rPr>
      </w:pPr>
      <w:r>
        <w:rPr>
          <w:sz w:val="20"/>
          <w:szCs w:val="20"/>
          <w:lang w:val="en-US"/>
        </w:rPr>
        <w:br w:type="page"/>
      </w:r>
    </w:p>
    <w:p w14:paraId="4CDBE2E4" w14:textId="2C4EBA49" w:rsidR="000C427A" w:rsidRPr="000D1B7A" w:rsidDel="002B1957" w:rsidRDefault="008E1631" w:rsidP="002D07AE">
      <w:pPr>
        <w:spacing w:line="360" w:lineRule="auto"/>
        <w:jc w:val="both"/>
        <w:rPr>
          <w:del w:id="894" w:author="EDUARDO FERNANDEZ PASCUAL" w:date="2024-01-17T13:23:00Z"/>
          <w:sz w:val="20"/>
          <w:szCs w:val="20"/>
        </w:rPr>
      </w:pPr>
      <w:del w:id="895" w:author="EDUARDO FERNANDEZ PASCUAL" w:date="2024-01-17T13:23:00Z">
        <w:r w:rsidRPr="002B1957" w:rsidDel="002B1957">
          <w:rPr>
            <w:b/>
            <w:bCs/>
            <w:sz w:val="20"/>
            <w:szCs w:val="20"/>
            <w:rPrChange w:id="896" w:author="EDUARDO FERNANDEZ PASCUAL" w:date="2024-01-17T13:23:00Z">
              <w:rPr>
                <w:sz w:val="20"/>
                <w:szCs w:val="20"/>
              </w:rPr>
            </w:rPrChange>
          </w:rPr>
          <w:lastRenderedPageBreak/>
          <w:delText>Fig 2</w:delText>
        </w:r>
        <w:r w:rsidDel="002B1957">
          <w:rPr>
            <w:sz w:val="20"/>
            <w:szCs w:val="20"/>
          </w:rPr>
          <w:delText xml:space="preserve">. Upper panel: </w:delText>
        </w:r>
        <w:r w:rsidRPr="00D40805" w:rsidDel="002B1957">
          <w:rPr>
            <w:sz w:val="20"/>
            <w:szCs w:val="20"/>
          </w:rPr>
          <w:delText xml:space="preserve">Location of the </w:delText>
        </w:r>
        <w:r w:rsidDel="002B1957">
          <w:rPr>
            <w:sz w:val="20"/>
            <w:szCs w:val="20"/>
          </w:rPr>
          <w:delText xml:space="preserve">four </w:delText>
        </w:r>
        <w:r w:rsidRPr="00D40805" w:rsidDel="002B1957">
          <w:rPr>
            <w:sz w:val="20"/>
            <w:szCs w:val="20"/>
          </w:rPr>
          <w:delText xml:space="preserve">summits </w:delText>
        </w:r>
        <w:r w:rsidR="000D1B7A" w:rsidRPr="00D40805" w:rsidDel="002B1957">
          <w:rPr>
            <w:sz w:val="20"/>
            <w:szCs w:val="20"/>
          </w:rPr>
          <w:delText>included in our study</w:delText>
        </w:r>
        <w:r w:rsidRPr="00D40805" w:rsidDel="002B1957">
          <w:rPr>
            <w:sz w:val="20"/>
            <w:szCs w:val="20"/>
          </w:rPr>
          <w:delText xml:space="preserve">. </w:delText>
        </w:r>
        <w:r w:rsidDel="002B1957">
          <w:rPr>
            <w:sz w:val="20"/>
            <w:szCs w:val="20"/>
          </w:rPr>
          <w:delText>Lower panel</w:delText>
        </w:r>
        <w:r w:rsidR="00CF0486" w:rsidDel="002B1957">
          <w:rPr>
            <w:sz w:val="20"/>
            <w:szCs w:val="20"/>
          </w:rPr>
          <w:delText>s</w:delText>
        </w:r>
        <w:r w:rsidDel="002B1957">
          <w:rPr>
            <w:sz w:val="20"/>
            <w:szCs w:val="20"/>
          </w:rPr>
          <w:delText xml:space="preserve">: </w:delText>
        </w:r>
        <w:r w:rsidRPr="00D40805" w:rsidDel="002B1957">
          <w:rPr>
            <w:sz w:val="20"/>
            <w:szCs w:val="20"/>
          </w:rPr>
          <w:delText xml:space="preserve">Spatial image of our sampling cross design in </w:delText>
        </w:r>
        <w:r w:rsidDel="002B1957">
          <w:rPr>
            <w:sz w:val="20"/>
            <w:szCs w:val="20"/>
          </w:rPr>
          <w:delText xml:space="preserve">each of </w:delText>
        </w:r>
        <w:r w:rsidR="006A130F" w:rsidDel="002B1957">
          <w:rPr>
            <w:sz w:val="20"/>
            <w:szCs w:val="20"/>
          </w:rPr>
          <w:delText>the</w:delText>
        </w:r>
        <w:r w:rsidDel="002B1957">
          <w:rPr>
            <w:sz w:val="20"/>
            <w:szCs w:val="20"/>
          </w:rPr>
          <w:delText xml:space="preserve"> four</w:delText>
        </w:r>
        <w:r w:rsidRPr="00D40805" w:rsidDel="002B1957">
          <w:rPr>
            <w:sz w:val="20"/>
            <w:szCs w:val="20"/>
          </w:rPr>
          <w:delText xml:space="preserve"> summits</w:delText>
        </w:r>
        <w:r w:rsidR="00CF0486" w:rsidDel="002B1957">
          <w:rPr>
            <w:sz w:val="20"/>
            <w:szCs w:val="20"/>
          </w:rPr>
          <w:delText xml:space="preserve">, at each </w:delText>
        </w:r>
        <w:r w:rsidR="00CF0486" w:rsidRPr="00D40805" w:rsidDel="002B1957">
          <w:rPr>
            <w:sz w:val="20"/>
            <w:szCs w:val="20"/>
          </w:rPr>
          <w:delText>square</w:delText>
        </w:r>
        <w:r w:rsidR="00CF0486" w:rsidDel="002B1957">
          <w:rPr>
            <w:sz w:val="20"/>
            <w:szCs w:val="20"/>
          </w:rPr>
          <w:delText xml:space="preserve"> we registered </w:delText>
        </w:r>
        <w:r w:rsidRPr="00D40805" w:rsidDel="002B1957">
          <w:rPr>
            <w:sz w:val="20"/>
            <w:szCs w:val="20"/>
          </w:rPr>
          <w:delText xml:space="preserve">botanical inventories </w:delText>
        </w:r>
        <w:r w:rsidR="00CF0486" w:rsidDel="002B1957">
          <w:rPr>
            <w:sz w:val="20"/>
            <w:szCs w:val="20"/>
          </w:rPr>
          <w:delText>and</w:delText>
        </w:r>
        <w:r w:rsidRPr="00D40805" w:rsidDel="002B1957">
          <w:rPr>
            <w:sz w:val="20"/>
            <w:szCs w:val="20"/>
          </w:rPr>
          <w:delText xml:space="preserve"> </w:delText>
        </w:r>
        <w:r w:rsidR="00CF0486" w:rsidRPr="00D40805" w:rsidDel="002B1957">
          <w:rPr>
            <w:sz w:val="20"/>
            <w:szCs w:val="20"/>
          </w:rPr>
          <w:delText xml:space="preserve">buried </w:delText>
        </w:r>
        <w:r w:rsidRPr="00D40805" w:rsidDel="002B1957">
          <w:rPr>
            <w:sz w:val="20"/>
            <w:szCs w:val="20"/>
          </w:rPr>
          <w:delText>iButtons</w:delText>
        </w:r>
        <w:r w:rsidR="006A130F" w:rsidDel="002B1957">
          <w:rPr>
            <w:sz w:val="20"/>
            <w:szCs w:val="20"/>
          </w:rPr>
          <w:delText>. C</w:delText>
        </w:r>
        <w:r w:rsidR="00913D25" w:rsidDel="002B1957">
          <w:rPr>
            <w:sz w:val="20"/>
            <w:szCs w:val="20"/>
          </w:rPr>
          <w:delText xml:space="preserve">oloured squares represents where </w:delText>
        </w:r>
        <w:r w:rsidR="00913D25" w:rsidRPr="00F466E1" w:rsidDel="002B1957">
          <w:rPr>
            <w:i/>
            <w:iCs/>
            <w:sz w:val="20"/>
            <w:szCs w:val="20"/>
          </w:rPr>
          <w:delText>D. langeanus</w:delText>
        </w:r>
        <w:r w:rsidR="006A130F" w:rsidDel="002B1957">
          <w:rPr>
            <w:sz w:val="20"/>
            <w:szCs w:val="20"/>
          </w:rPr>
          <w:delText xml:space="preserve"> was present</w:delText>
        </w:r>
        <w:r w:rsidR="00913D25" w:rsidDel="002B1957">
          <w:rPr>
            <w:sz w:val="20"/>
            <w:szCs w:val="20"/>
          </w:rPr>
          <w:delText xml:space="preserve"> and </w:delText>
        </w:r>
        <w:r w:rsidDel="002B1957">
          <w:rPr>
            <w:sz w:val="20"/>
            <w:szCs w:val="20"/>
          </w:rPr>
          <w:delText xml:space="preserve">seeds </w:delText>
        </w:r>
        <w:r w:rsidR="00913D25" w:rsidDel="002B1957">
          <w:rPr>
            <w:sz w:val="20"/>
            <w:szCs w:val="20"/>
          </w:rPr>
          <w:delText xml:space="preserve">were </w:delText>
        </w:r>
        <w:r w:rsidRPr="00D40805" w:rsidDel="002B1957">
          <w:rPr>
            <w:sz w:val="20"/>
            <w:szCs w:val="20"/>
          </w:rPr>
          <w:delText xml:space="preserve">collected. </w:delText>
        </w:r>
      </w:del>
    </w:p>
    <w:p w14:paraId="6F7DB01A" w14:textId="77777777" w:rsidR="002B1957" w:rsidRDefault="000C427A" w:rsidP="002D07AE">
      <w:pPr>
        <w:spacing w:line="360" w:lineRule="auto"/>
        <w:jc w:val="both"/>
        <w:rPr>
          <w:ins w:id="897" w:author="EDUARDO FERNANDEZ PASCUAL" w:date="2024-01-17T13:23:00Z"/>
        </w:rPr>
      </w:pPr>
      <w:r>
        <w:rPr>
          <w:noProof/>
          <w:lang w:val="ca-ES" w:eastAsia="ca-ES"/>
        </w:rPr>
        <w:drawing>
          <wp:inline distT="0" distB="0" distL="0" distR="0" wp14:anchorId="670F26CC" wp14:editId="2511AD23">
            <wp:extent cx="5341620" cy="6797040"/>
            <wp:effectExtent l="0" t="0" r="0" b="3810"/>
            <wp:docPr id="18291871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41620" cy="6797040"/>
                    </a:xfrm>
                    <a:prstGeom prst="rect">
                      <a:avLst/>
                    </a:prstGeom>
                    <a:noFill/>
                    <a:ln>
                      <a:noFill/>
                    </a:ln>
                  </pic:spPr>
                </pic:pic>
              </a:graphicData>
            </a:graphic>
          </wp:inline>
        </w:drawing>
      </w:r>
    </w:p>
    <w:p w14:paraId="1378E589" w14:textId="0DAE788E" w:rsidR="002B1957" w:rsidRPr="000D1B7A" w:rsidRDefault="002B1957" w:rsidP="002B1957">
      <w:pPr>
        <w:spacing w:line="360" w:lineRule="auto"/>
        <w:jc w:val="both"/>
        <w:rPr>
          <w:ins w:id="898" w:author="EDUARDO FERNANDEZ PASCUAL" w:date="2024-01-17T13:23:00Z"/>
          <w:sz w:val="20"/>
          <w:szCs w:val="20"/>
        </w:rPr>
      </w:pPr>
      <w:commentRangeStart w:id="899"/>
      <w:ins w:id="900" w:author="EDUARDO FERNANDEZ PASCUAL" w:date="2024-01-17T13:23:00Z">
        <w:r w:rsidRPr="001D2343">
          <w:rPr>
            <w:b/>
            <w:bCs/>
            <w:sz w:val="20"/>
            <w:szCs w:val="20"/>
          </w:rPr>
          <w:t>Figure 2</w:t>
        </w:r>
      </w:ins>
      <w:commentRangeEnd w:id="899"/>
      <w:ins w:id="901" w:author="EDUARDO FERNANDEZ PASCUAL" w:date="2024-01-17T13:31:00Z">
        <w:r w:rsidR="007027AC">
          <w:rPr>
            <w:rStyle w:val="Refdecomentario"/>
          </w:rPr>
          <w:commentReference w:id="899"/>
        </w:r>
      </w:ins>
      <w:ins w:id="902" w:author="EDUARDO FERNANDEZ PASCUAL" w:date="2024-01-17T13:23:00Z">
        <w:r>
          <w:rPr>
            <w:sz w:val="20"/>
            <w:szCs w:val="20"/>
          </w:rPr>
          <w:t xml:space="preserve">. </w:t>
        </w:r>
        <w:r>
          <w:rPr>
            <w:sz w:val="20"/>
            <w:szCs w:val="20"/>
          </w:rPr>
          <w:t xml:space="preserve">Field sites. </w:t>
        </w:r>
        <w:r>
          <w:rPr>
            <w:sz w:val="20"/>
            <w:szCs w:val="20"/>
          </w:rPr>
          <w:t xml:space="preserve">Upper panel: </w:t>
        </w:r>
        <w:r w:rsidRPr="00D40805">
          <w:rPr>
            <w:sz w:val="20"/>
            <w:szCs w:val="20"/>
          </w:rPr>
          <w:t xml:space="preserve">Location of the </w:t>
        </w:r>
        <w:r>
          <w:rPr>
            <w:sz w:val="20"/>
            <w:szCs w:val="20"/>
          </w:rPr>
          <w:t xml:space="preserve">four </w:t>
        </w:r>
        <w:r w:rsidRPr="00D40805">
          <w:rPr>
            <w:sz w:val="20"/>
            <w:szCs w:val="20"/>
          </w:rPr>
          <w:t xml:space="preserve">summits included in our study. </w:t>
        </w:r>
        <w:r>
          <w:rPr>
            <w:sz w:val="20"/>
            <w:szCs w:val="20"/>
          </w:rPr>
          <w:t xml:space="preserve">Lower panels: </w:t>
        </w:r>
      </w:ins>
      <w:ins w:id="903" w:author="EDUARDO FERNANDEZ PASCUAL" w:date="2024-01-17T13:24:00Z">
        <w:r w:rsidR="004947F5">
          <w:rPr>
            <w:sz w:val="20"/>
            <w:szCs w:val="20"/>
          </w:rPr>
          <w:t>Aerial</w:t>
        </w:r>
      </w:ins>
      <w:ins w:id="904" w:author="EDUARDO FERNANDEZ PASCUAL" w:date="2024-01-17T13:23:00Z">
        <w:r w:rsidRPr="00D40805">
          <w:rPr>
            <w:sz w:val="20"/>
            <w:szCs w:val="20"/>
          </w:rPr>
          <w:t xml:space="preserve"> image of our sampling cross design in </w:t>
        </w:r>
        <w:r>
          <w:rPr>
            <w:sz w:val="20"/>
            <w:szCs w:val="20"/>
          </w:rPr>
          <w:t>each of the four</w:t>
        </w:r>
        <w:r w:rsidRPr="00D40805">
          <w:rPr>
            <w:sz w:val="20"/>
            <w:szCs w:val="20"/>
          </w:rPr>
          <w:t xml:space="preserve"> summits</w:t>
        </w:r>
        <w:r>
          <w:rPr>
            <w:sz w:val="20"/>
            <w:szCs w:val="20"/>
          </w:rPr>
          <w:t xml:space="preserve">, at each </w:t>
        </w:r>
        <w:commentRangeStart w:id="905"/>
        <w:r w:rsidRPr="00D40805">
          <w:rPr>
            <w:sz w:val="20"/>
            <w:szCs w:val="20"/>
          </w:rPr>
          <w:t>square</w:t>
        </w:r>
        <w:r>
          <w:rPr>
            <w:sz w:val="20"/>
            <w:szCs w:val="20"/>
          </w:rPr>
          <w:t xml:space="preserve"> </w:t>
        </w:r>
      </w:ins>
      <w:commentRangeEnd w:id="905"/>
      <w:ins w:id="906" w:author="EDUARDO FERNANDEZ PASCUAL" w:date="2024-01-17T13:24:00Z">
        <w:r w:rsidR="004947F5">
          <w:rPr>
            <w:rStyle w:val="Refdecomentario"/>
          </w:rPr>
          <w:commentReference w:id="905"/>
        </w:r>
      </w:ins>
      <w:ins w:id="907" w:author="EDUARDO FERNANDEZ PASCUAL" w:date="2024-01-17T13:23:00Z">
        <w:r>
          <w:rPr>
            <w:sz w:val="20"/>
            <w:szCs w:val="20"/>
          </w:rPr>
          <w:t xml:space="preserve">we registered </w:t>
        </w:r>
      </w:ins>
      <w:ins w:id="908" w:author="EDUARDO FERNANDEZ PASCUAL" w:date="2024-01-17T13:25:00Z">
        <w:r w:rsidR="004947F5">
          <w:rPr>
            <w:sz w:val="20"/>
            <w:szCs w:val="20"/>
          </w:rPr>
          <w:t>floristic</w:t>
        </w:r>
      </w:ins>
      <w:ins w:id="909" w:author="EDUARDO FERNANDEZ PASCUAL" w:date="2024-01-17T13:23:00Z">
        <w:r w:rsidRPr="00D40805">
          <w:rPr>
            <w:sz w:val="20"/>
            <w:szCs w:val="20"/>
          </w:rPr>
          <w:t xml:space="preserve"> </w:t>
        </w:r>
      </w:ins>
      <w:ins w:id="910" w:author="EDUARDO FERNANDEZ PASCUAL" w:date="2024-01-17T13:24:00Z">
        <w:r w:rsidR="004947F5">
          <w:rPr>
            <w:sz w:val="20"/>
            <w:szCs w:val="20"/>
          </w:rPr>
          <w:t>relevés</w:t>
        </w:r>
      </w:ins>
      <w:ins w:id="911" w:author="EDUARDO FERNANDEZ PASCUAL" w:date="2024-01-17T13:23:00Z">
        <w:r w:rsidRPr="00D40805">
          <w:rPr>
            <w:sz w:val="20"/>
            <w:szCs w:val="20"/>
          </w:rPr>
          <w:t xml:space="preserve"> </w:t>
        </w:r>
        <w:r>
          <w:rPr>
            <w:sz w:val="20"/>
            <w:szCs w:val="20"/>
          </w:rPr>
          <w:t>and</w:t>
        </w:r>
        <w:r w:rsidRPr="00D40805">
          <w:rPr>
            <w:sz w:val="20"/>
            <w:szCs w:val="20"/>
          </w:rPr>
          <w:t xml:space="preserve"> buried </w:t>
        </w:r>
      </w:ins>
      <w:ins w:id="912" w:author="EDUARDO FERNANDEZ PASCUAL" w:date="2024-01-17T13:25:00Z">
        <w:r w:rsidR="004947F5">
          <w:rPr>
            <w:sz w:val="20"/>
            <w:szCs w:val="20"/>
          </w:rPr>
          <w:t>environmental data loggers</w:t>
        </w:r>
      </w:ins>
      <w:ins w:id="913" w:author="EDUARDO FERNANDEZ PASCUAL" w:date="2024-01-17T13:23:00Z">
        <w:r>
          <w:rPr>
            <w:sz w:val="20"/>
            <w:szCs w:val="20"/>
          </w:rPr>
          <w:t xml:space="preserve">. Coloured squares represent </w:t>
        </w:r>
      </w:ins>
      <w:ins w:id="914" w:author="EDUARDO FERNANDEZ PASCUAL" w:date="2024-01-17T13:25:00Z">
        <w:r w:rsidR="004A640D">
          <w:rPr>
            <w:sz w:val="20"/>
            <w:szCs w:val="20"/>
          </w:rPr>
          <w:t xml:space="preserve">subpopulations </w:t>
        </w:r>
      </w:ins>
      <w:ins w:id="915" w:author="EDUARDO FERNANDEZ PASCUAL" w:date="2024-01-17T13:23:00Z">
        <w:r>
          <w:rPr>
            <w:sz w:val="20"/>
            <w:szCs w:val="20"/>
          </w:rPr>
          <w:t xml:space="preserve">where </w:t>
        </w:r>
        <w:r w:rsidRPr="00F466E1">
          <w:rPr>
            <w:i/>
            <w:iCs/>
            <w:sz w:val="20"/>
            <w:szCs w:val="20"/>
          </w:rPr>
          <w:t>D. langeanus</w:t>
        </w:r>
        <w:r>
          <w:rPr>
            <w:sz w:val="20"/>
            <w:szCs w:val="20"/>
          </w:rPr>
          <w:t xml:space="preserve"> was present</w:t>
        </w:r>
      </w:ins>
      <w:ins w:id="916" w:author="EDUARDO FERNANDEZ PASCUAL" w:date="2024-01-17T13:25:00Z">
        <w:r w:rsidR="004A640D">
          <w:rPr>
            <w:sz w:val="20"/>
            <w:szCs w:val="20"/>
          </w:rPr>
          <w:t xml:space="preserve">; black squares sites where </w:t>
        </w:r>
        <w:r w:rsidR="004A640D" w:rsidRPr="004A640D">
          <w:rPr>
            <w:i/>
            <w:iCs/>
            <w:sz w:val="20"/>
            <w:szCs w:val="20"/>
            <w:rPrChange w:id="917" w:author="EDUARDO FERNANDEZ PASCUAL" w:date="2024-01-17T13:25:00Z">
              <w:rPr>
                <w:sz w:val="20"/>
                <w:szCs w:val="20"/>
              </w:rPr>
            </w:rPrChange>
          </w:rPr>
          <w:t>D. langeanus</w:t>
        </w:r>
        <w:r w:rsidR="004A640D">
          <w:rPr>
            <w:sz w:val="20"/>
            <w:szCs w:val="20"/>
          </w:rPr>
          <w:t xml:space="preserve"> was absent</w:t>
        </w:r>
      </w:ins>
      <w:ins w:id="918" w:author="EDUARDO FERNANDEZ PASCUAL" w:date="2024-01-17T13:23:00Z">
        <w:r w:rsidRPr="00D40805">
          <w:rPr>
            <w:sz w:val="20"/>
            <w:szCs w:val="20"/>
          </w:rPr>
          <w:t xml:space="preserve">. </w:t>
        </w:r>
      </w:ins>
    </w:p>
    <w:p w14:paraId="67D0AB88" w14:textId="01C14B98" w:rsidR="006D223E" w:rsidRDefault="006D223E" w:rsidP="002D07AE">
      <w:pPr>
        <w:spacing w:line="360" w:lineRule="auto"/>
        <w:jc w:val="both"/>
      </w:pPr>
      <w:r>
        <w:lastRenderedPageBreak/>
        <w:br w:type="page"/>
      </w:r>
    </w:p>
    <w:p w14:paraId="2CE73CE0" w14:textId="7A83FC28" w:rsidR="00505A49" w:rsidDel="004A640D" w:rsidRDefault="008E1631" w:rsidP="002D07AE">
      <w:pPr>
        <w:spacing w:line="360" w:lineRule="auto"/>
        <w:jc w:val="both"/>
        <w:rPr>
          <w:moveFrom w:id="919" w:author="EDUARDO FERNANDEZ PASCUAL" w:date="2024-01-17T13:26:00Z"/>
        </w:rPr>
      </w:pPr>
      <w:moveFromRangeStart w:id="920" w:author="EDUARDO FERNANDEZ PASCUAL" w:date="2024-01-17T13:26:00Z" w:name="move156390381"/>
      <w:moveFrom w:id="921" w:author="EDUARDO FERNANDEZ PASCUAL" w:date="2024-01-17T13:26:00Z">
        <w:r w:rsidDel="004A640D">
          <w:lastRenderedPageBreak/>
          <w:t>Fig 3</w:t>
        </w:r>
        <w:r w:rsidR="006D223E" w:rsidDel="004A640D">
          <w:t>. (A) Climogram of our study area, based on Microlog SP3 data from July 2021 to June 2022</w:t>
        </w:r>
        <w:r w:rsidR="006A130F" w:rsidDel="004A640D">
          <w:t xml:space="preserve"> from three of the four investigated summits</w:t>
        </w:r>
        <w:r w:rsidR="006D223E" w:rsidDel="004A640D">
          <w:t xml:space="preserve">. Lines in </w:t>
        </w:r>
        <w:r w:rsidR="00AA6291" w:rsidDel="004A640D">
          <w:t>red represent</w:t>
        </w:r>
        <w:r w:rsidR="006D223E" w:rsidDel="004A640D">
          <w:t xml:space="preserve"> monthly mean maximum and minimum temperatures; bars in </w:t>
        </w:r>
        <w:r w:rsidR="00215C28" w:rsidDel="004A640D">
          <w:t>grey</w:t>
        </w:r>
        <w:r w:rsidR="006D223E" w:rsidDel="004A640D">
          <w:t xml:space="preserve"> represent the monthly mean of maximum </w:t>
        </w:r>
        <w:r w:rsidR="00BD681F" w:rsidRPr="00C313D3" w:rsidDel="004A640D">
          <w:rPr>
            <w:rFonts w:cstheme="minorHAnsi"/>
            <w:lang w:val="en-US"/>
          </w:rPr>
          <w:t>ψ</w:t>
        </w:r>
        <w:r w:rsidR="00BD681F" w:rsidRPr="001D393D" w:rsidDel="004A640D">
          <w:rPr>
            <w:rFonts w:cstheme="minorHAnsi"/>
            <w:vertAlign w:val="subscript"/>
            <w:lang w:val="en-US"/>
          </w:rPr>
          <w:t>b</w:t>
        </w:r>
        <w:r w:rsidR="00BD681F" w:rsidDel="004A640D">
          <w:t xml:space="preserve"> </w:t>
        </w:r>
        <w:r w:rsidR="006D223E" w:rsidDel="004A640D">
          <w:t xml:space="preserve">in Mpa. </w:t>
        </w:r>
        <w:r w:rsidR="00BD681F" w:rsidDel="004A640D">
          <w:t xml:space="preserve">(B) Correlation graph between GDD and absolute sum of </w:t>
        </w:r>
        <w:r w:rsidR="00BD681F" w:rsidRPr="00C313D3" w:rsidDel="004A640D">
          <w:rPr>
            <w:rFonts w:cstheme="minorHAnsi"/>
            <w:lang w:val="en-US"/>
          </w:rPr>
          <w:t>ψ</w:t>
        </w:r>
        <w:r w:rsidR="00BD681F" w:rsidRPr="001D393D" w:rsidDel="004A640D">
          <w:rPr>
            <w:rFonts w:cstheme="minorHAnsi"/>
            <w:vertAlign w:val="subscript"/>
            <w:lang w:val="en-US"/>
          </w:rPr>
          <w:t>b</w:t>
        </w:r>
        <w:r w:rsidR="00BD681F" w:rsidDel="004A640D">
          <w:t xml:space="preserve"> registered. We used data from the growing season (April-November) of 2022 and 2023 in three of our summits, Cañada data is not complete and thus </w:t>
        </w:r>
        <w:r w:rsidR="006A130F" w:rsidDel="004A640D">
          <w:t xml:space="preserve">was </w:t>
        </w:r>
        <w:r w:rsidR="00BD681F" w:rsidDel="004A640D">
          <w:t xml:space="preserve">removed from visualization. </w:t>
        </w:r>
        <w:r w:rsidR="006D223E" w:rsidDel="004A640D">
          <w:t>(</w:t>
        </w:r>
        <w:r w:rsidR="00BD681F" w:rsidDel="004A640D">
          <w:t>C</w:t>
        </w:r>
        <w:r w:rsidR="006D223E" w:rsidDel="004A640D">
          <w:t xml:space="preserve">) Principal Component Analysis of all 78 plots with environmental data, filtered according to iButtons recording specifications, each colour represents plots of a different </w:t>
        </w:r>
        <w:r w:rsidR="005E2483" w:rsidDel="004A640D">
          <w:t>summit</w:t>
        </w:r>
        <w:r w:rsidR="006D223E" w:rsidDel="004A640D">
          <w:t xml:space="preserve">. </w:t>
        </w:r>
      </w:moveFrom>
    </w:p>
    <w:moveFromRangeEnd w:id="920"/>
    <w:p w14:paraId="798A3B19" w14:textId="77777777" w:rsidR="004A640D" w:rsidRDefault="0015139B" w:rsidP="002D07AE">
      <w:pPr>
        <w:spacing w:line="360" w:lineRule="auto"/>
        <w:jc w:val="both"/>
        <w:rPr>
          <w:ins w:id="922" w:author="EDUARDO FERNANDEZ PASCUAL" w:date="2024-01-17T13:26:00Z"/>
        </w:rPr>
      </w:pPr>
      <w:r>
        <w:rPr>
          <w:noProof/>
          <w:lang w:val="ca-ES" w:eastAsia="ca-ES"/>
        </w:rPr>
        <w:drawing>
          <wp:inline distT="0" distB="0" distL="0" distR="0" wp14:anchorId="20B98913" wp14:editId="4F2EFC10">
            <wp:extent cx="5394960" cy="3703320"/>
            <wp:effectExtent l="0" t="0" r="0" b="0"/>
            <wp:docPr id="163798699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4960" cy="3703320"/>
                    </a:xfrm>
                    <a:prstGeom prst="rect">
                      <a:avLst/>
                    </a:prstGeom>
                    <a:noFill/>
                    <a:ln>
                      <a:noFill/>
                    </a:ln>
                  </pic:spPr>
                </pic:pic>
              </a:graphicData>
            </a:graphic>
          </wp:inline>
        </w:drawing>
      </w:r>
    </w:p>
    <w:p w14:paraId="3C623B58" w14:textId="2F36BE52" w:rsidR="004A640D" w:rsidRDefault="004A640D" w:rsidP="004A640D">
      <w:pPr>
        <w:spacing w:line="360" w:lineRule="auto"/>
        <w:jc w:val="both"/>
        <w:rPr>
          <w:moveTo w:id="923" w:author="EDUARDO FERNANDEZ PASCUAL" w:date="2024-01-17T13:26:00Z"/>
        </w:rPr>
      </w:pPr>
      <w:moveToRangeStart w:id="924" w:author="EDUARDO FERNANDEZ PASCUAL" w:date="2024-01-17T13:26:00Z" w:name="move156390381"/>
      <w:commentRangeStart w:id="925"/>
      <w:moveTo w:id="926" w:author="EDUARDO FERNANDEZ PASCUAL" w:date="2024-01-17T13:26:00Z">
        <w:r w:rsidRPr="004A640D">
          <w:rPr>
            <w:b/>
            <w:bCs/>
            <w:rPrChange w:id="927" w:author="EDUARDO FERNANDEZ PASCUAL" w:date="2024-01-17T13:26:00Z">
              <w:rPr/>
            </w:rPrChange>
          </w:rPr>
          <w:t>Fig</w:t>
        </w:r>
      </w:moveTo>
      <w:ins w:id="928" w:author="EDUARDO FERNANDEZ PASCUAL" w:date="2024-01-17T13:26:00Z">
        <w:r w:rsidRPr="004A640D">
          <w:rPr>
            <w:b/>
            <w:bCs/>
            <w:rPrChange w:id="929" w:author="EDUARDO FERNANDEZ PASCUAL" w:date="2024-01-17T13:26:00Z">
              <w:rPr/>
            </w:rPrChange>
          </w:rPr>
          <w:t>ure</w:t>
        </w:r>
      </w:ins>
      <w:moveTo w:id="930" w:author="EDUARDO FERNANDEZ PASCUAL" w:date="2024-01-17T13:26:00Z">
        <w:r w:rsidRPr="004A640D">
          <w:rPr>
            <w:b/>
            <w:bCs/>
            <w:rPrChange w:id="931" w:author="EDUARDO FERNANDEZ PASCUAL" w:date="2024-01-17T13:26:00Z">
              <w:rPr/>
            </w:rPrChange>
          </w:rPr>
          <w:t xml:space="preserve"> 3</w:t>
        </w:r>
      </w:moveTo>
      <w:commentRangeEnd w:id="925"/>
      <w:r w:rsidR="00675A18">
        <w:rPr>
          <w:rStyle w:val="Refdecomentario"/>
        </w:rPr>
        <w:commentReference w:id="925"/>
      </w:r>
      <w:ins w:id="932" w:author="EDUARDO FERNANDEZ PASCUAL" w:date="2024-01-17T13:26:00Z">
        <w:r>
          <w:t>.</w:t>
        </w:r>
      </w:ins>
      <w:moveTo w:id="933" w:author="EDUARDO FERNANDEZ PASCUAL" w:date="2024-01-17T13:26:00Z">
        <w:del w:id="934" w:author="EDUARDO FERNANDEZ PASCUAL" w:date="2024-01-17T13:26:00Z">
          <w:r w:rsidDel="004A640D">
            <w:delText>.</w:delText>
          </w:r>
        </w:del>
        <w:r>
          <w:t xml:space="preserve"> </w:t>
        </w:r>
      </w:moveTo>
      <w:ins w:id="935" w:author="EDUARDO FERNANDEZ PASCUAL" w:date="2024-01-17T13:26:00Z">
        <w:r>
          <w:t xml:space="preserve">Climate of the study sites. </w:t>
        </w:r>
      </w:ins>
      <w:moveTo w:id="936" w:author="EDUARDO FERNANDEZ PASCUAL" w:date="2024-01-17T13:26:00Z">
        <w:r>
          <w:t xml:space="preserve">(A) </w:t>
        </w:r>
        <w:del w:id="937" w:author="EDUARDO FERNANDEZ PASCUAL" w:date="2024-01-17T13:26:00Z">
          <w:r w:rsidDel="004A640D">
            <w:delText>Climogram</w:delText>
          </w:r>
        </w:del>
      </w:moveTo>
      <w:ins w:id="938" w:author="EDUARDO FERNANDEZ PASCUAL" w:date="2024-01-17T13:26:00Z">
        <w:r>
          <w:t>Climatic diagram</w:t>
        </w:r>
      </w:ins>
      <w:moveTo w:id="939" w:author="EDUARDO FERNANDEZ PASCUAL" w:date="2024-01-17T13:26:00Z">
        <w:r>
          <w:t xml:space="preserve"> of our study area, based on Microlog SP3 data from July 2021 to June 2022 from three of the four investigated summits. Lines in red represent monthly </w:t>
        </w:r>
        <w:del w:id="940" w:author="EDUARDO FERNANDEZ PASCUAL" w:date="2024-01-17T13:28:00Z">
          <w:r w:rsidDel="008E179A">
            <w:delText>mean</w:delText>
          </w:r>
        </w:del>
      </w:moveTo>
      <w:ins w:id="941" w:author="EDUARDO FERNANDEZ PASCUAL" w:date="2024-01-17T13:28:00Z">
        <w:r w:rsidR="008E179A">
          <w:t>averages of the daily</w:t>
        </w:r>
      </w:ins>
      <w:moveTo w:id="942" w:author="EDUARDO FERNANDEZ PASCUAL" w:date="2024-01-17T13:26:00Z">
        <w:r>
          <w:t xml:space="preserve"> maximum and minimum temperatures; bars in grey represent the monthly </w:t>
        </w:r>
        <w:del w:id="943" w:author="EDUARDO FERNANDEZ PASCUAL" w:date="2024-01-17T13:28:00Z">
          <w:r w:rsidDel="008E179A">
            <w:delText>mean</w:delText>
          </w:r>
        </w:del>
      </w:moveTo>
      <w:ins w:id="944" w:author="EDUARDO FERNANDEZ PASCUAL" w:date="2024-01-17T13:28:00Z">
        <w:r w:rsidR="008E179A">
          <w:t>averages</w:t>
        </w:r>
      </w:ins>
      <w:moveTo w:id="945" w:author="EDUARDO FERNANDEZ PASCUAL" w:date="2024-01-17T13:26:00Z">
        <w:r>
          <w:t xml:space="preserve"> of</w:t>
        </w:r>
      </w:moveTo>
      <w:ins w:id="946" w:author="EDUARDO FERNANDEZ PASCUAL" w:date="2024-01-17T13:28:00Z">
        <w:r w:rsidR="008E179A">
          <w:t xml:space="preserve"> the</w:t>
        </w:r>
      </w:ins>
      <w:moveTo w:id="947" w:author="EDUARDO FERNANDEZ PASCUAL" w:date="2024-01-17T13:26:00Z">
        <w:r>
          <w:t xml:space="preserve"> </w:t>
        </w:r>
      </w:moveTo>
      <w:commentRangeStart w:id="948"/>
      <w:ins w:id="949" w:author="EDUARDO FERNANDEZ PASCUAL" w:date="2024-01-17T13:27:00Z">
        <w:r w:rsidR="008E179A">
          <w:t xml:space="preserve">daily </w:t>
        </w:r>
        <w:commentRangeEnd w:id="948"/>
        <w:r w:rsidR="008E179A">
          <w:rPr>
            <w:rStyle w:val="Refdecomentario"/>
          </w:rPr>
          <w:commentReference w:id="948"/>
        </w:r>
      </w:ins>
      <w:moveTo w:id="950" w:author="EDUARDO FERNANDEZ PASCUAL" w:date="2024-01-17T13:26:00Z">
        <w:r>
          <w:t xml:space="preserve">maximum </w:t>
        </w:r>
        <w:del w:id="951" w:author="EDUARDO FERNANDEZ PASCUAL" w:date="2024-01-17T13:27:00Z">
          <w:r w:rsidRPr="00C313D3" w:rsidDel="00F7339C">
            <w:rPr>
              <w:rFonts w:cstheme="minorHAnsi"/>
              <w:lang w:val="en-US"/>
            </w:rPr>
            <w:delText>ψ</w:delText>
          </w:r>
          <w:r w:rsidRPr="001D393D" w:rsidDel="00F7339C">
            <w:rPr>
              <w:rFonts w:cstheme="minorHAnsi"/>
              <w:vertAlign w:val="subscript"/>
              <w:lang w:val="en-US"/>
            </w:rPr>
            <w:delText>b</w:delText>
          </w:r>
          <w:r w:rsidDel="00F7339C">
            <w:delText xml:space="preserve"> </w:delText>
          </w:r>
        </w:del>
      </w:moveTo>
      <w:ins w:id="952" w:author="EDUARDO FERNANDEZ PASCUAL" w:date="2024-01-17T13:27:00Z">
        <w:r w:rsidR="00F7339C">
          <w:rPr>
            <w:rFonts w:cstheme="minorHAnsi"/>
            <w:lang w:val="en-US"/>
          </w:rPr>
          <w:t xml:space="preserve">water stress </w:t>
        </w:r>
      </w:ins>
      <w:moveTo w:id="953" w:author="EDUARDO FERNANDEZ PASCUAL" w:date="2024-01-17T13:26:00Z">
        <w:r>
          <w:t>in M</w:t>
        </w:r>
      </w:moveTo>
      <w:ins w:id="954" w:author="EDUARDO FERNANDEZ PASCUAL" w:date="2024-01-17T13:26:00Z">
        <w:r w:rsidR="00F7339C">
          <w:t>P</w:t>
        </w:r>
      </w:ins>
      <w:moveTo w:id="955" w:author="EDUARDO FERNANDEZ PASCUAL" w:date="2024-01-17T13:26:00Z">
        <w:del w:id="956" w:author="EDUARDO FERNANDEZ PASCUAL" w:date="2024-01-17T13:26:00Z">
          <w:r w:rsidDel="00F7339C">
            <w:delText>p</w:delText>
          </w:r>
        </w:del>
        <w:r>
          <w:t>a</w:t>
        </w:r>
      </w:moveTo>
      <w:ins w:id="957" w:author="EDUARDO FERNANDEZ PASCUAL" w:date="2024-01-17T13:26:00Z">
        <w:r w:rsidR="00F7339C">
          <w:t xml:space="preserve"> (-1.5 is co</w:t>
        </w:r>
      </w:ins>
      <w:ins w:id="958" w:author="EDUARDO FERNANDEZ PASCUAL" w:date="2024-01-17T13:27:00Z">
        <w:r w:rsidR="00F7339C">
          <w:t>nsidered the wilting point)</w:t>
        </w:r>
      </w:ins>
      <w:moveTo w:id="959" w:author="EDUARDO FERNANDEZ PASCUAL" w:date="2024-01-17T13:26:00Z">
        <w:r>
          <w:t xml:space="preserve">. (B) </w:t>
        </w:r>
      </w:moveTo>
      <w:ins w:id="960" w:author="EDUARDO FERNANDEZ PASCUAL" w:date="2024-01-17T13:28:00Z">
        <w:r w:rsidR="00D26998">
          <w:t>Positive c</w:t>
        </w:r>
      </w:ins>
      <w:moveTo w:id="961" w:author="EDUARDO FERNANDEZ PASCUAL" w:date="2024-01-17T13:26:00Z">
        <w:del w:id="962" w:author="EDUARDO FERNANDEZ PASCUAL" w:date="2024-01-17T13:28:00Z">
          <w:r w:rsidDel="00D26998">
            <w:delText>C</w:delText>
          </w:r>
        </w:del>
        <w:r>
          <w:t xml:space="preserve">orrelation </w:t>
        </w:r>
        <w:del w:id="963" w:author="EDUARDO FERNANDEZ PASCUAL" w:date="2024-01-17T13:28:00Z">
          <w:r w:rsidDel="00D26998">
            <w:delText xml:space="preserve">graph </w:delText>
          </w:r>
        </w:del>
        <w:r>
          <w:t xml:space="preserve">between GDD and </w:t>
        </w:r>
        <w:del w:id="964" w:author="EDUARDO FERNANDEZ PASCUAL" w:date="2024-01-17T13:28:00Z">
          <w:r w:rsidDel="008E179A">
            <w:delText>absolute sum</w:delText>
          </w:r>
        </w:del>
      </w:moveTo>
      <w:ins w:id="965" w:author="EDUARDO FERNANDEZ PASCUAL" w:date="2024-01-17T13:28:00Z">
        <w:r w:rsidR="008E179A">
          <w:t>cumulative</w:t>
        </w:r>
      </w:ins>
      <w:moveTo w:id="966" w:author="EDUARDO FERNANDEZ PASCUAL" w:date="2024-01-17T13:26:00Z">
        <w:del w:id="967" w:author="EDUARDO FERNANDEZ PASCUAL" w:date="2024-01-17T13:28:00Z">
          <w:r w:rsidDel="008E179A">
            <w:delText xml:space="preserve"> of</w:delText>
          </w:r>
        </w:del>
        <w:r w:rsidRPr="008E179A">
          <w:t xml:space="preserve"> </w:t>
        </w:r>
      </w:moveTo>
      <w:ins w:id="968" w:author="EDUARDO FERNANDEZ PASCUAL" w:date="2024-01-17T13:28:00Z">
        <w:r w:rsidR="008E179A" w:rsidRPr="008E179A">
          <w:rPr>
            <w:rFonts w:cstheme="minorHAnsi"/>
            <w:lang w:val="en-US"/>
            <w:rPrChange w:id="969" w:author="EDUARDO FERNANDEZ PASCUAL" w:date="2024-01-17T13:28:00Z">
              <w:rPr>
                <w:rFonts w:cstheme="minorHAnsi"/>
                <w:vertAlign w:val="subscript"/>
                <w:lang w:val="en-US"/>
              </w:rPr>
            </w:rPrChange>
          </w:rPr>
          <w:t xml:space="preserve">water </w:t>
        </w:r>
        <w:r w:rsidR="008E179A">
          <w:rPr>
            <w:rFonts w:cstheme="minorHAnsi"/>
            <w:lang w:val="en-US"/>
          </w:rPr>
          <w:t>stress</w:t>
        </w:r>
      </w:ins>
      <w:moveTo w:id="970" w:author="EDUARDO FERNANDEZ PASCUAL" w:date="2024-01-17T13:26:00Z">
        <w:del w:id="971" w:author="EDUARDO FERNANDEZ PASCUAL" w:date="2024-01-17T13:28:00Z">
          <w:r w:rsidRPr="00C313D3" w:rsidDel="008E179A">
            <w:rPr>
              <w:rFonts w:cstheme="minorHAnsi"/>
              <w:lang w:val="en-US"/>
            </w:rPr>
            <w:delText>ψ</w:delText>
          </w:r>
          <w:r w:rsidRPr="001D393D" w:rsidDel="008E179A">
            <w:rPr>
              <w:rFonts w:cstheme="minorHAnsi"/>
              <w:vertAlign w:val="subscript"/>
              <w:lang w:val="en-US"/>
            </w:rPr>
            <w:delText>b</w:delText>
          </w:r>
        </w:del>
        <w:r>
          <w:t xml:space="preserve"> registered. We used data from the growing season (April-November) of 2022 and 2023 in three of our summits, Cañada data is not complete and thus was removed from</w:t>
        </w:r>
      </w:moveTo>
      <w:ins w:id="972" w:author="EDUARDO FERNANDEZ PASCUAL" w:date="2024-01-17T13:28:00Z">
        <w:r w:rsidR="008E179A">
          <w:t xml:space="preserve"> the</w:t>
        </w:r>
      </w:ins>
      <w:moveTo w:id="973" w:author="EDUARDO FERNANDEZ PASCUAL" w:date="2024-01-17T13:26:00Z">
        <w:r>
          <w:t xml:space="preserve"> visualization. (C) Principal Component Analysis </w:t>
        </w:r>
      </w:moveTo>
      <w:ins w:id="974" w:author="EDUARDO FERNANDEZ PASCUAL" w:date="2024-01-17T13:29:00Z">
        <w:r w:rsidR="00D26998">
          <w:t>ordination of the microclimatic indices for the</w:t>
        </w:r>
      </w:ins>
      <w:moveTo w:id="975" w:author="EDUARDO FERNANDEZ PASCUAL" w:date="2024-01-17T13:26:00Z">
        <w:del w:id="976" w:author="EDUARDO FERNANDEZ PASCUAL" w:date="2024-01-17T13:29:00Z">
          <w:r w:rsidDel="00D26998">
            <w:delText>of all</w:delText>
          </w:r>
        </w:del>
        <w:r>
          <w:t xml:space="preserve"> 78 plots with environmental data</w:t>
        </w:r>
        <w:del w:id="977" w:author="EDUARDO FERNANDEZ PASCUAL" w:date="2024-01-17T13:29:00Z">
          <w:r w:rsidDel="00D26998">
            <w:delText>, filtered according to iButtons recording specifications</w:delText>
          </w:r>
        </w:del>
      </w:moveTo>
      <w:ins w:id="978" w:author="EDUARDO FERNANDEZ PASCUAL" w:date="2024-01-17T13:29:00Z">
        <w:r w:rsidR="00D26998">
          <w:t>.</w:t>
        </w:r>
      </w:ins>
      <w:moveTo w:id="979" w:author="EDUARDO FERNANDEZ PASCUAL" w:date="2024-01-17T13:26:00Z">
        <w:del w:id="980" w:author="EDUARDO FERNANDEZ PASCUAL" w:date="2024-01-17T13:29:00Z">
          <w:r w:rsidDel="00D26998">
            <w:delText>,</w:delText>
          </w:r>
        </w:del>
        <w:r>
          <w:t xml:space="preserve"> </w:t>
        </w:r>
      </w:moveTo>
      <w:ins w:id="981" w:author="EDUARDO FERNANDEZ PASCUAL" w:date="2024-01-17T13:29:00Z">
        <w:r w:rsidR="00D26998">
          <w:t>E</w:t>
        </w:r>
      </w:ins>
      <w:moveTo w:id="982" w:author="EDUARDO FERNANDEZ PASCUAL" w:date="2024-01-17T13:26:00Z">
        <w:del w:id="983" w:author="EDUARDO FERNANDEZ PASCUAL" w:date="2024-01-17T13:29:00Z">
          <w:r w:rsidDel="00D26998">
            <w:delText>e</w:delText>
          </w:r>
        </w:del>
        <w:r>
          <w:t xml:space="preserve">ach colour represents plots </w:t>
        </w:r>
      </w:moveTo>
      <w:ins w:id="984" w:author="EDUARDO FERNANDEZ PASCUAL" w:date="2024-01-17T13:29:00Z">
        <w:r w:rsidR="00D26998">
          <w:t>from</w:t>
        </w:r>
      </w:ins>
      <w:moveTo w:id="985" w:author="EDUARDO FERNANDEZ PASCUAL" w:date="2024-01-17T13:26:00Z">
        <w:del w:id="986" w:author="EDUARDO FERNANDEZ PASCUAL" w:date="2024-01-17T13:29:00Z">
          <w:r w:rsidDel="00D26998">
            <w:delText>of</w:delText>
          </w:r>
        </w:del>
        <w:r>
          <w:t xml:space="preserve"> a different summit. </w:t>
        </w:r>
      </w:moveTo>
    </w:p>
    <w:moveToRangeEnd w:id="924"/>
    <w:p w14:paraId="215625A7" w14:textId="6B536658" w:rsidR="006D223E" w:rsidRDefault="006D223E" w:rsidP="002D07AE">
      <w:pPr>
        <w:spacing w:line="360" w:lineRule="auto"/>
        <w:jc w:val="both"/>
      </w:pPr>
      <w:r>
        <w:br w:type="page"/>
      </w:r>
    </w:p>
    <w:p w14:paraId="0A962100" w14:textId="3C51D159" w:rsidR="006D223E" w:rsidDel="00D26998" w:rsidRDefault="008E1631" w:rsidP="002D07AE">
      <w:pPr>
        <w:spacing w:line="360" w:lineRule="auto"/>
        <w:jc w:val="both"/>
        <w:rPr>
          <w:moveFrom w:id="987" w:author="EDUARDO FERNANDEZ PASCUAL" w:date="2024-01-17T13:29:00Z"/>
        </w:rPr>
      </w:pPr>
      <w:moveFromRangeStart w:id="988" w:author="EDUARDO FERNANDEZ PASCUAL" w:date="2024-01-17T13:29:00Z" w:name="move156390611"/>
      <w:moveFrom w:id="989" w:author="EDUARDO FERNANDEZ PASCUAL" w:date="2024-01-17T13:29:00Z">
        <w:r w:rsidDel="00D26998">
          <w:lastRenderedPageBreak/>
          <w:t>Fig 4</w:t>
        </w:r>
        <w:r w:rsidR="006D223E" w:rsidRPr="006D223E" w:rsidDel="00D26998">
          <w:t>. (A) Mean final germination proportion f</w:t>
        </w:r>
        <w:r w:rsidR="006A130F" w:rsidDel="00D26998">
          <w:t>rom</w:t>
        </w:r>
        <w:r w:rsidR="006D223E" w:rsidRPr="006D223E" w:rsidDel="00D26998">
          <w:t xml:space="preserve"> both </w:t>
        </w:r>
        <w:r w:rsidR="00DA19FF" w:rsidDel="00D26998">
          <w:t>storage treatment</w:t>
        </w:r>
        <w:r w:rsidR="006D223E" w:rsidRPr="006D223E" w:rsidDel="00D26998">
          <w:t xml:space="preserve">s in every water potential treatment (n </w:t>
        </w:r>
        <w:r w:rsidR="00DA19FF" w:rsidDel="00D26998">
          <w:t>subpopulation</w:t>
        </w:r>
        <w:r w:rsidR="006D223E" w:rsidRPr="006D223E" w:rsidDel="00D26998">
          <w:t xml:space="preserve">s = 12 in both cases). Bottom panel (B): Cumulative germination curves from all </w:t>
        </w:r>
        <w:r w:rsidR="00DA19FF" w:rsidDel="00D26998">
          <w:t>subpopulation</w:t>
        </w:r>
        <w:r w:rsidR="006D223E" w:rsidRPr="006D223E" w:rsidDel="00D26998">
          <w:t xml:space="preserve">s (N=12) for both </w:t>
        </w:r>
        <w:r w:rsidR="00DA19FF" w:rsidDel="00D26998">
          <w:t>storage treatment</w:t>
        </w:r>
        <w:r w:rsidR="006D223E" w:rsidRPr="006D223E" w:rsidDel="00D26998">
          <w:t>s.</w:t>
        </w:r>
      </w:moveFrom>
    </w:p>
    <w:moveFromRangeEnd w:id="988"/>
    <w:p w14:paraId="65B350F0" w14:textId="77777777" w:rsidR="00D26998" w:rsidRDefault="00EB7210" w:rsidP="002D07AE">
      <w:pPr>
        <w:spacing w:line="360" w:lineRule="auto"/>
        <w:jc w:val="both"/>
        <w:rPr>
          <w:ins w:id="990" w:author="EDUARDO FERNANDEZ PASCUAL" w:date="2024-01-17T13:29:00Z"/>
          <w:lang w:val="en-US"/>
        </w:rPr>
      </w:pPr>
      <w:r>
        <w:rPr>
          <w:noProof/>
          <w:lang w:val="ca-ES" w:eastAsia="ca-ES"/>
        </w:rPr>
        <w:drawing>
          <wp:inline distT="0" distB="0" distL="0" distR="0" wp14:anchorId="7A1F2C16" wp14:editId="7E082D85">
            <wp:extent cx="5128260" cy="7692390"/>
            <wp:effectExtent l="0" t="0" r="0" b="3810"/>
            <wp:docPr id="16085564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8260" cy="7692390"/>
                    </a:xfrm>
                    <a:prstGeom prst="rect">
                      <a:avLst/>
                    </a:prstGeom>
                    <a:noFill/>
                    <a:ln>
                      <a:noFill/>
                    </a:ln>
                  </pic:spPr>
                </pic:pic>
              </a:graphicData>
            </a:graphic>
          </wp:inline>
        </w:drawing>
      </w:r>
    </w:p>
    <w:p w14:paraId="365DDC69" w14:textId="4A21D042" w:rsidR="00D26998" w:rsidRDefault="00D26998" w:rsidP="00D26998">
      <w:pPr>
        <w:spacing w:line="360" w:lineRule="auto"/>
        <w:jc w:val="both"/>
        <w:rPr>
          <w:moveTo w:id="991" w:author="EDUARDO FERNANDEZ PASCUAL" w:date="2024-01-17T13:29:00Z"/>
        </w:rPr>
      </w:pPr>
      <w:moveToRangeStart w:id="992" w:author="EDUARDO FERNANDEZ PASCUAL" w:date="2024-01-17T13:29:00Z" w:name="move156390611"/>
      <w:commentRangeStart w:id="993"/>
      <w:moveTo w:id="994" w:author="EDUARDO FERNANDEZ PASCUAL" w:date="2024-01-17T13:29:00Z">
        <w:r w:rsidRPr="00D26998">
          <w:rPr>
            <w:b/>
            <w:bCs/>
            <w:rPrChange w:id="995" w:author="EDUARDO FERNANDEZ PASCUAL" w:date="2024-01-17T13:30:00Z">
              <w:rPr/>
            </w:rPrChange>
          </w:rPr>
          <w:lastRenderedPageBreak/>
          <w:t>Fig</w:t>
        </w:r>
      </w:moveTo>
      <w:ins w:id="996" w:author="EDUARDO FERNANDEZ PASCUAL" w:date="2024-01-17T13:29:00Z">
        <w:r w:rsidRPr="00D26998">
          <w:rPr>
            <w:b/>
            <w:bCs/>
            <w:rPrChange w:id="997" w:author="EDUARDO FERNANDEZ PASCUAL" w:date="2024-01-17T13:30:00Z">
              <w:rPr/>
            </w:rPrChange>
          </w:rPr>
          <w:t>ure</w:t>
        </w:r>
      </w:ins>
      <w:moveTo w:id="998" w:author="EDUARDO FERNANDEZ PASCUAL" w:date="2024-01-17T13:29:00Z">
        <w:r w:rsidRPr="00D26998">
          <w:rPr>
            <w:b/>
            <w:bCs/>
            <w:rPrChange w:id="999" w:author="EDUARDO FERNANDEZ PASCUAL" w:date="2024-01-17T13:30:00Z">
              <w:rPr/>
            </w:rPrChange>
          </w:rPr>
          <w:t xml:space="preserve"> 4</w:t>
        </w:r>
      </w:moveTo>
      <w:commentRangeEnd w:id="993"/>
      <w:r w:rsidR="00675A18">
        <w:rPr>
          <w:rStyle w:val="Refdecomentario"/>
        </w:rPr>
        <w:commentReference w:id="993"/>
      </w:r>
      <w:moveTo w:id="1000" w:author="EDUARDO FERNANDEZ PASCUAL" w:date="2024-01-17T13:29:00Z">
        <w:r w:rsidRPr="006D223E">
          <w:t xml:space="preserve">. </w:t>
        </w:r>
      </w:moveTo>
      <w:ins w:id="1001" w:author="EDUARDO FERNANDEZ PASCUAL" w:date="2024-01-17T13:30:00Z">
        <w:r>
          <w:t xml:space="preserve">Germination responses to water stress in fresh and after-ripened seeds. </w:t>
        </w:r>
      </w:ins>
      <w:moveTo w:id="1002" w:author="EDUARDO FERNANDEZ PASCUAL" w:date="2024-01-17T13:29:00Z">
        <w:r w:rsidRPr="006D223E">
          <w:t>(A) Mean final germination proportion f</w:t>
        </w:r>
        <w:r>
          <w:t>rom</w:t>
        </w:r>
        <w:r w:rsidRPr="006D223E">
          <w:t xml:space="preserve"> both </w:t>
        </w:r>
        <w:r>
          <w:t>storage treatment</w:t>
        </w:r>
        <w:r w:rsidRPr="006D223E">
          <w:t xml:space="preserve">s in every water potential treatment (n </w:t>
        </w:r>
        <w:r>
          <w:t>subpopulation</w:t>
        </w:r>
        <w:r w:rsidRPr="006D223E">
          <w:t xml:space="preserve">s = 12 in both cases). </w:t>
        </w:r>
        <w:del w:id="1003" w:author="EDUARDO FERNANDEZ PASCUAL" w:date="2024-01-17T13:30:00Z">
          <w:r w:rsidRPr="006D223E" w:rsidDel="007027AC">
            <w:delText xml:space="preserve">Bottom panel </w:delText>
          </w:r>
        </w:del>
        <w:r w:rsidRPr="006D223E">
          <w:t>(B)</w:t>
        </w:r>
      </w:moveTo>
      <w:ins w:id="1004" w:author="EDUARDO FERNANDEZ PASCUAL" w:date="2024-01-17T13:30:00Z">
        <w:r w:rsidR="007027AC">
          <w:t xml:space="preserve"> </w:t>
        </w:r>
      </w:ins>
      <w:moveTo w:id="1005" w:author="EDUARDO FERNANDEZ PASCUAL" w:date="2024-01-17T13:29:00Z">
        <w:del w:id="1006" w:author="EDUARDO FERNANDEZ PASCUAL" w:date="2024-01-17T13:30:00Z">
          <w:r w:rsidRPr="006D223E" w:rsidDel="007027AC">
            <w:delText xml:space="preserve">: </w:delText>
          </w:r>
        </w:del>
        <w:r w:rsidRPr="006D223E">
          <w:t xml:space="preserve">Cumulative germination curves from all </w:t>
        </w:r>
        <w:r>
          <w:t>subpopulation</w:t>
        </w:r>
        <w:r w:rsidRPr="006D223E">
          <w:t xml:space="preserve">s (N=12) for both </w:t>
        </w:r>
        <w:r>
          <w:t>storage treatment</w:t>
        </w:r>
        <w:r w:rsidRPr="006D223E">
          <w:t>s.</w:t>
        </w:r>
      </w:moveTo>
    </w:p>
    <w:moveToRangeEnd w:id="992"/>
    <w:p w14:paraId="20D97BF4" w14:textId="7FCFE5E4" w:rsidR="006D223E" w:rsidRDefault="006D223E" w:rsidP="002D07AE">
      <w:pPr>
        <w:spacing w:line="360" w:lineRule="auto"/>
        <w:jc w:val="both"/>
        <w:rPr>
          <w:lang w:val="en-US"/>
        </w:rPr>
      </w:pPr>
      <w:r>
        <w:rPr>
          <w:lang w:val="en-US"/>
        </w:rPr>
        <w:br w:type="page"/>
      </w:r>
    </w:p>
    <w:p w14:paraId="03EA0439" w14:textId="7E65B43F" w:rsidR="006D223E" w:rsidDel="00675A18" w:rsidRDefault="008E1631" w:rsidP="002D07AE">
      <w:pPr>
        <w:spacing w:line="360" w:lineRule="auto"/>
        <w:jc w:val="both"/>
        <w:rPr>
          <w:moveFrom w:id="1007" w:author="EDUARDO FERNANDEZ PASCUAL" w:date="2024-01-17T13:33:00Z"/>
          <w:lang w:val="en-US"/>
        </w:rPr>
      </w:pPr>
      <w:moveFromRangeStart w:id="1008" w:author="EDUARDO FERNANDEZ PASCUAL" w:date="2024-01-17T13:33:00Z" w:name="move156390839"/>
      <w:moveFrom w:id="1009" w:author="EDUARDO FERNANDEZ PASCUAL" w:date="2024-01-17T13:33:00Z">
        <w:r w:rsidDel="00675A18">
          <w:rPr>
            <w:lang w:val="en-US"/>
          </w:rPr>
          <w:lastRenderedPageBreak/>
          <w:t>Fig 5</w:t>
        </w:r>
        <w:r w:rsidR="006D223E" w:rsidRPr="006D223E" w:rsidDel="00675A18">
          <w:rPr>
            <w:lang w:val="en-US"/>
          </w:rPr>
          <w:t>. Base water potential calculated using</w:t>
        </w:r>
        <w:r w:rsidR="00F956E7" w:rsidDel="00675A18">
          <w:rPr>
            <w:lang w:val="en-US"/>
          </w:rPr>
          <w:t xml:space="preserve"> see</w:t>
        </w:r>
        <w:r w:rsidR="006D223E" w:rsidRPr="006D223E" w:rsidDel="00675A18">
          <w:rPr>
            <w:lang w:val="en-US"/>
          </w:rPr>
          <w:t xml:space="preserve">dr (Bradford method) for each </w:t>
        </w:r>
        <w:r w:rsidR="00DA19FF" w:rsidDel="00675A18">
          <w:rPr>
            <w:lang w:val="en-US"/>
          </w:rPr>
          <w:t>subpopulation</w:t>
        </w:r>
        <w:r w:rsidR="006D223E" w:rsidRPr="006D223E" w:rsidDel="00675A18">
          <w:rPr>
            <w:lang w:val="en-US"/>
          </w:rPr>
          <w:t xml:space="preserve"> and their correlation with each </w:t>
        </w:r>
        <w:r w:rsidR="00DA19FF" w:rsidDel="00675A18">
          <w:rPr>
            <w:lang w:val="en-US"/>
          </w:rPr>
          <w:t>subpopulation</w:t>
        </w:r>
        <w:r w:rsidR="006D223E" w:rsidRPr="006D223E" w:rsidDel="00675A18">
          <w:rPr>
            <w:lang w:val="en-US"/>
          </w:rPr>
          <w:t xml:space="preserve"> GDD.  </w:t>
        </w:r>
        <w:r w:rsidR="0019742D" w:rsidDel="00675A18">
          <w:rPr>
            <w:lang w:val="en-US"/>
          </w:rPr>
          <w:t xml:space="preserve">P-values from fitting a glmmTMB as explained in Methods. </w:t>
        </w:r>
      </w:moveFrom>
    </w:p>
    <w:moveFromRangeEnd w:id="1008"/>
    <w:p w14:paraId="0500A21F" w14:textId="11435E33" w:rsidR="006D223E" w:rsidRDefault="00F956E7" w:rsidP="002D07AE">
      <w:pPr>
        <w:spacing w:line="360" w:lineRule="auto"/>
        <w:jc w:val="both"/>
        <w:rPr>
          <w:ins w:id="1010" w:author="EDUARDO FERNANDEZ PASCUAL" w:date="2024-01-17T13:33:00Z"/>
          <w:lang w:val="en-US"/>
        </w:rPr>
      </w:pPr>
      <w:r>
        <w:rPr>
          <w:noProof/>
          <w:lang w:val="ca-ES" w:eastAsia="ca-ES"/>
        </w:rPr>
        <w:drawing>
          <wp:inline distT="0" distB="0" distL="0" distR="0" wp14:anchorId="4D3B39BC" wp14:editId="5C11253B">
            <wp:extent cx="5394960" cy="3726180"/>
            <wp:effectExtent l="0" t="0" r="0" b="7620"/>
            <wp:docPr id="59623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960" cy="3726180"/>
                    </a:xfrm>
                    <a:prstGeom prst="rect">
                      <a:avLst/>
                    </a:prstGeom>
                    <a:noFill/>
                    <a:ln>
                      <a:noFill/>
                    </a:ln>
                  </pic:spPr>
                </pic:pic>
              </a:graphicData>
            </a:graphic>
          </wp:inline>
        </w:drawing>
      </w:r>
    </w:p>
    <w:p w14:paraId="222064D1" w14:textId="38A9BBD5" w:rsidR="00675A18" w:rsidRDefault="00675A18" w:rsidP="00675A18">
      <w:pPr>
        <w:spacing w:line="360" w:lineRule="auto"/>
        <w:jc w:val="both"/>
        <w:rPr>
          <w:moveTo w:id="1011" w:author="EDUARDO FERNANDEZ PASCUAL" w:date="2024-01-17T13:33:00Z"/>
          <w:lang w:val="en-US"/>
        </w:rPr>
      </w:pPr>
      <w:moveToRangeStart w:id="1012" w:author="EDUARDO FERNANDEZ PASCUAL" w:date="2024-01-17T13:33:00Z" w:name="move156390839"/>
      <w:commentRangeStart w:id="1013"/>
      <w:moveTo w:id="1014" w:author="EDUARDO FERNANDEZ PASCUAL" w:date="2024-01-17T13:33:00Z">
        <w:r w:rsidRPr="00675A18">
          <w:rPr>
            <w:b/>
            <w:bCs/>
            <w:lang w:val="en-US"/>
            <w:rPrChange w:id="1015" w:author="EDUARDO FERNANDEZ PASCUAL" w:date="2024-01-17T13:33:00Z">
              <w:rPr>
                <w:lang w:val="en-US"/>
              </w:rPr>
            </w:rPrChange>
          </w:rPr>
          <w:t>Fig</w:t>
        </w:r>
      </w:moveTo>
      <w:ins w:id="1016" w:author="EDUARDO FERNANDEZ PASCUAL" w:date="2024-01-17T13:33:00Z">
        <w:r w:rsidRPr="00675A18">
          <w:rPr>
            <w:b/>
            <w:bCs/>
            <w:lang w:val="en-US"/>
            <w:rPrChange w:id="1017" w:author="EDUARDO FERNANDEZ PASCUAL" w:date="2024-01-17T13:33:00Z">
              <w:rPr>
                <w:lang w:val="en-US"/>
              </w:rPr>
            </w:rPrChange>
          </w:rPr>
          <w:t>ure</w:t>
        </w:r>
      </w:ins>
      <w:moveTo w:id="1018" w:author="EDUARDO FERNANDEZ PASCUAL" w:date="2024-01-17T13:33:00Z">
        <w:r w:rsidRPr="00675A18">
          <w:rPr>
            <w:b/>
            <w:bCs/>
            <w:lang w:val="en-US"/>
            <w:rPrChange w:id="1019" w:author="EDUARDO FERNANDEZ PASCUAL" w:date="2024-01-17T13:33:00Z">
              <w:rPr>
                <w:lang w:val="en-US"/>
              </w:rPr>
            </w:rPrChange>
          </w:rPr>
          <w:t xml:space="preserve"> 5</w:t>
        </w:r>
      </w:moveTo>
      <w:commentRangeEnd w:id="1013"/>
      <w:r w:rsidR="00BF5F52">
        <w:rPr>
          <w:rStyle w:val="Refdecomentario"/>
        </w:rPr>
        <w:commentReference w:id="1013"/>
      </w:r>
      <w:moveTo w:id="1020" w:author="EDUARDO FERNANDEZ PASCUAL" w:date="2024-01-17T13:33:00Z">
        <w:r w:rsidRPr="006D223E">
          <w:rPr>
            <w:lang w:val="en-US"/>
          </w:rPr>
          <w:t xml:space="preserve">. </w:t>
        </w:r>
      </w:moveTo>
      <w:ins w:id="1021" w:author="EDUARDO FERNANDEZ PASCUAL" w:date="2024-01-17T13:33:00Z">
        <w:r>
          <w:rPr>
            <w:lang w:val="en-US"/>
          </w:rPr>
          <w:t xml:space="preserve">Germination base water potential as a </w:t>
        </w:r>
      </w:ins>
      <w:ins w:id="1022" w:author="EDUARDO FERNANDEZ PASCUAL" w:date="2024-01-17T13:34:00Z">
        <w:r>
          <w:rPr>
            <w:lang w:val="en-US"/>
          </w:rPr>
          <w:t>function of subpopulation microclimate</w:t>
        </w:r>
      </w:ins>
      <w:ins w:id="1023" w:author="EDUARDO FERNANDEZ PASCUAL" w:date="2024-01-17T13:35:00Z">
        <w:r w:rsidR="002C17D3">
          <w:rPr>
            <w:lang w:val="en-US"/>
          </w:rPr>
          <w:t xml:space="preserve">. Germination base water potential (Wb) was calculated using the hydro-time model. Microclimate was </w:t>
        </w:r>
      </w:ins>
      <w:ins w:id="1024" w:author="EDUARDO FERNANDEZ PASCUAL" w:date="2024-01-17T13:34:00Z">
        <w:r w:rsidR="002C17D3">
          <w:rPr>
            <w:lang w:val="en-US"/>
          </w:rPr>
          <w:t xml:space="preserve">measured as </w:t>
        </w:r>
      </w:ins>
      <w:ins w:id="1025" w:author="EDUARDO FERNANDEZ PASCUAL" w:date="2024-01-17T13:35:00Z">
        <w:r w:rsidR="002C17D3">
          <w:rPr>
            <w:lang w:val="en-US"/>
          </w:rPr>
          <w:t>growing</w:t>
        </w:r>
      </w:ins>
      <w:ins w:id="1026" w:author="EDUARDO FERNANDEZ PASCUAL" w:date="2024-01-17T13:34:00Z">
        <w:r w:rsidR="002C17D3">
          <w:rPr>
            <w:lang w:val="en-US"/>
          </w:rPr>
          <w:t xml:space="preserve"> d</w:t>
        </w:r>
      </w:ins>
      <w:ins w:id="1027" w:author="EDUARDO FERNANDEZ PASCUAL" w:date="2024-01-17T13:35:00Z">
        <w:r w:rsidR="002C17D3">
          <w:rPr>
            <w:lang w:val="en-US"/>
          </w:rPr>
          <w:t xml:space="preserve">egree days </w:t>
        </w:r>
      </w:ins>
      <w:ins w:id="1028" w:author="EDUARDO FERNANDEZ PASCUAL" w:date="2024-01-17T13:36:00Z">
        <w:r w:rsidR="002C17D3">
          <w:rPr>
            <w:lang w:val="en-US"/>
          </w:rPr>
          <w:t>(</w:t>
        </w:r>
      </w:ins>
      <w:ins w:id="1029" w:author="EDUARDO FERNANDEZ PASCUAL" w:date="2024-01-17T13:35:00Z">
        <w:r w:rsidR="002C17D3">
          <w:rPr>
            <w:lang w:val="en-US"/>
          </w:rPr>
          <w:t>GDD</w:t>
        </w:r>
      </w:ins>
      <w:ins w:id="1030" w:author="EDUARDO FERNANDEZ PASCUAL" w:date="2024-01-17T13:34:00Z">
        <w:r w:rsidR="002C17D3">
          <w:rPr>
            <w:lang w:val="en-US"/>
          </w:rPr>
          <w:t>)</w:t>
        </w:r>
      </w:ins>
      <w:ins w:id="1031" w:author="EDUARDO FERNANDEZ PASCUAL" w:date="2024-01-17T13:36:00Z">
        <w:r w:rsidR="002C17D3">
          <w:rPr>
            <w:lang w:val="en-US"/>
          </w:rPr>
          <w:t xml:space="preserve"> above 5 ºC</w:t>
        </w:r>
      </w:ins>
      <w:ins w:id="1032" w:author="EDUARDO FERNANDEZ PASCUAL" w:date="2024-01-17T13:34:00Z">
        <w:r>
          <w:rPr>
            <w:lang w:val="en-US"/>
          </w:rPr>
          <w:t xml:space="preserve">. </w:t>
        </w:r>
      </w:ins>
      <w:moveTo w:id="1033" w:author="EDUARDO FERNANDEZ PASCUAL" w:date="2024-01-17T13:33:00Z">
        <w:del w:id="1034" w:author="EDUARDO FERNANDEZ PASCUAL" w:date="2024-01-17T13:34:00Z">
          <w:r w:rsidRPr="006D223E" w:rsidDel="00376DED">
            <w:rPr>
              <w:lang w:val="en-US"/>
            </w:rPr>
            <w:delText>Base water potential calculated using</w:delText>
          </w:r>
          <w:r w:rsidDel="00376DED">
            <w:rPr>
              <w:lang w:val="en-US"/>
            </w:rPr>
            <w:delText xml:space="preserve"> see</w:delText>
          </w:r>
          <w:r w:rsidRPr="006D223E" w:rsidDel="00376DED">
            <w:rPr>
              <w:lang w:val="en-US"/>
            </w:rPr>
            <w:delText xml:space="preserve">dr (Bradford method) for each </w:delText>
          </w:r>
          <w:r w:rsidDel="00376DED">
            <w:rPr>
              <w:lang w:val="en-US"/>
            </w:rPr>
            <w:delText>subpopulation</w:delText>
          </w:r>
          <w:r w:rsidRPr="006D223E" w:rsidDel="00376DED">
            <w:rPr>
              <w:lang w:val="en-US"/>
            </w:rPr>
            <w:delText xml:space="preserve"> and their correlation with each </w:delText>
          </w:r>
          <w:r w:rsidDel="00376DED">
            <w:rPr>
              <w:lang w:val="en-US"/>
            </w:rPr>
            <w:delText>subpopulation</w:delText>
          </w:r>
          <w:r w:rsidRPr="006D223E" w:rsidDel="00376DED">
            <w:rPr>
              <w:lang w:val="en-US"/>
            </w:rPr>
            <w:delText xml:space="preserve"> GDD</w:delText>
          </w:r>
        </w:del>
        <w:del w:id="1035" w:author="EDUARDO FERNANDEZ PASCUAL" w:date="2024-01-17T13:36:00Z">
          <w:r w:rsidRPr="006D223E" w:rsidDel="002C17D3">
            <w:rPr>
              <w:lang w:val="en-US"/>
            </w:rPr>
            <w:delText xml:space="preserve">.  </w:delText>
          </w:r>
        </w:del>
        <w:r>
          <w:rPr>
            <w:lang w:val="en-US"/>
          </w:rPr>
          <w:t xml:space="preserve">P-values </w:t>
        </w:r>
      </w:moveTo>
      <w:ins w:id="1036" w:author="EDUARDO FERNANDEZ PASCUAL" w:date="2024-01-17T13:36:00Z">
        <w:r w:rsidR="002C17D3">
          <w:rPr>
            <w:lang w:val="en-US"/>
          </w:rPr>
          <w:t xml:space="preserve">obtained </w:t>
        </w:r>
      </w:ins>
      <w:moveTo w:id="1037" w:author="EDUARDO FERNANDEZ PASCUAL" w:date="2024-01-17T13:33:00Z">
        <w:r>
          <w:rPr>
            <w:lang w:val="en-US"/>
          </w:rPr>
          <w:t xml:space="preserve">from </w:t>
        </w:r>
        <w:del w:id="1038" w:author="EDUARDO FERNANDEZ PASCUAL" w:date="2024-01-17T13:36:00Z">
          <w:r w:rsidDel="002C17D3">
            <w:rPr>
              <w:lang w:val="en-US"/>
            </w:rPr>
            <w:delText xml:space="preserve">fitting a </w:delText>
          </w:r>
        </w:del>
        <w:del w:id="1039" w:author="EDUARDO FERNANDEZ PASCUAL" w:date="2024-01-17T13:34:00Z">
          <w:r w:rsidDel="00376DED">
            <w:rPr>
              <w:lang w:val="en-US"/>
            </w:rPr>
            <w:delText>glmmTMB</w:delText>
          </w:r>
        </w:del>
      </w:moveTo>
      <w:ins w:id="1040" w:author="EDUARDO FERNANDEZ PASCUAL" w:date="2024-01-17T13:34:00Z">
        <w:r w:rsidR="00376DED">
          <w:rPr>
            <w:lang w:val="en-US"/>
          </w:rPr>
          <w:t>GLMM</w:t>
        </w:r>
      </w:ins>
      <w:ins w:id="1041" w:author="EDUARDO FERNANDEZ PASCUAL" w:date="2024-01-17T13:36:00Z">
        <w:r w:rsidR="002C17D3">
          <w:rPr>
            <w:lang w:val="en-US"/>
          </w:rPr>
          <w:t>s</w:t>
        </w:r>
      </w:ins>
      <w:moveTo w:id="1042" w:author="EDUARDO FERNANDEZ PASCUAL" w:date="2024-01-17T13:33:00Z">
        <w:r>
          <w:rPr>
            <w:lang w:val="en-US"/>
          </w:rPr>
          <w:t xml:space="preserve"> as explained in </w:t>
        </w:r>
      </w:moveTo>
      <w:ins w:id="1043" w:author="EDUARDO FERNANDEZ PASCUAL" w:date="2024-01-17T13:34:00Z">
        <w:r w:rsidR="00376DED">
          <w:rPr>
            <w:lang w:val="en-US"/>
          </w:rPr>
          <w:t>the m</w:t>
        </w:r>
      </w:ins>
      <w:moveTo w:id="1044" w:author="EDUARDO FERNANDEZ PASCUAL" w:date="2024-01-17T13:33:00Z">
        <w:del w:id="1045" w:author="EDUARDO FERNANDEZ PASCUAL" w:date="2024-01-17T13:34:00Z">
          <w:r w:rsidDel="00376DED">
            <w:rPr>
              <w:lang w:val="en-US"/>
            </w:rPr>
            <w:delText>M</w:delText>
          </w:r>
        </w:del>
        <w:r>
          <w:rPr>
            <w:lang w:val="en-US"/>
          </w:rPr>
          <w:t xml:space="preserve">ethods. </w:t>
        </w:r>
      </w:moveTo>
    </w:p>
    <w:moveToRangeEnd w:id="1012"/>
    <w:p w14:paraId="1147B036" w14:textId="77777777" w:rsidR="00675A18" w:rsidRPr="0049360F" w:rsidRDefault="00675A18" w:rsidP="002D07AE">
      <w:pPr>
        <w:spacing w:line="360" w:lineRule="auto"/>
        <w:jc w:val="both"/>
        <w:rPr>
          <w:lang w:val="en-US"/>
        </w:rPr>
      </w:pPr>
    </w:p>
    <w:sectPr w:rsidR="00675A18" w:rsidRPr="0049360F" w:rsidSect="00D45E66">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EDUARDO FERNANDEZ PASCUAL" w:date="2024-01-17T12:04:00Z" w:initials="EF">
    <w:p w14:paraId="61CF6183" w14:textId="77777777" w:rsidR="0096131D" w:rsidRDefault="003222CB" w:rsidP="0096131D">
      <w:pPr>
        <w:pStyle w:val="Textocomentario"/>
      </w:pPr>
      <w:r>
        <w:rPr>
          <w:rStyle w:val="Refdecomentario"/>
        </w:rPr>
        <w:annotationRef/>
      </w:r>
      <w:r w:rsidR="0096131D">
        <w:t>Antes de enviarlo a Diana, prepara el abstract y el resto de cosas que son necesarias para enviar a Journal of Ecology o New Phytol (keywords, autores (hay que hablar con borja del orden), contributions, open data, acknowledgements, etc)</w:t>
      </w:r>
    </w:p>
  </w:comment>
  <w:comment w:id="12" w:author="EDUARDO FERNANDEZ PASCUAL" w:date="2024-01-17T09:01:00Z" w:initials="EF">
    <w:p w14:paraId="04B6B1D9" w14:textId="379173D5" w:rsidR="00E26B98" w:rsidRDefault="00E26B98" w:rsidP="00E26B98">
      <w:pPr>
        <w:pStyle w:val="Textocomentario"/>
      </w:pPr>
      <w:r>
        <w:rPr>
          <w:rStyle w:val="Refdecomentario"/>
        </w:rPr>
        <w:annotationRef/>
      </w:r>
      <w:r>
        <w:t>La primera frase puede ser una definición: “Intraspecific variability is…”</w:t>
      </w:r>
    </w:p>
  </w:comment>
  <w:comment w:id="15" w:author="EDUARDO FERNANDEZ PASCUAL" w:date="2024-01-17T08:59:00Z" w:initials="EF">
    <w:p w14:paraId="2A6227A8" w14:textId="51BF06F3" w:rsidR="0069195C" w:rsidRDefault="0069195C" w:rsidP="0069195C">
      <w:pPr>
        <w:pStyle w:val="Textocomentario"/>
      </w:pPr>
      <w:r>
        <w:rPr>
          <w:rStyle w:val="Refdecomentario"/>
        </w:rPr>
        <w:annotationRef/>
      </w:r>
      <w:r>
        <w:t>Usa siempre “variability”</w:t>
      </w:r>
    </w:p>
  </w:comment>
  <w:comment w:id="25" w:author="EDUARDO FERNANDEZ PASCUAL" w:date="2024-01-17T10:26:00Z" w:initials="EF">
    <w:p w14:paraId="2A4CF29D" w14:textId="77777777" w:rsidR="00CD69E7" w:rsidRDefault="00CD69E7" w:rsidP="00CD69E7">
      <w:pPr>
        <w:pStyle w:val="Textocomentario"/>
      </w:pPr>
      <w:r>
        <w:rPr>
          <w:rStyle w:val="Refdecomentario"/>
        </w:rPr>
        <w:annotationRef/>
      </w:r>
      <w:r>
        <w:t xml:space="preserve">Fernández-Pascual E, Jiménez-Alfaro B. Phenotypic plasticity in seed germination relates differentially to overwintering and flowering temperatures. </w:t>
      </w:r>
      <w:r>
        <w:rPr>
          <w:i/>
          <w:iCs/>
        </w:rPr>
        <w:t xml:space="preserve">Seed Science Research. 2014;24(4):273-280. doi:10.1017/S0960258514000269 </w:t>
      </w:r>
    </w:p>
  </w:comment>
  <w:comment w:id="26" w:author="EDUARDO FERNANDEZ PASCUAL" w:date="2024-01-17T10:25:00Z" w:initials="EF">
    <w:p w14:paraId="1F65EDE7" w14:textId="0D5DBC23" w:rsidR="006B1B6C" w:rsidRDefault="006B1B6C" w:rsidP="006B1B6C">
      <w:pPr>
        <w:pStyle w:val="Textocomentario"/>
      </w:pPr>
      <w:r>
        <w:rPr>
          <w:rStyle w:val="Refdecomentario"/>
        </w:rPr>
        <w:annotationRef/>
      </w:r>
      <w:hyperlink r:id="rId1" w:history="1">
        <w:r w:rsidRPr="003D421A">
          <w:rPr>
            <w:rStyle w:val="Hipervnculo"/>
          </w:rPr>
          <w:t>https://doi.org/10.1093/aob/mct154</w:t>
        </w:r>
      </w:hyperlink>
      <w:r>
        <w:t xml:space="preserve"> </w:t>
      </w:r>
    </w:p>
  </w:comment>
  <w:comment w:id="65" w:author="EDUARDO FERNANDEZ PASCUAL" w:date="2024-01-17T09:11:00Z" w:initials="EF">
    <w:p w14:paraId="1074D198" w14:textId="3544815B" w:rsidR="00407C07" w:rsidRDefault="00407C07" w:rsidP="00407C07">
      <w:pPr>
        <w:pStyle w:val="Textocomentario"/>
      </w:pPr>
      <w:r>
        <w:rPr>
          <w:rStyle w:val="Refdecomentario"/>
        </w:rPr>
        <w:annotationRef/>
      </w:r>
      <w:hyperlink r:id="rId2" w:history="1">
        <w:r w:rsidRPr="000B4863">
          <w:rPr>
            <w:rStyle w:val="Hipervnculo"/>
          </w:rPr>
          <w:t>https://doi.org/10.1111/j.1365-2486.2010.02368.x</w:t>
        </w:r>
      </w:hyperlink>
      <w:r>
        <w:t xml:space="preserve"> </w:t>
      </w:r>
    </w:p>
  </w:comment>
  <w:comment w:id="68" w:author="EDUARDO FERNANDEZ PASCUAL" w:date="2024-01-17T09:11:00Z" w:initials="EF">
    <w:p w14:paraId="299E3F8B" w14:textId="77777777" w:rsidR="00407C07" w:rsidRDefault="00407C07" w:rsidP="00407C07">
      <w:pPr>
        <w:pStyle w:val="Textocomentario"/>
      </w:pPr>
      <w:r>
        <w:rPr>
          <w:rStyle w:val="Refdecomentario"/>
        </w:rPr>
        <w:annotationRef/>
      </w:r>
      <w:hyperlink r:id="rId3" w:history="1">
        <w:r w:rsidRPr="008D750C">
          <w:rPr>
            <w:rStyle w:val="Hipervnculo"/>
          </w:rPr>
          <w:t>https://doi.org/10.1093/aob/mcs218</w:t>
        </w:r>
      </w:hyperlink>
      <w:r>
        <w:t xml:space="preserve"> </w:t>
      </w:r>
    </w:p>
  </w:comment>
  <w:comment w:id="70" w:author="EDUARDO FERNANDEZ PASCUAL" w:date="2024-01-17T09:11:00Z" w:initials="EF">
    <w:p w14:paraId="6843C9E8" w14:textId="77777777" w:rsidR="00661F23" w:rsidRDefault="00661F23" w:rsidP="00661F23">
      <w:pPr>
        <w:pStyle w:val="Textocomentario"/>
      </w:pPr>
      <w:r>
        <w:rPr>
          <w:rStyle w:val="Refdecomentario"/>
        </w:rPr>
        <w:annotationRef/>
      </w:r>
      <w:hyperlink r:id="rId4" w:history="1">
        <w:r w:rsidRPr="00C6256F">
          <w:rPr>
            <w:rStyle w:val="Hipervnculo"/>
          </w:rPr>
          <w:t>https://www.amazon.com/Plant-Regeneration-Seeds-Warming-Perspective/dp/0128237317</w:t>
        </w:r>
      </w:hyperlink>
    </w:p>
  </w:comment>
  <w:comment w:id="77" w:author="EDUARDO FERNANDEZ PASCUAL" w:date="2024-01-17T09:21:00Z" w:initials="EF">
    <w:p w14:paraId="28BB5585" w14:textId="77777777" w:rsidR="000A3A4B" w:rsidRDefault="000A3A4B" w:rsidP="000A3A4B">
      <w:pPr>
        <w:pStyle w:val="Textocomentario"/>
      </w:pPr>
      <w:r>
        <w:rPr>
          <w:rStyle w:val="Refdecomentario"/>
        </w:rPr>
        <w:annotationRef/>
      </w:r>
      <w:hyperlink r:id="rId5" w:history="1">
        <w:r w:rsidRPr="00C16D41">
          <w:rPr>
            <w:rStyle w:val="Hipervnculo"/>
          </w:rPr>
          <w:t>https://doi.org/10.1111/j.1365-2486.2010.02368.x</w:t>
        </w:r>
      </w:hyperlink>
      <w:r>
        <w:t xml:space="preserve"> </w:t>
      </w:r>
    </w:p>
  </w:comment>
  <w:comment w:id="93" w:author="EDUARDO FERNANDEZ PASCUAL" w:date="2024-01-17T09:26:00Z" w:initials="EF">
    <w:p w14:paraId="77FDE94C" w14:textId="77777777" w:rsidR="009B399F" w:rsidRDefault="009B399F" w:rsidP="009B399F">
      <w:pPr>
        <w:pStyle w:val="Textocomentario"/>
      </w:pPr>
      <w:r>
        <w:rPr>
          <w:rStyle w:val="Refdecomentario"/>
        </w:rPr>
        <w:annotationRef/>
      </w:r>
      <w:hyperlink r:id="rId6" w:history="1">
        <w:r w:rsidRPr="005855E1">
          <w:rPr>
            <w:rStyle w:val="Hipervnculo"/>
          </w:rPr>
          <w:t>https://doi.org/10.1093/aob/mcs218</w:t>
        </w:r>
      </w:hyperlink>
      <w:r>
        <w:t xml:space="preserve"> </w:t>
      </w:r>
    </w:p>
  </w:comment>
  <w:comment w:id="96" w:author="EDUARDO FERNANDEZ PASCUAL" w:date="2024-01-17T09:50:00Z" w:initials="EF">
    <w:p w14:paraId="02066EAF" w14:textId="77777777" w:rsidR="00956530" w:rsidRDefault="00956530" w:rsidP="00956530">
      <w:pPr>
        <w:pStyle w:val="Textocomentario"/>
      </w:pPr>
      <w:r>
        <w:rPr>
          <w:rStyle w:val="Refdecomentario"/>
        </w:rPr>
        <w:annotationRef/>
      </w:r>
      <w:hyperlink r:id="rId7" w:history="1">
        <w:r w:rsidRPr="003D192E">
          <w:rPr>
            <w:rStyle w:val="Hipervnculo"/>
          </w:rPr>
          <w:t>https://doi.org/10.1093/aob/mct154</w:t>
        </w:r>
      </w:hyperlink>
      <w:r>
        <w:t xml:space="preserve"> </w:t>
      </w:r>
    </w:p>
  </w:comment>
  <w:comment w:id="107" w:author="EDUARDO FERNANDEZ PASCUAL" w:date="2024-01-17T09:49:00Z" w:initials="EF">
    <w:p w14:paraId="27C933C3" w14:textId="77777777" w:rsidR="0034713E" w:rsidRDefault="0034713E" w:rsidP="0034713E">
      <w:pPr>
        <w:pStyle w:val="Textocomentario"/>
      </w:pPr>
      <w:r>
        <w:rPr>
          <w:rStyle w:val="Refdecomentario"/>
        </w:rPr>
        <w:annotationRef/>
      </w:r>
      <w:r>
        <w:t>Me da la sensación de que aquí, en lugar de esta frase, necesitamos otra que diga algo así como “It is largely unknown whether there is significant intra-specific variability in germination responses to water stress, and whethere this variability show functional significance along local water availability gradients.</w:t>
      </w:r>
    </w:p>
  </w:comment>
  <w:comment w:id="131" w:author="EDUARDO FERNANDEZ PASCUAL" w:date="2024-01-17T09:30:00Z" w:initials="EF">
    <w:p w14:paraId="1E7FFFA6" w14:textId="7BD354EC" w:rsidR="00D220A4" w:rsidRDefault="00D220A4" w:rsidP="00D220A4">
      <w:pPr>
        <w:pStyle w:val="Textocomentario"/>
      </w:pPr>
      <w:r>
        <w:rPr>
          <w:rStyle w:val="Refdecomentario"/>
        </w:rPr>
        <w:annotationRef/>
      </w:r>
      <w:hyperlink r:id="rId8" w:history="1">
        <w:r w:rsidRPr="006711CE">
          <w:rPr>
            <w:rStyle w:val="Hipervnculo"/>
          </w:rPr>
          <w:t>https://doi.org/10.1016/j.tree.2014.11.008</w:t>
        </w:r>
      </w:hyperlink>
      <w:r>
        <w:t xml:space="preserve"> </w:t>
      </w:r>
    </w:p>
  </w:comment>
  <w:comment w:id="153" w:author="EDUARDO FERNANDEZ PASCUAL" w:date="2024-01-17T09:35:00Z" w:initials="EF">
    <w:p w14:paraId="47FDF2F0" w14:textId="77777777" w:rsidR="00A026B7" w:rsidRDefault="00A026B7" w:rsidP="00A026B7">
      <w:pPr>
        <w:pStyle w:val="Textocomentario"/>
      </w:pPr>
      <w:r>
        <w:rPr>
          <w:rStyle w:val="Refdecomentario"/>
        </w:rPr>
        <w:annotationRef/>
      </w:r>
      <w:hyperlink r:id="rId9" w:history="1">
        <w:r w:rsidRPr="00672B74">
          <w:rPr>
            <w:rStyle w:val="Hipervnculo"/>
          </w:rPr>
          <w:t>https://doi.org/10.1016/j.tree.2014.11.008</w:t>
        </w:r>
      </w:hyperlink>
      <w:r>
        <w:t xml:space="preserve"> </w:t>
      </w:r>
    </w:p>
  </w:comment>
  <w:comment w:id="179" w:author="EDUARDO FERNANDEZ PASCUAL" w:date="2024-01-17T09:46:00Z" w:initials="EF">
    <w:p w14:paraId="3F2C3C4E" w14:textId="77777777" w:rsidR="006279C7" w:rsidRDefault="006279C7" w:rsidP="006279C7">
      <w:pPr>
        <w:pStyle w:val="Textocomentario"/>
      </w:pPr>
      <w:r>
        <w:rPr>
          <w:rStyle w:val="Refdecomentario"/>
        </w:rPr>
        <w:annotationRef/>
      </w:r>
      <w:r>
        <w:t>Hay que definir brevemente a qué llamamos el alpine environment.</w:t>
      </w:r>
    </w:p>
  </w:comment>
  <w:comment w:id="187" w:author="EDUARDO FERNANDEZ PASCUAL" w:date="2024-01-17T09:51:00Z" w:initials="EF">
    <w:p w14:paraId="0C1776F5" w14:textId="77777777" w:rsidR="00281375" w:rsidRDefault="00281375" w:rsidP="00281375">
      <w:pPr>
        <w:pStyle w:val="Textocomentario"/>
      </w:pPr>
      <w:r>
        <w:rPr>
          <w:rStyle w:val="Refdecomentario"/>
        </w:rPr>
        <w:annotationRef/>
      </w:r>
      <w:r>
        <w:t>GLORIA references</w:t>
      </w:r>
    </w:p>
  </w:comment>
  <w:comment w:id="218" w:author="Cuenta Microsoft" w:date="2024-01-04T16:43:00Z" w:initials="CM">
    <w:p w14:paraId="57B70399" w14:textId="1B88D775" w:rsidR="00382DF7" w:rsidRDefault="00382DF7">
      <w:pPr>
        <w:pStyle w:val="Textocomentario"/>
      </w:pPr>
      <w:r>
        <w:rPr>
          <w:rStyle w:val="Refdecomentario"/>
        </w:rPr>
        <w:annotationRef/>
      </w:r>
      <w:r>
        <w:t>Should we include some info about PEG studies in intro? Or leave it in material and methods?</w:t>
      </w:r>
    </w:p>
  </w:comment>
  <w:comment w:id="219" w:author="EDUARDO FERNANDEZ PASCUAL" w:date="2024-01-17T13:38:00Z" w:initials="EF">
    <w:p w14:paraId="22F55AB2" w14:textId="77777777" w:rsidR="000D11F6" w:rsidRDefault="000D11F6" w:rsidP="000D11F6">
      <w:pPr>
        <w:pStyle w:val="Textocomentario"/>
      </w:pPr>
      <w:r>
        <w:rPr>
          <w:rStyle w:val="Refdecomentario"/>
        </w:rPr>
        <w:annotationRef/>
      </w:r>
      <w:r>
        <w:t>No hace falta</w:t>
      </w:r>
    </w:p>
  </w:comment>
  <w:comment w:id="317" w:author="EDUARDO FERNANDEZ PASCUAL" w:date="2024-01-17T10:20:00Z" w:initials="EF">
    <w:p w14:paraId="014065C9" w14:textId="77777777" w:rsidR="00ED51D2" w:rsidRDefault="00ED51D2" w:rsidP="00ED51D2">
      <w:pPr>
        <w:pStyle w:val="Textocomentario"/>
      </w:pPr>
      <w:r>
        <w:rPr>
          <w:rStyle w:val="Refdecomentario"/>
        </w:rPr>
        <w:annotationRef/>
      </w:r>
      <w:r>
        <w:t xml:space="preserve">Mattana, E., Carta, A., Fernández-Pascual, E., Keeley, J. E., &amp; Pritchard, H. W. (2022). Climate change and plant regeneration from seeds in Mediterranean regions of the Northern Hemisphere. In </w:t>
      </w:r>
      <w:r>
        <w:rPr>
          <w:i/>
          <w:iCs/>
        </w:rPr>
        <w:t>Plant regeneration from seeds</w:t>
      </w:r>
      <w:r>
        <w:t xml:space="preserve"> </w:t>
      </w:r>
      <w:r>
        <w:rPr>
          <w:i/>
          <w:iCs/>
        </w:rPr>
        <w:t xml:space="preserve">(pp. 101-114). Academic Press. </w:t>
      </w:r>
    </w:p>
  </w:comment>
  <w:comment w:id="345" w:author="EDUARDO FERNANDEZ PASCUAL" w:date="2024-01-17T13:01:00Z" w:initials="EF">
    <w:p w14:paraId="0F999C1C" w14:textId="77777777" w:rsidR="000D11F6" w:rsidRDefault="00E95D06" w:rsidP="000D11F6">
      <w:pPr>
        <w:pStyle w:val="Textocomentario"/>
      </w:pPr>
      <w:r>
        <w:rPr>
          <w:rStyle w:val="Refdecomentario"/>
        </w:rPr>
        <w:annotationRef/>
      </w:r>
      <w:r w:rsidR="000D11F6">
        <w:t>Puesto que al final hablamos de ello en la discusion, habria que meter una tertiary hypothesis en un parrafito about seed mass. Se puede justificar bien porque se sabe que la seed mass influye en muchas respuestas germinativas (</w:t>
      </w:r>
      <w:hyperlink r:id="rId10" w:history="1">
        <w:r w:rsidR="000D11F6" w:rsidRPr="003F72C4">
          <w:rPr>
            <w:rStyle w:val="Hipervnculo"/>
          </w:rPr>
          <w:t>https://doi.org/10.1111/brv.12461</w:t>
        </w:r>
      </w:hyperlink>
      <w:r w:rsidR="000D11F6">
        <w:t xml:space="preserve">; </w:t>
      </w:r>
      <w:hyperlink r:id="rId11" w:history="1">
        <w:r w:rsidR="000D11F6" w:rsidRPr="003F72C4">
          <w:rPr>
            <w:rStyle w:val="Hipervnculo"/>
          </w:rPr>
          <w:t>https://doi.org/10.1111/nph.17086</w:t>
        </w:r>
      </w:hyperlink>
      <w:r w:rsidR="000D11F6">
        <w:t xml:space="preserve">; Bond </w:t>
      </w:r>
      <w:r w:rsidR="000D11F6">
        <w:rPr>
          <w:i/>
          <w:iCs/>
        </w:rPr>
        <w:t xml:space="preserve">et al., </w:t>
      </w:r>
      <w:hyperlink r:id="rId12" w:history="1">
        <w:r w:rsidR="000D11F6" w:rsidRPr="003F72C4">
          <w:rPr>
            <w:rStyle w:val="Hipervnculo"/>
            <w:i/>
            <w:iCs/>
          </w:rPr>
          <w:t>1999</w:t>
        </w:r>
      </w:hyperlink>
      <w:r w:rsidR="000D11F6">
        <w:rPr>
          <w:i/>
          <w:iCs/>
        </w:rPr>
        <w:t xml:space="preserve">; Pons, </w:t>
      </w:r>
      <w:hyperlink r:id="rId13" w:history="1">
        <w:r w:rsidR="000D11F6" w:rsidRPr="003F72C4">
          <w:rPr>
            <w:rStyle w:val="Hipervnculo"/>
            <w:i/>
            <w:iCs/>
          </w:rPr>
          <w:t>2000</w:t>
        </w:r>
      </w:hyperlink>
      <w:r w:rsidR="000D11F6">
        <w:rPr>
          <w:i/>
          <w:iCs/>
        </w:rPr>
        <w:t xml:space="preserve"> </w:t>
      </w:r>
      <w:r w:rsidR="000D11F6">
        <w:t>).</w:t>
      </w:r>
    </w:p>
    <w:p w14:paraId="160222CF" w14:textId="77777777" w:rsidR="000D11F6" w:rsidRDefault="000D11F6" w:rsidP="000D11F6">
      <w:pPr>
        <w:pStyle w:val="Textocomentario"/>
      </w:pPr>
      <w:r>
        <w:t>Entonces, habria tambien que meter un tercer apartado a resultados, con lo que ahora está en supplementario.</w:t>
      </w:r>
    </w:p>
  </w:comment>
  <w:comment w:id="348" w:author="EDUARDO FERNANDEZ PASCUAL" w:date="2023-12-11T11:01:00Z" w:initials="EF">
    <w:p w14:paraId="6B0AC878" w14:textId="7C1A357A" w:rsidR="00382DF7" w:rsidRPr="009E6FD9" w:rsidRDefault="00382DF7" w:rsidP="009E6FD9">
      <w:pPr>
        <w:pStyle w:val="Textocomentario"/>
        <w:rPr>
          <w:lang w:val="es-ES"/>
        </w:rPr>
      </w:pPr>
      <w:r>
        <w:rPr>
          <w:rStyle w:val="Refdecomentario"/>
        </w:rPr>
        <w:annotationRef/>
      </w:r>
      <w:r w:rsidRPr="009E6FD9">
        <w:rPr>
          <w:lang w:val="es-ES"/>
        </w:rPr>
        <w:t>En este caso es mejor dedicar un apartado a describir la especie y el hábitat, y otro a describir los sites.</w:t>
      </w:r>
    </w:p>
  </w:comment>
  <w:comment w:id="349" w:author="EDUARDO FERNANDEZ PASCUAL" w:date="2024-01-17T10:34:00Z" w:initials="EF">
    <w:p w14:paraId="5BFBE750" w14:textId="77777777" w:rsidR="004E5A35" w:rsidRDefault="004E5A35" w:rsidP="004E5A35">
      <w:pPr>
        <w:pStyle w:val="Textocomentario"/>
      </w:pPr>
      <w:r>
        <w:rPr>
          <w:rStyle w:val="Refdecomentario"/>
        </w:rPr>
        <w:annotationRef/>
      </w:r>
      <w:r>
        <w:t>Lo de shadowed area… y lo de Rocha tiene que ir en la caption, aquí tiene que decir simplemente (Fig. 1A)</w:t>
      </w:r>
    </w:p>
  </w:comment>
  <w:comment w:id="352" w:author="EDUARDO FERNANDEZ PASCUAL" w:date="2024-01-17T10:34:00Z" w:initials="EF">
    <w:p w14:paraId="3CB664A6" w14:textId="77777777" w:rsidR="002C2D0F" w:rsidRDefault="002C2D0F" w:rsidP="002C2D0F">
      <w:pPr>
        <w:pStyle w:val="Textocomentario"/>
      </w:pPr>
      <w:r>
        <w:rPr>
          <w:rStyle w:val="Refdecomentario"/>
        </w:rPr>
        <w:annotationRef/>
      </w:r>
      <w:r>
        <w:t>Fig. con “.”</w:t>
      </w:r>
    </w:p>
  </w:comment>
  <w:comment w:id="366" w:author="EDUARDO FERNANDEZ PASCUAL" w:date="2024-01-17T10:38:00Z" w:initials="EF">
    <w:p w14:paraId="56F63386" w14:textId="77777777" w:rsidR="00984518" w:rsidRDefault="00984518" w:rsidP="00984518">
      <w:pPr>
        <w:pStyle w:val="Textocomentario"/>
      </w:pPr>
      <w:r>
        <w:rPr>
          <w:rStyle w:val="Refdecomentario"/>
        </w:rPr>
        <w:annotationRef/>
      </w:r>
      <w:r>
        <w:t>Esto debe de ir en la caption</w:t>
      </w:r>
    </w:p>
  </w:comment>
  <w:comment w:id="367" w:author="EDUARDO FERNANDEZ PASCUAL" w:date="2023-12-11T11:17:00Z" w:initials="EF">
    <w:p w14:paraId="5D3C1C28" w14:textId="4610FE01" w:rsidR="00382DF7" w:rsidRPr="009E6FD9" w:rsidRDefault="00382DF7" w:rsidP="009E6FD9">
      <w:pPr>
        <w:pStyle w:val="Textocomentario"/>
        <w:rPr>
          <w:lang w:val="es-ES"/>
        </w:rPr>
      </w:pPr>
      <w:r>
        <w:rPr>
          <w:rStyle w:val="Refdecomentario"/>
        </w:rPr>
        <w:annotationRef/>
      </w:r>
      <w:r w:rsidRPr="009E6FD9">
        <w:rPr>
          <w:lang w:val="es-ES"/>
        </w:rPr>
        <w:t>Hace falta darle más contexto bioclimático y biogeográfico a las Cantabrian Mountains, describiendo las altitudes medias, la altura del límite del bosque, la transición Mediterráneo-Templado...</w:t>
      </w:r>
    </w:p>
  </w:comment>
  <w:comment w:id="368" w:author="EDUARDO FERNANDEZ PASCUAL" w:date="2024-01-17T13:39:00Z" w:initials="EF">
    <w:p w14:paraId="1D5953D5" w14:textId="77777777" w:rsidR="00116C9A" w:rsidRDefault="00116C9A" w:rsidP="00116C9A">
      <w:pPr>
        <w:pStyle w:val="Textocomentario"/>
      </w:pPr>
      <w:r>
        <w:rPr>
          <w:rStyle w:val="Refdecomentario"/>
        </w:rPr>
        <w:annotationRef/>
      </w:r>
      <w:r>
        <w:t>OK a como está ahora.</w:t>
      </w:r>
    </w:p>
  </w:comment>
  <w:comment w:id="375" w:author="EDUARDO FERNANDEZ PASCUAL" w:date="2024-01-17T10:39:00Z" w:initials="EF">
    <w:p w14:paraId="4209EE2C" w14:textId="44A4675D" w:rsidR="00DE1610" w:rsidRDefault="00DE1610" w:rsidP="00DE1610">
      <w:pPr>
        <w:pStyle w:val="Textocomentario"/>
      </w:pPr>
      <w:r>
        <w:rPr>
          <w:rStyle w:val="Refdecomentario"/>
        </w:rPr>
        <w:annotationRef/>
      </w:r>
      <w:r>
        <w:t>Caption!</w:t>
      </w:r>
    </w:p>
  </w:comment>
  <w:comment w:id="378" w:author="EDUARDO FERNANDEZ PASCUAL" w:date="2024-01-17T10:40:00Z" w:initials="EF">
    <w:p w14:paraId="664C56A5" w14:textId="77777777" w:rsidR="00E47283" w:rsidRDefault="00E47283" w:rsidP="00E47283">
      <w:pPr>
        <w:pStyle w:val="Textocomentario"/>
      </w:pPr>
      <w:r>
        <w:rPr>
          <w:rStyle w:val="Refdecomentario"/>
        </w:rPr>
        <w:annotationRef/>
      </w:r>
      <w:r>
        <w:t>Not relevant</w:t>
      </w:r>
    </w:p>
  </w:comment>
  <w:comment w:id="392" w:author="EDUARDO FERNANDEZ PASCUAL" w:date="2024-01-17T10:41:00Z" w:initials="EF">
    <w:p w14:paraId="0D497FF7" w14:textId="77777777" w:rsidR="002143B7" w:rsidRDefault="002143B7" w:rsidP="002143B7">
      <w:pPr>
        <w:pStyle w:val="Textocomentario"/>
      </w:pPr>
      <w:r>
        <w:rPr>
          <w:rStyle w:val="Refdecomentario"/>
        </w:rPr>
        <w:annotationRef/>
      </w:r>
      <w:r>
        <w:t>Caption...</w:t>
      </w:r>
    </w:p>
  </w:comment>
  <w:comment w:id="397" w:author="EDUARDO FERNANDEZ PASCUAL" w:date="2024-01-17T10:42:00Z" w:initials="EF">
    <w:p w14:paraId="099D8A45" w14:textId="77777777" w:rsidR="00DF520D" w:rsidRDefault="00DF520D" w:rsidP="00DF520D">
      <w:pPr>
        <w:pStyle w:val="Textocomentario"/>
      </w:pPr>
      <w:r>
        <w:rPr>
          <w:rStyle w:val="Refdecomentario"/>
        </w:rPr>
        <w:annotationRef/>
      </w:r>
      <w:r>
        <w:t>...</w:t>
      </w:r>
    </w:p>
  </w:comment>
  <w:comment w:id="398" w:author="EDUARDO FERNANDEZ PASCUAL" w:date="2023-12-11T11:32:00Z" w:initials="EF">
    <w:p w14:paraId="1E63FBB5" w14:textId="1B3F9FE2" w:rsidR="00382DF7" w:rsidRPr="009E6FD9" w:rsidRDefault="00382DF7" w:rsidP="009E6FD9">
      <w:pPr>
        <w:pStyle w:val="Textocomentario"/>
        <w:rPr>
          <w:lang w:val="es-ES"/>
        </w:rPr>
      </w:pPr>
      <w:r>
        <w:rPr>
          <w:rStyle w:val="Refdecomentario"/>
        </w:rPr>
        <w:annotationRef/>
      </w:r>
      <w:r w:rsidRPr="009E6FD9">
        <w:rPr>
          <w:lang w:val="es-ES"/>
        </w:rPr>
        <w:t>Hay que tener en cuenta que el plot central es mayor. Lo mejor es dar los números sólo para los plots de 1m2, que son comparables.</w:t>
      </w:r>
    </w:p>
  </w:comment>
  <w:comment w:id="399" w:author="EDUARDO FERNANDEZ PASCUAL" w:date="2023-12-11T11:34:00Z" w:initials="EF">
    <w:p w14:paraId="3762F672" w14:textId="77777777" w:rsidR="00382DF7" w:rsidRPr="009E6FD9" w:rsidRDefault="00382DF7" w:rsidP="009E6FD9">
      <w:pPr>
        <w:pStyle w:val="Textocomentario"/>
        <w:rPr>
          <w:lang w:val="es-ES"/>
        </w:rPr>
      </w:pPr>
      <w:r>
        <w:rPr>
          <w:rStyle w:val="Refdecomentario"/>
        </w:rPr>
        <w:annotationRef/>
      </w:r>
      <w:r w:rsidRPr="009E6FD9">
        <w:rPr>
          <w:lang w:val="es-ES"/>
        </w:rPr>
        <w:t>Ajustar los datos a los plots con dianthus</w:t>
      </w:r>
    </w:p>
  </w:comment>
  <w:comment w:id="413" w:author="EDUARDO FERNANDEZ PASCUAL" w:date="2024-01-17T10:44:00Z" w:initials="EF">
    <w:p w14:paraId="7555C2D7" w14:textId="77777777" w:rsidR="00FD128D" w:rsidRDefault="00FD128D" w:rsidP="00FD128D">
      <w:pPr>
        <w:pStyle w:val="Textocomentario"/>
      </w:pPr>
      <w:r>
        <w:rPr>
          <w:rStyle w:val="Refdecomentario"/>
        </w:rPr>
        <w:annotationRef/>
      </w:r>
      <w:r>
        <w:t>!</w:t>
      </w:r>
    </w:p>
  </w:comment>
  <w:comment w:id="414" w:author="EDUARDO FERNANDEZ PASCUAL" w:date="2024-01-17T10:44:00Z" w:initials="EF">
    <w:p w14:paraId="2EF4F3AF" w14:textId="77777777" w:rsidR="00FD128D" w:rsidRDefault="00FD128D" w:rsidP="00FD128D">
      <w:pPr>
        <w:pStyle w:val="Textocomentario"/>
      </w:pPr>
      <w:r>
        <w:rPr>
          <w:rStyle w:val="Refdecomentario"/>
        </w:rPr>
        <w:annotationRef/>
      </w:r>
      <w:r>
        <w:t>☹️</w:t>
      </w:r>
    </w:p>
  </w:comment>
  <w:comment w:id="436" w:author="EDUARDO FERNANDEZ PASCUAL" w:date="2024-01-17T10:50:00Z" w:initials="EF">
    <w:p w14:paraId="7B024383" w14:textId="77777777" w:rsidR="00524E8A" w:rsidRDefault="00524E8A" w:rsidP="00524E8A">
      <w:pPr>
        <w:pStyle w:val="Textocomentario"/>
      </w:pPr>
      <w:r>
        <w:rPr>
          <w:rStyle w:val="Refdecomentario"/>
        </w:rPr>
        <w:annotationRef/>
      </w:r>
      <w:r>
        <w:t>☹️</w:t>
      </w:r>
    </w:p>
  </w:comment>
  <w:comment w:id="438" w:author="Cuenta Microsoft" w:date="2023-12-12T16:34:00Z" w:initials="CM">
    <w:p w14:paraId="68D270B5" w14:textId="286F72CD" w:rsidR="00382DF7" w:rsidRPr="00FF79B3" w:rsidRDefault="00382DF7" w:rsidP="00A96D35">
      <w:pPr>
        <w:pStyle w:val="Textocomentario"/>
        <w:rPr>
          <w:lang w:val="es-ES"/>
        </w:rPr>
      </w:pPr>
      <w:r>
        <w:rPr>
          <w:rStyle w:val="Refdecomentario"/>
        </w:rPr>
        <w:annotationRef/>
      </w:r>
      <w:r w:rsidRPr="00FF79B3">
        <w:rPr>
          <w:lang w:val="es-ES"/>
        </w:rPr>
        <w:t>Añadir table descriptiva de cada sitio (como la info de header file?</w:t>
      </w:r>
    </w:p>
  </w:comment>
  <w:comment w:id="439" w:author="EDUARDO FERNANDEZ PASCUAL" w:date="2024-01-17T13:40:00Z" w:initials="EF">
    <w:p w14:paraId="744714EE" w14:textId="77777777" w:rsidR="00116C9A" w:rsidRDefault="00116C9A" w:rsidP="00116C9A">
      <w:pPr>
        <w:pStyle w:val="Textocomentario"/>
      </w:pPr>
      <w:r>
        <w:rPr>
          <w:rStyle w:val="Refdecomentario"/>
        </w:rPr>
        <w:annotationRef/>
      </w:r>
      <w:r>
        <w:t>No creo que haga falta.</w:t>
      </w:r>
    </w:p>
  </w:comment>
  <w:comment w:id="450" w:author="EDUARDO FERNANDEZ PASCUAL" w:date="2023-12-11T13:27:00Z" w:initials="EF">
    <w:p w14:paraId="268ADE62" w14:textId="56F94984" w:rsidR="00382DF7" w:rsidRPr="009E6FD9" w:rsidRDefault="00382DF7" w:rsidP="00C313D3">
      <w:pPr>
        <w:pStyle w:val="Textocomentario"/>
        <w:rPr>
          <w:lang w:val="es-ES"/>
        </w:rPr>
      </w:pPr>
      <w:r>
        <w:rPr>
          <w:rStyle w:val="Refdecomentario"/>
        </w:rPr>
        <w:annotationRef/>
      </w:r>
      <w:r w:rsidRPr="009E6FD9">
        <w:rPr>
          <w:lang w:val="es-ES"/>
        </w:rPr>
        <w:t>Revisa si no se escribe al revés primero subpop luego site</w:t>
      </w:r>
    </w:p>
  </w:comment>
  <w:comment w:id="451" w:author="Cuenta Microsoft" w:date="2023-12-12T16:39:00Z" w:initials="CM">
    <w:p w14:paraId="4DC8CAD0" w14:textId="7C947C71" w:rsidR="00382DF7" w:rsidRPr="00716D42" w:rsidRDefault="00382DF7">
      <w:pPr>
        <w:pStyle w:val="Textocomentario"/>
        <w:rPr>
          <w:lang w:val="es-ES"/>
        </w:rPr>
      </w:pPr>
      <w:r>
        <w:rPr>
          <w:rStyle w:val="Refdecomentario"/>
        </w:rPr>
        <w:annotationRef/>
      </w:r>
      <w:r w:rsidRPr="00716D42">
        <w:rPr>
          <w:lang w:val="es-ES"/>
        </w:rPr>
        <w:t>Por lo que he podido leer es correcto así</w:t>
      </w:r>
    </w:p>
  </w:comment>
  <w:comment w:id="462" w:author="EDUARDO FERNANDEZ PASCUAL" w:date="2023-12-11T14:30:00Z" w:initials="EF">
    <w:p w14:paraId="71837308" w14:textId="77777777" w:rsidR="00382DF7" w:rsidRPr="009E6FD9" w:rsidRDefault="00382DF7" w:rsidP="00716D42">
      <w:pPr>
        <w:pStyle w:val="Textocomentario"/>
        <w:rPr>
          <w:lang w:val="es-ES"/>
        </w:rPr>
      </w:pPr>
      <w:r>
        <w:rPr>
          <w:rStyle w:val="Refdecomentario"/>
        </w:rPr>
        <w:annotationRef/>
      </w:r>
      <w:r w:rsidRPr="009E6FD9">
        <w:rPr>
          <w:lang w:val="es-ES"/>
        </w:rPr>
        <w:t>Todo esto es mejor reducirlo a una frase en métodos + un supplementario.</w:t>
      </w:r>
    </w:p>
  </w:comment>
  <w:comment w:id="463" w:author="EDUARDO FERNANDEZ PASCUAL" w:date="2023-12-11T14:27:00Z" w:initials="EF">
    <w:p w14:paraId="4E84C1BB" w14:textId="77777777" w:rsidR="00382DF7" w:rsidRPr="009E6FD9" w:rsidRDefault="00382DF7" w:rsidP="00B17EE1">
      <w:pPr>
        <w:pStyle w:val="Textocomentario"/>
        <w:rPr>
          <w:lang w:val="es-ES"/>
        </w:rPr>
      </w:pPr>
      <w:r>
        <w:rPr>
          <w:rStyle w:val="Refdecomentario"/>
        </w:rPr>
        <w:annotationRef/>
      </w:r>
      <w:r w:rsidRPr="009E6FD9">
        <w:rPr>
          <w:lang w:val="es-ES"/>
        </w:rPr>
        <w:t>Hay que revisar la terminología en todo el manuscrito: subpopulations, fresh, storage, etc.</w:t>
      </w:r>
    </w:p>
  </w:comment>
  <w:comment w:id="471" w:author="CLARA ESPINOSA DEL ALBA" w:date="2023-12-14T15:24:00Z" w:initials="CEDA">
    <w:p w14:paraId="16CDF9EE" w14:textId="77777777" w:rsidR="00382DF7" w:rsidRDefault="00382DF7" w:rsidP="00270DE4">
      <w:pPr>
        <w:pStyle w:val="Textocomentario"/>
      </w:pPr>
      <w:r>
        <w:rPr>
          <w:rStyle w:val="Refdecomentario"/>
        </w:rPr>
        <w:annotationRef/>
      </w:r>
      <w:r>
        <w:t>Models without B00, MicroLog Sp3 B00 damaged = not data from that same period</w:t>
      </w:r>
    </w:p>
  </w:comment>
  <w:comment w:id="472" w:author="CLARA ESPINOSA DEL ALBA" w:date="2023-12-14T15:25:00Z" w:initials="CEDA">
    <w:p w14:paraId="25A85118" w14:textId="77777777" w:rsidR="00382DF7" w:rsidRDefault="00382DF7" w:rsidP="00066DF7">
      <w:pPr>
        <w:pStyle w:val="Textocomentario"/>
      </w:pPr>
      <w:r>
        <w:rPr>
          <w:rStyle w:val="Refdecomentario"/>
        </w:rPr>
        <w:annotationRef/>
      </w:r>
      <w:r>
        <w:t>B00 changed by a propely working datalogger in may 2023</w:t>
      </w:r>
    </w:p>
  </w:comment>
  <w:comment w:id="473" w:author="EDUARDO FERNANDEZ PASCUAL" w:date="2023-12-11T14:29:00Z" w:initials="EF">
    <w:p w14:paraId="49F877D0" w14:textId="24E454CE" w:rsidR="00382DF7" w:rsidRPr="009E6FD9" w:rsidRDefault="00382DF7" w:rsidP="006B143D">
      <w:pPr>
        <w:pStyle w:val="Textocomentario"/>
        <w:rPr>
          <w:lang w:val="es-ES"/>
        </w:rPr>
      </w:pPr>
      <w:r>
        <w:rPr>
          <w:rStyle w:val="Refdecomentario"/>
        </w:rPr>
        <w:annotationRef/>
      </w:r>
      <w:r w:rsidRPr="009E6FD9">
        <w:rPr>
          <w:lang w:val="es-ES"/>
        </w:rPr>
        <w:t>En todos estos puntos habría que ir dando los estadisticos de los modelos...</w:t>
      </w:r>
    </w:p>
  </w:comment>
  <w:comment w:id="496" w:author="EDUARDO FERNANDEZ PASCUAL" w:date="2024-01-17T12:32:00Z" w:initials="EF">
    <w:p w14:paraId="62B0BE8D" w14:textId="77777777" w:rsidR="00A24584" w:rsidRDefault="00A24584" w:rsidP="00A24584">
      <w:pPr>
        <w:pStyle w:val="Textocomentario"/>
      </w:pPr>
      <w:r>
        <w:rPr>
          <w:rStyle w:val="Refdecomentario"/>
        </w:rPr>
        <w:annotationRef/>
      </w:r>
      <w:r>
        <w:t xml:space="preserve">Cyrille Violle, Marie-Laure Navas, Denis Vile, Elena Kazakou, Claire Fortunel, et al.. Let the concept of trait be functional !. </w:t>
      </w:r>
      <w:r>
        <w:rPr>
          <w:i/>
          <w:iCs/>
        </w:rPr>
        <w:t xml:space="preserve">Oikos, 2007, 116 (5), pp.882-892. </w:t>
      </w:r>
      <w:hyperlink r:id="rId14" w:history="1">
        <w:r w:rsidRPr="00CF4948">
          <w:rPr>
            <w:rStyle w:val="Hipervnculo"/>
            <w:rFonts w:ascii="Cambria Math" w:hAnsi="Cambria Math" w:cs="Cambria Math"/>
            <w:i/>
            <w:iCs/>
            <w:lang/>
          </w:rPr>
          <w:t>⟨</w:t>
        </w:r>
      </w:hyperlink>
      <w:hyperlink r:id="rId15" w:history="1">
        <w:r w:rsidRPr="00CF4948">
          <w:rPr>
            <w:rStyle w:val="Hipervnculo"/>
            <w:i/>
            <w:iCs/>
          </w:rPr>
          <w:t>10.1111/j.2007.0030-1299.15559.x</w:t>
        </w:r>
      </w:hyperlink>
      <w:hyperlink r:id="rId16" w:history="1">
        <w:r w:rsidRPr="00CF4948">
          <w:rPr>
            <w:rStyle w:val="Hipervnculo"/>
            <w:rFonts w:ascii="Cambria Math" w:hAnsi="Cambria Math" w:cs="Cambria Math"/>
            <w:i/>
            <w:iCs/>
            <w:lang/>
          </w:rPr>
          <w:t>⟩</w:t>
        </w:r>
      </w:hyperlink>
      <w:r>
        <w:rPr>
          <w:i/>
          <w:iCs/>
        </w:rPr>
        <w:t xml:space="preserve">. </w:t>
      </w:r>
      <w:hyperlink r:id="rId17" w:history="1">
        <w:r w:rsidRPr="00CF4948">
          <w:rPr>
            <w:rStyle w:val="Hipervnculo"/>
            <w:rFonts w:ascii="Cambria Math" w:hAnsi="Cambria Math" w:cs="Cambria Math"/>
            <w:i/>
            <w:iCs/>
            <w:lang/>
          </w:rPr>
          <w:t>⟨</w:t>
        </w:r>
      </w:hyperlink>
      <w:hyperlink r:id="rId18" w:history="1">
        <w:r w:rsidRPr="00CF4948">
          <w:rPr>
            <w:rStyle w:val="Hipervnculo"/>
            <w:i/>
            <w:iCs/>
          </w:rPr>
          <w:t>hal-02668772</w:t>
        </w:r>
      </w:hyperlink>
      <w:hyperlink r:id="rId19" w:history="1">
        <w:r w:rsidRPr="00CF4948">
          <w:rPr>
            <w:rStyle w:val="Hipervnculo"/>
            <w:rFonts w:ascii="Cambria Math" w:hAnsi="Cambria Math" w:cs="Cambria Math"/>
            <w:i/>
            <w:iCs/>
            <w:lang/>
          </w:rPr>
          <w:t>⟩</w:t>
        </w:r>
      </w:hyperlink>
      <w:r>
        <w:rPr>
          <w:i/>
          <w:iCs/>
        </w:rPr>
        <w:t xml:space="preserve"> </w:t>
      </w:r>
    </w:p>
  </w:comment>
  <w:comment w:id="523" w:author="EDUARDO FERNANDEZ PASCUAL" w:date="2024-01-17T12:24:00Z" w:initials="EF">
    <w:p w14:paraId="3C3080D6" w14:textId="7BFAA682" w:rsidR="00435639" w:rsidRDefault="00435639" w:rsidP="00435639">
      <w:pPr>
        <w:pStyle w:val="Textocomentario"/>
      </w:pPr>
      <w:r>
        <w:rPr>
          <w:rStyle w:val="Refdecomentario"/>
        </w:rPr>
        <w:annotationRef/>
      </w:r>
      <w:r>
        <w:rPr>
          <w:lang w:val="en-US"/>
        </w:rPr>
        <w:t xml:space="preserve">Tuljapurkar, S. 1990. </w:t>
      </w:r>
      <w:hyperlink r:id="rId20" w:history="1">
        <w:r w:rsidRPr="007A5325">
          <w:rPr>
            <w:rStyle w:val="Hipervnculo"/>
            <w:lang w:val="en-US"/>
          </w:rPr>
          <w:t>Delayed reproduction and fitness in variable environments</w:t>
        </w:r>
      </w:hyperlink>
      <w:r>
        <w:rPr>
          <w:lang w:val="en-US"/>
        </w:rPr>
        <w:t xml:space="preserve">. </w:t>
      </w:r>
      <w:r>
        <w:rPr>
          <w:i/>
          <w:iCs/>
          <w:lang w:val="en-US"/>
        </w:rPr>
        <w:t>Proceedings of the National Academy of Sciences</w:t>
      </w:r>
      <w:r>
        <w:rPr>
          <w:lang w:val="en-US"/>
        </w:rPr>
        <w:t xml:space="preserve"> 87: 1139–1143.</w:t>
      </w:r>
    </w:p>
    <w:p w14:paraId="6A047774" w14:textId="77777777" w:rsidR="00435639" w:rsidRDefault="00435639" w:rsidP="00435639">
      <w:pPr>
        <w:pStyle w:val="Textocomentario"/>
      </w:pPr>
      <w:r>
        <w:rPr>
          <w:lang w:val="en-US"/>
        </w:rPr>
        <w:t xml:space="preserve">Tuljapurkar, S., &amp; Wiener, P. 2000. </w:t>
      </w:r>
      <w:hyperlink r:id="rId21" w:history="1">
        <w:r w:rsidRPr="007A5325">
          <w:rPr>
            <w:rStyle w:val="Hipervnculo"/>
            <w:lang w:val="en-US"/>
          </w:rPr>
          <w:t>Escape in time: Stay young or age gracefully?</w:t>
        </w:r>
      </w:hyperlink>
      <w:r>
        <w:rPr>
          <w:lang w:val="en-US"/>
        </w:rPr>
        <w:t xml:space="preserve"> </w:t>
      </w:r>
      <w:r>
        <w:rPr>
          <w:i/>
          <w:iCs/>
          <w:lang w:val="en-US"/>
        </w:rPr>
        <w:t>Ecological Modelling</w:t>
      </w:r>
      <w:r>
        <w:rPr>
          <w:lang w:val="en-US"/>
        </w:rPr>
        <w:t xml:space="preserve"> 133: 143–159.</w:t>
      </w:r>
    </w:p>
  </w:comment>
  <w:comment w:id="529" w:author="EDUARDO FERNANDEZ PASCUAL" w:date="2024-01-17T12:24:00Z" w:initials="EF">
    <w:p w14:paraId="0DFF9432" w14:textId="77777777" w:rsidR="002068BC" w:rsidRDefault="002068BC" w:rsidP="002068BC">
      <w:pPr>
        <w:pStyle w:val="Textocomentario"/>
      </w:pPr>
      <w:r>
        <w:rPr>
          <w:rStyle w:val="Refdecomentario"/>
        </w:rPr>
        <w:annotationRef/>
      </w:r>
      <w:r>
        <w:rPr>
          <w:lang w:val="en-US"/>
        </w:rPr>
        <w:t xml:space="preserve">Venable, D.L., &amp; Brown, J.S. 1988. </w:t>
      </w:r>
      <w:hyperlink r:id="rId22" w:history="1">
        <w:r w:rsidRPr="00405830">
          <w:rPr>
            <w:rStyle w:val="Hipervnculo"/>
            <w:lang w:val="en-US"/>
          </w:rPr>
          <w:t>The selective interactions of dispersal, dormancy, and seed size as adaptations for reducing risk in variable environments</w:t>
        </w:r>
      </w:hyperlink>
      <w:r>
        <w:rPr>
          <w:lang w:val="en-US"/>
        </w:rPr>
        <w:t xml:space="preserve">. </w:t>
      </w:r>
      <w:r>
        <w:rPr>
          <w:i/>
          <w:iCs/>
          <w:lang w:val="en-US"/>
        </w:rPr>
        <w:t>The American Naturalist</w:t>
      </w:r>
      <w:r>
        <w:rPr>
          <w:lang w:val="en-US"/>
        </w:rPr>
        <w:t xml:space="preserve"> 131: 360–384.</w:t>
      </w:r>
    </w:p>
    <w:p w14:paraId="20E4F7BD" w14:textId="77777777" w:rsidR="002068BC" w:rsidRDefault="002068BC" w:rsidP="002068BC">
      <w:pPr>
        <w:pStyle w:val="Textocomentario"/>
      </w:pPr>
      <w:r>
        <w:rPr>
          <w:lang w:val="en-US"/>
        </w:rPr>
        <w:t xml:space="preserve">Gremer, J.R., &amp; Venable, D.L. 2014. </w:t>
      </w:r>
      <w:hyperlink r:id="rId23" w:history="1">
        <w:r w:rsidRPr="00405830">
          <w:rPr>
            <w:rStyle w:val="Hipervnculo"/>
            <w:lang w:val="en-US"/>
          </w:rPr>
          <w:t>Bet hedging in desert winter annual plants: Optimal germination strategies in a variable environment</w:t>
        </w:r>
      </w:hyperlink>
      <w:r>
        <w:rPr>
          <w:lang w:val="en-US"/>
        </w:rPr>
        <w:t xml:space="preserve">. </w:t>
      </w:r>
      <w:r>
        <w:rPr>
          <w:i/>
          <w:iCs/>
          <w:lang w:val="en-US"/>
        </w:rPr>
        <w:t>Ecology Letters</w:t>
      </w:r>
      <w:r>
        <w:rPr>
          <w:lang w:val="en-US"/>
        </w:rPr>
        <w:t xml:space="preserve"> 17: 380–387.</w:t>
      </w:r>
    </w:p>
    <w:p w14:paraId="108CD457" w14:textId="77777777" w:rsidR="002068BC" w:rsidRDefault="002068BC" w:rsidP="002068BC">
      <w:pPr>
        <w:pStyle w:val="Textocomentario"/>
      </w:pPr>
    </w:p>
  </w:comment>
  <w:comment w:id="539" w:author="CLARA ESPINOSA DEL ALBA" w:date="2023-10-05T16:47:00Z" w:initials="CE">
    <w:p w14:paraId="5B196E82" w14:textId="77777777" w:rsidR="008A1827" w:rsidRDefault="008A1827" w:rsidP="008A1827">
      <w:pPr>
        <w:pStyle w:val="Textocomentario"/>
      </w:pPr>
      <w:r>
        <w:rPr>
          <w:rStyle w:val="Refdecomentario"/>
        </w:rPr>
        <w:annotationRef/>
      </w:r>
      <w:r>
        <w:t>Evans and Dennehy 2005. Germ banking: bet-hedging and variable release from egg andseeddormancy. The Quarterly review of biology 80, 431-451</w:t>
      </w:r>
    </w:p>
  </w:comment>
  <w:comment w:id="540" w:author="CLARA ESPINOSA DEL ALBA" w:date="2023-10-05T16:48:00Z" w:initials="CE">
    <w:p w14:paraId="79B15BC5" w14:textId="77777777" w:rsidR="008A1827" w:rsidRDefault="008A1827" w:rsidP="008A1827">
      <w:pPr>
        <w:pStyle w:val="Textocomentario"/>
      </w:pPr>
      <w:r>
        <w:rPr>
          <w:rStyle w:val="Refdecomentario"/>
        </w:rPr>
        <w:annotationRef/>
      </w:r>
      <w:r>
        <w:t>Clinal population divergence in an adaptative parental environmental effect that adustseedbanking. New phytologist 214, 1230-1244</w:t>
      </w:r>
    </w:p>
  </w:comment>
  <w:comment w:id="553" w:author="CLARA ESPINOSA DEL ALBA" w:date="2023-10-06T10:12:00Z" w:initials="CE">
    <w:p w14:paraId="0797DEC5" w14:textId="77777777" w:rsidR="00A27CD5" w:rsidRDefault="00A27CD5" w:rsidP="00A27CD5">
      <w:pPr>
        <w:pStyle w:val="Textocomentario"/>
      </w:pPr>
      <w:r>
        <w:rPr>
          <w:rStyle w:val="Refdecomentario"/>
        </w:rPr>
        <w:annotationRef/>
      </w:r>
      <w:r>
        <w:rPr>
          <w:color w:val="000000"/>
        </w:rPr>
        <w:t>Kikuzawa K, Koyama H. 1999. Scaling of soil water</w:t>
      </w:r>
      <w:r>
        <w:t xml:space="preserve"> </w:t>
      </w:r>
      <w:r>
        <w:rPr>
          <w:color w:val="000000"/>
        </w:rPr>
        <w:t>absorption by seeds: an experiment using seed</w:t>
      </w:r>
      <w:r>
        <w:t xml:space="preserve"> </w:t>
      </w:r>
      <w:r>
        <w:rPr>
          <w:color w:val="000000"/>
        </w:rPr>
        <w:t xml:space="preserve">analogues. Seed. </w:t>
      </w:r>
      <w:r>
        <w:rPr>
          <w:i/>
          <w:iCs/>
          <w:color w:val="000000"/>
        </w:rPr>
        <w:t xml:space="preserve">Science Research </w:t>
      </w:r>
      <w:r>
        <w:rPr>
          <w:b/>
          <w:bCs/>
          <w:color w:val="000000"/>
        </w:rPr>
        <w:t>9</w:t>
      </w:r>
      <w:r>
        <w:rPr>
          <w:color w:val="000000"/>
        </w:rPr>
        <w:t>: 171-178. DOI:</w:t>
      </w:r>
    </w:p>
    <w:p w14:paraId="6849E08A" w14:textId="77777777" w:rsidR="00A27CD5" w:rsidRDefault="00A27CD5" w:rsidP="00A27CD5">
      <w:pPr>
        <w:pStyle w:val="Textocomentario"/>
      </w:pPr>
      <w:r>
        <w:rPr>
          <w:color w:val="0000FF"/>
        </w:rPr>
        <w:t>https://doi.org/10.1017/S0960258599000197</w:t>
      </w:r>
    </w:p>
  </w:comment>
  <w:comment w:id="554" w:author="CLARA ESPINOSA DEL ALBA" w:date="2023-10-06T10:12:00Z" w:initials="CE">
    <w:p w14:paraId="7537F814" w14:textId="77777777" w:rsidR="00A27CD5" w:rsidRDefault="00A27CD5" w:rsidP="00A27CD5">
      <w:pPr>
        <w:pStyle w:val="Textocomentario"/>
      </w:pPr>
      <w:r>
        <w:rPr>
          <w:rStyle w:val="Refdecomentario"/>
        </w:rPr>
        <w:annotationRef/>
      </w:r>
      <w:r>
        <w:rPr>
          <w:color w:val="000000"/>
        </w:rPr>
        <w:t>Merino-Martín L, Courtauld C, Commander L, Turner S,</w:t>
      </w:r>
      <w:r>
        <w:t xml:space="preserve"> </w:t>
      </w:r>
      <w:r>
        <w:rPr>
          <w:color w:val="000000"/>
        </w:rPr>
        <w:t>Lewandrowski W, Stevens J. 2017. Interactions between</w:t>
      </w:r>
      <w:r>
        <w:t xml:space="preserve"> see</w:t>
      </w:r>
      <w:r>
        <w:rPr>
          <w:color w:val="000000"/>
        </w:rPr>
        <w:t>d functional traits and burial depth regulate</w:t>
      </w:r>
      <w:r>
        <w:t xml:space="preserve"> </w:t>
      </w:r>
      <w:r>
        <w:rPr>
          <w:color w:val="000000"/>
        </w:rPr>
        <w:t>germination and seedling emergence under water stress</w:t>
      </w:r>
      <w:r>
        <w:t xml:space="preserve"> </w:t>
      </w:r>
      <w:r>
        <w:rPr>
          <w:color w:val="000000"/>
        </w:rPr>
        <w:t xml:space="preserve">in species from semi-arid environments. </w:t>
      </w:r>
      <w:r>
        <w:rPr>
          <w:i/>
          <w:iCs/>
          <w:color w:val="000000"/>
        </w:rPr>
        <w:t>Journal of Arid</w:t>
      </w:r>
      <w:r>
        <w:t xml:space="preserve"> </w:t>
      </w:r>
      <w:r>
        <w:rPr>
          <w:i/>
          <w:iCs/>
          <w:color w:val="000000"/>
        </w:rPr>
        <w:t xml:space="preserve">Environments </w:t>
      </w:r>
      <w:r>
        <w:rPr>
          <w:b/>
          <w:bCs/>
          <w:color w:val="000000"/>
        </w:rPr>
        <w:t>147</w:t>
      </w:r>
      <w:r>
        <w:rPr>
          <w:color w:val="000000"/>
        </w:rPr>
        <w:t xml:space="preserve">: 25-33. DOI: </w:t>
      </w:r>
      <w:r>
        <w:rPr>
          <w:color w:val="0000FF"/>
        </w:rPr>
        <w:t>https://doi.org/10.1016/</w:t>
      </w:r>
    </w:p>
    <w:p w14:paraId="7F351152" w14:textId="77777777" w:rsidR="00A27CD5" w:rsidRDefault="00A27CD5" w:rsidP="00A27CD5">
      <w:pPr>
        <w:pStyle w:val="Textocomentario"/>
      </w:pPr>
      <w:r>
        <w:rPr>
          <w:color w:val="0000FF"/>
        </w:rPr>
        <w:t>j.jaridenv.2017.07.018</w:t>
      </w:r>
    </w:p>
  </w:comment>
  <w:comment w:id="555" w:author="CLARA ESPINOSA DEL ALBA" w:date="2023-10-06T10:12:00Z" w:initials="CE">
    <w:p w14:paraId="31E672F2" w14:textId="77777777" w:rsidR="00A27CD5" w:rsidRDefault="00A27CD5" w:rsidP="00A27CD5">
      <w:pPr>
        <w:pStyle w:val="Textocomentario"/>
      </w:pPr>
      <w:r>
        <w:rPr>
          <w:rStyle w:val="Refdecomentario"/>
        </w:rPr>
        <w:annotationRef/>
      </w:r>
      <w:r>
        <w:rPr>
          <w:color w:val="000000"/>
        </w:rPr>
        <w:t>Kidson R, Westoby M. 2000. Seed mass and seedling</w:t>
      </w:r>
      <w:r>
        <w:t xml:space="preserve"> </w:t>
      </w:r>
      <w:r>
        <w:rPr>
          <w:color w:val="000000"/>
        </w:rPr>
        <w:t>dimensions in relation to seedling establishment.</w:t>
      </w:r>
      <w:r>
        <w:t xml:space="preserve"> </w:t>
      </w:r>
      <w:r>
        <w:rPr>
          <w:i/>
          <w:iCs/>
          <w:color w:val="000000"/>
        </w:rPr>
        <w:t xml:space="preserve">Oecologia </w:t>
      </w:r>
      <w:r>
        <w:rPr>
          <w:b/>
          <w:bCs/>
          <w:color w:val="000000"/>
        </w:rPr>
        <w:t>125</w:t>
      </w:r>
      <w:r>
        <w:rPr>
          <w:color w:val="000000"/>
        </w:rPr>
        <w:t xml:space="preserve">: 11-17. DOI: </w:t>
      </w:r>
      <w:r>
        <w:rPr>
          <w:color w:val="0000FF"/>
        </w:rPr>
        <w:t>https://doi.org/10.1007/PL</w:t>
      </w:r>
    </w:p>
    <w:p w14:paraId="70D48700" w14:textId="77777777" w:rsidR="00A27CD5" w:rsidRDefault="00A27CD5" w:rsidP="00A27CD5">
      <w:pPr>
        <w:pStyle w:val="Textocomentario"/>
      </w:pPr>
      <w:r>
        <w:rPr>
          <w:color w:val="0000FF"/>
        </w:rPr>
        <w:t>00008882</w:t>
      </w:r>
    </w:p>
  </w:comment>
  <w:comment w:id="556" w:author="CLARA ESPINOSA DEL ALBA" w:date="2023-10-06T10:12:00Z" w:initials="CE">
    <w:p w14:paraId="244C0A15" w14:textId="77777777" w:rsidR="00A27CD5" w:rsidRDefault="00A27CD5" w:rsidP="00A27CD5">
      <w:pPr>
        <w:pStyle w:val="Textocomentario"/>
      </w:pPr>
      <w:r>
        <w:rPr>
          <w:rStyle w:val="Refdecomentario"/>
        </w:rPr>
        <w:annotationRef/>
      </w:r>
      <w:r>
        <w:rPr>
          <w:color w:val="000000"/>
        </w:rPr>
        <w:t>Kidson R, Westoby M. 2000.seedmass and seedling</w:t>
      </w:r>
      <w:r>
        <w:t xml:space="preserve"> </w:t>
      </w:r>
      <w:r>
        <w:rPr>
          <w:color w:val="000000"/>
        </w:rPr>
        <w:t>dimensions in relation to seedling establishment.</w:t>
      </w:r>
      <w:r>
        <w:t xml:space="preserve"> </w:t>
      </w:r>
      <w:r>
        <w:rPr>
          <w:i/>
          <w:iCs/>
          <w:color w:val="000000"/>
        </w:rPr>
        <w:t xml:space="preserve">Oecologia </w:t>
      </w:r>
      <w:r>
        <w:rPr>
          <w:b/>
          <w:bCs/>
          <w:color w:val="000000"/>
        </w:rPr>
        <w:t>125</w:t>
      </w:r>
      <w:r>
        <w:rPr>
          <w:color w:val="000000"/>
        </w:rPr>
        <w:t xml:space="preserve">: 11-17. DOI: </w:t>
      </w:r>
      <w:r>
        <w:rPr>
          <w:color w:val="0000FF"/>
        </w:rPr>
        <w:t>https://doi.org/10.1007/PL</w:t>
      </w:r>
    </w:p>
    <w:p w14:paraId="142B7D81" w14:textId="77777777" w:rsidR="00A27CD5" w:rsidRDefault="00A27CD5" w:rsidP="00A27CD5">
      <w:pPr>
        <w:pStyle w:val="Textocomentario"/>
      </w:pPr>
      <w:r>
        <w:rPr>
          <w:color w:val="0000FF"/>
        </w:rPr>
        <w:t>00008882</w:t>
      </w:r>
    </w:p>
  </w:comment>
  <w:comment w:id="608" w:author="CLARA ESPINOSA DEL ALBA" w:date="2023-10-05T16:46:00Z" w:initials="CE">
    <w:p w14:paraId="663977E0" w14:textId="3C031394" w:rsidR="00382DF7" w:rsidRDefault="00382DF7" w:rsidP="003259D6">
      <w:pPr>
        <w:pStyle w:val="Textocomentario"/>
      </w:pPr>
      <w:r>
        <w:rPr>
          <w:rStyle w:val="Refdecomentario"/>
        </w:rPr>
        <w:annotationRef/>
      </w:r>
      <w:r>
        <w:t>Vazquez-ramizez and venn 2021. Seeds and seedlings in a changing world. A systematic review and meta-analysis from high altitude and high latitude ecosystems</w:t>
      </w:r>
    </w:p>
  </w:comment>
  <w:comment w:id="623" w:author="CLARA ESPINOSA DEL ALBA" w:date="2023-10-06T10:41:00Z" w:initials="CE">
    <w:p w14:paraId="1744A4CE" w14:textId="77777777" w:rsidR="00382DF7" w:rsidRDefault="00382DF7" w:rsidP="0093575D">
      <w:pPr>
        <w:pStyle w:val="Textocomentario"/>
      </w:pPr>
      <w:r>
        <w:rPr>
          <w:rStyle w:val="Refdecomentario"/>
        </w:rPr>
        <w:annotationRef/>
      </w:r>
      <w:r>
        <w:t xml:space="preserve">Simons, A. M. (2011). Modes of response to environmental change and the elusive empirical evidence for bet hedging. </w:t>
      </w:r>
      <w:r>
        <w:rPr>
          <w:i/>
          <w:iCs/>
        </w:rPr>
        <w:t>Proceedings of</w:t>
      </w:r>
      <w:r>
        <w:t xml:space="preserve"> </w:t>
      </w:r>
      <w:r>
        <w:rPr>
          <w:i/>
          <w:iCs/>
        </w:rPr>
        <w:t>the Royal Society B: Biological Sciences</w:t>
      </w:r>
      <w:r>
        <w:t xml:space="preserve">, </w:t>
      </w:r>
      <w:r>
        <w:rPr>
          <w:i/>
          <w:iCs/>
        </w:rPr>
        <w:t>278</w:t>
      </w:r>
      <w:r>
        <w:t>, 1601–1609. https://doi.</w:t>
      </w:r>
    </w:p>
    <w:p w14:paraId="02B9B4E4" w14:textId="77777777" w:rsidR="00382DF7" w:rsidRPr="00FF79B3" w:rsidRDefault="00382DF7" w:rsidP="0093575D">
      <w:pPr>
        <w:pStyle w:val="Textocomentario"/>
        <w:rPr>
          <w:lang w:val="es-ES"/>
        </w:rPr>
      </w:pPr>
      <w:r w:rsidRPr="00FF79B3">
        <w:rPr>
          <w:lang w:val="es-ES"/>
        </w:rPr>
        <w:t>org/10.1098/rspb.2011.0176</w:t>
      </w:r>
    </w:p>
  </w:comment>
  <w:comment w:id="627" w:author="CLARA ESPINOSA DEL ALBA" w:date="2023-10-06T10:41:00Z" w:initials="CE">
    <w:p w14:paraId="79F939AE" w14:textId="77777777" w:rsidR="00382DF7" w:rsidRDefault="00382DF7" w:rsidP="0093575D">
      <w:pPr>
        <w:pStyle w:val="Textocomentario"/>
      </w:pPr>
      <w:r>
        <w:rPr>
          <w:rStyle w:val="Refdecomentario"/>
        </w:rPr>
        <w:annotationRef/>
      </w:r>
      <w:r w:rsidRPr="00FF79B3">
        <w:rPr>
          <w:lang w:val="es-ES"/>
        </w:rPr>
        <w:t xml:space="preserve">Venable, D. L. (2007). </w:t>
      </w:r>
      <w:r>
        <w:t xml:space="preserve">Bet hedging in a guild of desert annuals. </w:t>
      </w:r>
      <w:r>
        <w:rPr>
          <w:i/>
          <w:iCs/>
        </w:rPr>
        <w:t>Ecology</w:t>
      </w:r>
      <w:r>
        <w:t xml:space="preserve">, </w:t>
      </w:r>
      <w:r>
        <w:rPr>
          <w:i/>
          <w:iCs/>
        </w:rPr>
        <w:t>88</w:t>
      </w:r>
      <w:r>
        <w:t>, 1086–1090. https://doi.org/10.1890/06-1495</w:t>
      </w:r>
    </w:p>
  </w:comment>
  <w:comment w:id="558" w:author="EDUARDO FERNANDEZ PASCUAL" w:date="2024-01-17T12:28:00Z" w:initials="EF">
    <w:p w14:paraId="2C6A9B6E" w14:textId="77777777" w:rsidR="00FA484A" w:rsidRDefault="00FA484A" w:rsidP="00FA484A">
      <w:pPr>
        <w:pStyle w:val="Textocomentario"/>
      </w:pPr>
      <w:r>
        <w:rPr>
          <w:rStyle w:val="Refdecomentario"/>
        </w:rPr>
        <w:annotationRef/>
      </w:r>
      <w:r>
        <w:t>No creo que sea una adaptación sino una limitacion fisica. Cuanto menor water potential, más difícil (y mas lento) es la entrada de agua en la semilla, y por tanto el proceso fisiologico va mas despacio.</w:t>
      </w:r>
    </w:p>
  </w:comment>
  <w:comment w:id="639" w:author="CLARA ESPINOSA DEL ALBA" w:date="2023-10-05T16:47:00Z" w:initials="CE">
    <w:p w14:paraId="48E29E4A" w14:textId="2622C3A9" w:rsidR="00382DF7" w:rsidRDefault="00382DF7" w:rsidP="00B60C32">
      <w:pPr>
        <w:pStyle w:val="Textocomentario"/>
      </w:pPr>
      <w:r>
        <w:rPr>
          <w:rStyle w:val="Refdecomentario"/>
        </w:rPr>
        <w:annotationRef/>
      </w:r>
      <w:r>
        <w:t>Evans and Dennehy 2005. Germ banking: bet-hedging and variable release from egg andseeddormancy. The Quarterly review of biology 80, 431-451</w:t>
      </w:r>
    </w:p>
  </w:comment>
  <w:comment w:id="643" w:author="CLARA ESPINOSA DEL ALBA" w:date="2023-10-05T16:48:00Z" w:initials="CE">
    <w:p w14:paraId="38DF5A9E" w14:textId="77777777" w:rsidR="00382DF7" w:rsidRDefault="00382DF7" w:rsidP="00B60C32">
      <w:pPr>
        <w:pStyle w:val="Textocomentario"/>
      </w:pPr>
      <w:r>
        <w:rPr>
          <w:rStyle w:val="Refdecomentario"/>
        </w:rPr>
        <w:annotationRef/>
      </w:r>
      <w:r>
        <w:t>Clinal population divergence in an adaptative parental environmental effect that adustseedbanking. New phytologist 214, 1230-1244</w:t>
      </w:r>
    </w:p>
  </w:comment>
  <w:comment w:id="698" w:author="EDUARDO FERNANDEZ PASCUAL" w:date="2024-01-17T12:42:00Z" w:initials="EF">
    <w:p w14:paraId="36BCB7D0" w14:textId="77777777" w:rsidR="00257513" w:rsidRDefault="00257513" w:rsidP="00257513">
      <w:pPr>
        <w:pStyle w:val="Textocomentario"/>
      </w:pPr>
      <w:r>
        <w:rPr>
          <w:rStyle w:val="Refdecomentario"/>
        </w:rPr>
        <w:annotationRef/>
      </w:r>
      <w:r>
        <w:t>Esta frase necesita ser reformulada</w:t>
      </w:r>
    </w:p>
  </w:comment>
  <w:comment w:id="731" w:author="CLARA ESPINOSA DEL ALBA" w:date="2023-12-19T12:39:00Z" w:initials="CEDA">
    <w:p w14:paraId="0EE99B38" w14:textId="005F9284" w:rsidR="00382DF7" w:rsidRDefault="00382DF7" w:rsidP="00663921">
      <w:pPr>
        <w:pStyle w:val="Textocomentario"/>
      </w:pPr>
      <w:r>
        <w:rPr>
          <w:rStyle w:val="Refdecomentario"/>
        </w:rPr>
        <w:annotationRef/>
      </w:r>
      <w:r>
        <w:t>Kinnison, M. T., and N. G. Hairston. 2007. Eco-evolutionary conservation biology: contemporary evolution and the dynamics of persistence.</w:t>
      </w:r>
    </w:p>
    <w:p w14:paraId="32F47176" w14:textId="77777777" w:rsidR="00382DF7" w:rsidRDefault="00382DF7" w:rsidP="00663921">
      <w:pPr>
        <w:pStyle w:val="Textocomentario"/>
      </w:pPr>
      <w:r>
        <w:t xml:space="preserve">Functional Ecology </w:t>
      </w:r>
      <w:r>
        <w:rPr>
          <w:b/>
          <w:bCs/>
        </w:rPr>
        <w:t>21:</w:t>
      </w:r>
      <w:r>
        <w:t>444–454.</w:t>
      </w:r>
    </w:p>
  </w:comment>
  <w:comment w:id="734" w:author="CLARA ESPINOSA DEL ALBA" w:date="2023-12-19T12:45:00Z" w:initials="CEDA">
    <w:p w14:paraId="4B66D20E" w14:textId="77777777" w:rsidR="00382DF7" w:rsidRDefault="00382DF7" w:rsidP="00A0765E">
      <w:pPr>
        <w:pStyle w:val="Textocomentario"/>
      </w:pPr>
      <w:r>
        <w:rPr>
          <w:rStyle w:val="Refdecomentario"/>
        </w:rPr>
        <w:annotationRef/>
      </w:r>
      <w:r>
        <w:t>Potvin, C., and D. Tousignant. 1996. Evolutionary consequences of simulated global change: genetic adaptation or adaptive phenotypic</w:t>
      </w:r>
    </w:p>
    <w:p w14:paraId="42954FBB" w14:textId="77777777" w:rsidR="00382DF7" w:rsidRDefault="00382DF7" w:rsidP="00A0765E">
      <w:pPr>
        <w:pStyle w:val="Textocomentario"/>
      </w:pPr>
      <w:r>
        <w:t xml:space="preserve">plasticity? Oecologia </w:t>
      </w:r>
      <w:r>
        <w:rPr>
          <w:b/>
          <w:bCs/>
        </w:rPr>
        <w:t>108:</w:t>
      </w:r>
      <w:r>
        <w:t>683–693.</w:t>
      </w:r>
    </w:p>
  </w:comment>
  <w:comment w:id="754" w:author="EDUARDO FERNANDEZ PASCUAL" w:date="2024-01-17T12:54:00Z" w:initials="EF">
    <w:p w14:paraId="3EA5BAAE" w14:textId="77777777" w:rsidR="001671B7" w:rsidRDefault="001671B7" w:rsidP="001671B7">
      <w:pPr>
        <w:pStyle w:val="Textocomentario"/>
      </w:pPr>
      <w:r>
        <w:rPr>
          <w:rStyle w:val="Refdecomentario"/>
        </w:rPr>
        <w:annotationRef/>
      </w:r>
      <w:r>
        <w:t>No me convence que hayamos visto esto, y si lo hemos visto se separa un poco de la historia que hemos montado (velocidad, no base water potential). Quizás es mejor que quites la frase y unas la referencia a las 3 anteriores.</w:t>
      </w:r>
    </w:p>
  </w:comment>
  <w:comment w:id="767" w:author="CLARA ESPINOSA DEL ALBA" w:date="2023-10-06T10:12:00Z" w:initials="CE">
    <w:p w14:paraId="36124F86" w14:textId="0F640F8B" w:rsidR="00382DF7" w:rsidRDefault="00382DF7" w:rsidP="0034580C">
      <w:pPr>
        <w:pStyle w:val="Textocomentario"/>
      </w:pPr>
      <w:r>
        <w:rPr>
          <w:rStyle w:val="Refdecomentario"/>
        </w:rPr>
        <w:annotationRef/>
      </w:r>
      <w:r>
        <w:rPr>
          <w:color w:val="000000"/>
        </w:rPr>
        <w:t>Kikuzawa K, Koyama H. 1999. Scaling of soil water</w:t>
      </w:r>
      <w:r>
        <w:t xml:space="preserve"> </w:t>
      </w:r>
      <w:r>
        <w:rPr>
          <w:color w:val="000000"/>
        </w:rPr>
        <w:t>absorption by seeds: an experiment using seed</w:t>
      </w:r>
      <w:r>
        <w:t xml:space="preserve"> </w:t>
      </w:r>
      <w:r>
        <w:rPr>
          <w:color w:val="000000"/>
        </w:rPr>
        <w:t xml:space="preserve">analogues. Seed. </w:t>
      </w:r>
      <w:r>
        <w:rPr>
          <w:i/>
          <w:iCs/>
          <w:color w:val="000000"/>
        </w:rPr>
        <w:t xml:space="preserve">Science Research </w:t>
      </w:r>
      <w:r>
        <w:rPr>
          <w:b/>
          <w:bCs/>
          <w:color w:val="000000"/>
        </w:rPr>
        <w:t>9</w:t>
      </w:r>
      <w:r>
        <w:rPr>
          <w:color w:val="000000"/>
        </w:rPr>
        <w:t>: 171-178. DOI:</w:t>
      </w:r>
    </w:p>
    <w:p w14:paraId="0DF484D8" w14:textId="77777777" w:rsidR="00382DF7" w:rsidRDefault="00382DF7" w:rsidP="0034580C">
      <w:pPr>
        <w:pStyle w:val="Textocomentario"/>
      </w:pPr>
      <w:r>
        <w:rPr>
          <w:color w:val="0000FF"/>
        </w:rPr>
        <w:t>https://doi.org/10.1017/S0960258599000197</w:t>
      </w:r>
    </w:p>
  </w:comment>
  <w:comment w:id="768" w:author="CLARA ESPINOSA DEL ALBA" w:date="2023-10-06T10:12:00Z" w:initials="CE">
    <w:p w14:paraId="3F0937C5" w14:textId="434C3AEB" w:rsidR="00382DF7" w:rsidRDefault="00382DF7" w:rsidP="0034580C">
      <w:pPr>
        <w:pStyle w:val="Textocomentario"/>
      </w:pPr>
      <w:r>
        <w:rPr>
          <w:rStyle w:val="Refdecomentario"/>
        </w:rPr>
        <w:annotationRef/>
      </w:r>
      <w:r>
        <w:rPr>
          <w:color w:val="000000"/>
        </w:rPr>
        <w:t>Merino-Martín L, Courtauld C, Commander L, Turner S,</w:t>
      </w:r>
      <w:r>
        <w:t xml:space="preserve"> </w:t>
      </w:r>
      <w:r>
        <w:rPr>
          <w:color w:val="000000"/>
        </w:rPr>
        <w:t>Lewandrowski W, Stevens J. 2017. Interactions between</w:t>
      </w:r>
      <w:r>
        <w:t xml:space="preserve"> see</w:t>
      </w:r>
      <w:r>
        <w:rPr>
          <w:color w:val="000000"/>
        </w:rPr>
        <w:t>d functional traits and burial depth regulate</w:t>
      </w:r>
      <w:r>
        <w:t xml:space="preserve"> </w:t>
      </w:r>
      <w:r>
        <w:rPr>
          <w:color w:val="000000"/>
        </w:rPr>
        <w:t>germination and seedling emergence under water stress</w:t>
      </w:r>
      <w:r>
        <w:t xml:space="preserve"> </w:t>
      </w:r>
      <w:r>
        <w:rPr>
          <w:color w:val="000000"/>
        </w:rPr>
        <w:t xml:space="preserve">in species from semi-arid environments. </w:t>
      </w:r>
      <w:r>
        <w:rPr>
          <w:i/>
          <w:iCs/>
          <w:color w:val="000000"/>
        </w:rPr>
        <w:t>Journal of Arid</w:t>
      </w:r>
      <w:r>
        <w:t xml:space="preserve"> </w:t>
      </w:r>
      <w:r>
        <w:rPr>
          <w:i/>
          <w:iCs/>
          <w:color w:val="000000"/>
        </w:rPr>
        <w:t xml:space="preserve">Environments </w:t>
      </w:r>
      <w:r>
        <w:rPr>
          <w:b/>
          <w:bCs/>
          <w:color w:val="000000"/>
        </w:rPr>
        <w:t>147</w:t>
      </w:r>
      <w:r>
        <w:rPr>
          <w:color w:val="000000"/>
        </w:rPr>
        <w:t xml:space="preserve">: 25-33. DOI: </w:t>
      </w:r>
      <w:r>
        <w:rPr>
          <w:color w:val="0000FF"/>
        </w:rPr>
        <w:t>https://doi.org/10.1016/</w:t>
      </w:r>
    </w:p>
    <w:p w14:paraId="1E268F6E" w14:textId="77777777" w:rsidR="00382DF7" w:rsidRDefault="00382DF7" w:rsidP="0034580C">
      <w:pPr>
        <w:pStyle w:val="Textocomentario"/>
      </w:pPr>
      <w:r>
        <w:rPr>
          <w:color w:val="0000FF"/>
        </w:rPr>
        <w:t>j.jaridenv.2017.07.018</w:t>
      </w:r>
    </w:p>
  </w:comment>
  <w:comment w:id="771" w:author="CLARA ESPINOSA DEL ALBA" w:date="2023-10-06T10:12:00Z" w:initials="CE">
    <w:p w14:paraId="519B6AA3" w14:textId="18E23469" w:rsidR="00382DF7" w:rsidRDefault="00382DF7" w:rsidP="0034580C">
      <w:pPr>
        <w:pStyle w:val="Textocomentario"/>
      </w:pPr>
      <w:r>
        <w:rPr>
          <w:rStyle w:val="Refdecomentario"/>
        </w:rPr>
        <w:annotationRef/>
      </w:r>
      <w:r>
        <w:rPr>
          <w:color w:val="000000"/>
        </w:rPr>
        <w:t>Kidson R, Westoby M. 2000. Seed mass and seedling</w:t>
      </w:r>
      <w:r>
        <w:t xml:space="preserve"> </w:t>
      </w:r>
      <w:r>
        <w:rPr>
          <w:color w:val="000000"/>
        </w:rPr>
        <w:t>dimensions in relation to seedling establishment.</w:t>
      </w:r>
      <w:r>
        <w:t xml:space="preserve"> </w:t>
      </w:r>
      <w:r>
        <w:rPr>
          <w:i/>
          <w:iCs/>
          <w:color w:val="000000"/>
        </w:rPr>
        <w:t xml:space="preserve">Oecologia </w:t>
      </w:r>
      <w:r>
        <w:rPr>
          <w:b/>
          <w:bCs/>
          <w:color w:val="000000"/>
        </w:rPr>
        <w:t>125</w:t>
      </w:r>
      <w:r>
        <w:rPr>
          <w:color w:val="000000"/>
        </w:rPr>
        <w:t xml:space="preserve">: 11-17. DOI: </w:t>
      </w:r>
      <w:r>
        <w:rPr>
          <w:color w:val="0000FF"/>
        </w:rPr>
        <w:t>https://doi.org/10.1007/PL</w:t>
      </w:r>
    </w:p>
    <w:p w14:paraId="5F69DE7D" w14:textId="77777777" w:rsidR="00382DF7" w:rsidRDefault="00382DF7" w:rsidP="0034580C">
      <w:pPr>
        <w:pStyle w:val="Textocomentario"/>
      </w:pPr>
      <w:r>
        <w:rPr>
          <w:color w:val="0000FF"/>
        </w:rPr>
        <w:t>00008882</w:t>
      </w:r>
    </w:p>
  </w:comment>
  <w:comment w:id="778" w:author="CLARA ESPINOSA DEL ALBA" w:date="2023-10-06T10:12:00Z" w:initials="CE">
    <w:p w14:paraId="4E5EAC85" w14:textId="77777777" w:rsidR="00382DF7" w:rsidRDefault="00382DF7" w:rsidP="0034580C">
      <w:pPr>
        <w:pStyle w:val="Textocomentario"/>
      </w:pPr>
      <w:r>
        <w:rPr>
          <w:rStyle w:val="Refdecomentario"/>
        </w:rPr>
        <w:annotationRef/>
      </w:r>
      <w:r>
        <w:rPr>
          <w:color w:val="000000"/>
        </w:rPr>
        <w:t>Kidson R, Westoby M. 2000.seedmass and seedling</w:t>
      </w:r>
      <w:r>
        <w:t xml:space="preserve"> </w:t>
      </w:r>
      <w:r>
        <w:rPr>
          <w:color w:val="000000"/>
        </w:rPr>
        <w:t>dimensions in relation to seedling establishment.</w:t>
      </w:r>
      <w:r>
        <w:t xml:space="preserve"> </w:t>
      </w:r>
      <w:r>
        <w:rPr>
          <w:i/>
          <w:iCs/>
          <w:color w:val="000000"/>
        </w:rPr>
        <w:t xml:space="preserve">Oecologia </w:t>
      </w:r>
      <w:r>
        <w:rPr>
          <w:b/>
          <w:bCs/>
          <w:color w:val="000000"/>
        </w:rPr>
        <w:t>125</w:t>
      </w:r>
      <w:r>
        <w:rPr>
          <w:color w:val="000000"/>
        </w:rPr>
        <w:t xml:space="preserve">: 11-17. DOI: </w:t>
      </w:r>
      <w:r>
        <w:rPr>
          <w:color w:val="0000FF"/>
        </w:rPr>
        <w:t>https://doi.org/10.1007/PL</w:t>
      </w:r>
    </w:p>
    <w:p w14:paraId="004E4951" w14:textId="77777777" w:rsidR="00382DF7" w:rsidRDefault="00382DF7" w:rsidP="0034580C">
      <w:pPr>
        <w:pStyle w:val="Textocomentario"/>
      </w:pPr>
      <w:r>
        <w:rPr>
          <w:color w:val="0000FF"/>
        </w:rPr>
        <w:t>00008882</w:t>
      </w:r>
    </w:p>
  </w:comment>
  <w:comment w:id="899" w:author="EDUARDO FERNANDEZ PASCUAL" w:date="2024-01-17T13:31:00Z" w:initials="EF">
    <w:p w14:paraId="2D31A066" w14:textId="77777777" w:rsidR="00CF6BA0" w:rsidRDefault="007027AC" w:rsidP="00CF6BA0">
      <w:pPr>
        <w:pStyle w:val="Textocomentario"/>
      </w:pPr>
      <w:r>
        <w:rPr>
          <w:rStyle w:val="Refdecomentario"/>
        </w:rPr>
        <w:annotationRef/>
      </w:r>
      <w:r w:rsidR="00CF6BA0">
        <w:t>Los nombres de las cumbres pueden hacerse más pequeños.</w:t>
      </w:r>
    </w:p>
  </w:comment>
  <w:comment w:id="905" w:author="EDUARDO FERNANDEZ PASCUAL" w:date="2024-01-17T13:24:00Z" w:initials="EF">
    <w:p w14:paraId="0F66D102" w14:textId="1604D59F" w:rsidR="004947F5" w:rsidRDefault="004947F5" w:rsidP="004947F5">
      <w:pPr>
        <w:pStyle w:val="Textocomentario"/>
      </w:pPr>
      <w:r>
        <w:rPr>
          <w:rStyle w:val="Refdecomentario"/>
        </w:rPr>
        <w:annotationRef/>
      </w:r>
      <w:r>
        <w:t>Rombo?</w:t>
      </w:r>
    </w:p>
  </w:comment>
  <w:comment w:id="925" w:author="EDUARDO FERNANDEZ PASCUAL" w:date="2024-01-17T13:32:00Z" w:initials="EF">
    <w:p w14:paraId="22D3374B" w14:textId="77777777" w:rsidR="00675A18" w:rsidRDefault="00675A18" w:rsidP="00675A18">
      <w:pPr>
        <w:pStyle w:val="Textocomentario"/>
      </w:pPr>
      <w:r>
        <w:rPr>
          <w:rStyle w:val="Refdecomentario"/>
        </w:rPr>
        <w:annotationRef/>
      </w:r>
      <w:r>
        <w:t>Intenta hacer mas grandes los textos para que se vean bien al 100% de zoom. En general, intenta que todos los textos de todas las figuras tengan un mismo tamaño, tipo de letra, sin negrita, etc.</w:t>
      </w:r>
    </w:p>
  </w:comment>
  <w:comment w:id="948" w:author="EDUARDO FERNANDEZ PASCUAL" w:date="2024-01-17T13:27:00Z" w:initials="EF">
    <w:p w14:paraId="2C3C292B" w14:textId="4A7809DC" w:rsidR="008E179A" w:rsidRDefault="008E179A" w:rsidP="008E179A">
      <w:pPr>
        <w:pStyle w:val="Textocomentario"/>
      </w:pPr>
      <w:r>
        <w:rPr>
          <w:rStyle w:val="Refdecomentario"/>
        </w:rPr>
        <w:annotationRef/>
      </w:r>
      <w:r>
        <w:t>?</w:t>
      </w:r>
    </w:p>
  </w:comment>
  <w:comment w:id="993" w:author="EDUARDO FERNANDEZ PASCUAL" w:date="2024-01-17T13:33:00Z" w:initials="EF">
    <w:p w14:paraId="3B6345F2" w14:textId="77777777" w:rsidR="006B185A" w:rsidRDefault="00675A18" w:rsidP="006B185A">
      <w:pPr>
        <w:pStyle w:val="Textocomentario"/>
      </w:pPr>
      <w:r>
        <w:rPr>
          <w:rStyle w:val="Refdecomentario"/>
        </w:rPr>
        <w:annotationRef/>
      </w:r>
      <w:r w:rsidR="006B185A">
        <w:t>Homogeneizar tamaño letra etc con otras figuras. Los títulos de los graficos mas pequeños. Puede reducirse la altura de las figuras, sobre todo la de la B.</w:t>
      </w:r>
    </w:p>
  </w:comment>
  <w:comment w:id="1013" w:author="EDUARDO FERNANDEZ PASCUAL" w:date="2024-01-17T13:37:00Z" w:initials="EF">
    <w:p w14:paraId="55322C0A" w14:textId="77777777" w:rsidR="006B185A" w:rsidRDefault="00BF5F52" w:rsidP="006B185A">
      <w:pPr>
        <w:pStyle w:val="Textocomentario"/>
      </w:pPr>
      <w:r>
        <w:rPr>
          <w:rStyle w:val="Refdecomentario"/>
        </w:rPr>
        <w:annotationRef/>
      </w:r>
      <w:r w:rsidR="006B185A">
        <w:t>Homogeneizar tamaño letra etc con otras figuras. Los títulos de los graficos mas pequeños. Puede reducirse la altura de la figura.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1CF6183" w15:done="0"/>
  <w15:commentEx w15:paraId="04B6B1D9" w15:done="0"/>
  <w15:commentEx w15:paraId="2A6227A8" w15:done="0"/>
  <w15:commentEx w15:paraId="2A4CF29D" w15:done="0"/>
  <w15:commentEx w15:paraId="1F65EDE7" w15:done="0"/>
  <w15:commentEx w15:paraId="1074D198" w15:done="0"/>
  <w15:commentEx w15:paraId="299E3F8B" w15:done="0"/>
  <w15:commentEx w15:paraId="6843C9E8" w15:done="0"/>
  <w15:commentEx w15:paraId="28BB5585" w15:done="0"/>
  <w15:commentEx w15:paraId="77FDE94C" w15:done="0"/>
  <w15:commentEx w15:paraId="02066EAF" w15:done="0"/>
  <w15:commentEx w15:paraId="27C933C3" w15:done="0"/>
  <w15:commentEx w15:paraId="1E7FFFA6" w15:done="0"/>
  <w15:commentEx w15:paraId="47FDF2F0" w15:done="0"/>
  <w15:commentEx w15:paraId="3F2C3C4E" w15:done="0"/>
  <w15:commentEx w15:paraId="0C1776F5" w15:done="0"/>
  <w15:commentEx w15:paraId="57B70399" w15:done="0"/>
  <w15:commentEx w15:paraId="22F55AB2" w15:paraIdParent="57B70399" w15:done="0"/>
  <w15:commentEx w15:paraId="014065C9" w15:done="0"/>
  <w15:commentEx w15:paraId="160222CF" w15:done="0"/>
  <w15:commentEx w15:paraId="6B0AC878" w15:done="1"/>
  <w15:commentEx w15:paraId="5BFBE750" w15:done="0"/>
  <w15:commentEx w15:paraId="3CB664A6" w15:done="0"/>
  <w15:commentEx w15:paraId="56F63386" w15:done="0"/>
  <w15:commentEx w15:paraId="5D3C1C28" w15:done="0"/>
  <w15:commentEx w15:paraId="1D5953D5" w15:paraIdParent="5D3C1C28" w15:done="0"/>
  <w15:commentEx w15:paraId="4209EE2C" w15:done="0"/>
  <w15:commentEx w15:paraId="664C56A5" w15:done="0"/>
  <w15:commentEx w15:paraId="0D497FF7" w15:done="0"/>
  <w15:commentEx w15:paraId="099D8A45" w15:done="0"/>
  <w15:commentEx w15:paraId="1E63FBB5" w15:done="1"/>
  <w15:commentEx w15:paraId="3762F672" w15:done="1"/>
  <w15:commentEx w15:paraId="7555C2D7" w15:done="0"/>
  <w15:commentEx w15:paraId="2EF4F3AF" w15:done="0"/>
  <w15:commentEx w15:paraId="7B024383" w15:done="0"/>
  <w15:commentEx w15:paraId="68D270B5" w15:done="0"/>
  <w15:commentEx w15:paraId="744714EE" w15:paraIdParent="68D270B5" w15:done="0"/>
  <w15:commentEx w15:paraId="268ADE62" w15:done="0"/>
  <w15:commentEx w15:paraId="4DC8CAD0" w15:paraIdParent="268ADE62" w15:done="0"/>
  <w15:commentEx w15:paraId="71837308" w15:done="1"/>
  <w15:commentEx w15:paraId="4E84C1BB" w15:done="1"/>
  <w15:commentEx w15:paraId="16CDF9EE" w15:done="0"/>
  <w15:commentEx w15:paraId="25A85118" w15:paraIdParent="16CDF9EE" w15:done="0"/>
  <w15:commentEx w15:paraId="49F877D0" w15:done="1"/>
  <w15:commentEx w15:paraId="62B0BE8D" w15:done="0"/>
  <w15:commentEx w15:paraId="6A047774" w15:done="0"/>
  <w15:commentEx w15:paraId="108CD457" w15:done="0"/>
  <w15:commentEx w15:paraId="5B196E82" w15:done="0"/>
  <w15:commentEx w15:paraId="79B15BC5" w15:done="0"/>
  <w15:commentEx w15:paraId="6849E08A" w15:done="0"/>
  <w15:commentEx w15:paraId="7F351152" w15:done="0"/>
  <w15:commentEx w15:paraId="70D48700" w15:done="0"/>
  <w15:commentEx w15:paraId="142B7D81" w15:done="0"/>
  <w15:commentEx w15:paraId="663977E0" w15:done="0"/>
  <w15:commentEx w15:paraId="02B9B4E4" w15:done="0"/>
  <w15:commentEx w15:paraId="79F939AE" w15:done="0"/>
  <w15:commentEx w15:paraId="2C6A9B6E" w15:done="0"/>
  <w15:commentEx w15:paraId="48E29E4A" w15:done="0"/>
  <w15:commentEx w15:paraId="38DF5A9E" w15:done="0"/>
  <w15:commentEx w15:paraId="36BCB7D0" w15:done="0"/>
  <w15:commentEx w15:paraId="32F47176" w15:done="0"/>
  <w15:commentEx w15:paraId="42954FBB" w15:done="0"/>
  <w15:commentEx w15:paraId="3EA5BAAE" w15:done="0"/>
  <w15:commentEx w15:paraId="0DF484D8" w15:done="0"/>
  <w15:commentEx w15:paraId="1E268F6E" w15:done="0"/>
  <w15:commentEx w15:paraId="5F69DE7D" w15:done="0"/>
  <w15:commentEx w15:paraId="004E4951" w15:done="0"/>
  <w15:commentEx w15:paraId="2D31A066" w15:done="0"/>
  <w15:commentEx w15:paraId="0F66D102" w15:done="0"/>
  <w15:commentEx w15:paraId="22D3374B" w15:done="0"/>
  <w15:commentEx w15:paraId="2C3C292B" w15:done="0"/>
  <w15:commentEx w15:paraId="3B6345F2" w15:done="0"/>
  <w15:commentEx w15:paraId="55322C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E8104BD" w16cex:dateUtc="2024-01-17T11:04:00Z"/>
  <w16cex:commentExtensible w16cex:durableId="04931229" w16cex:dateUtc="2024-01-17T08:01:00Z"/>
  <w16cex:commentExtensible w16cex:durableId="08A7D648" w16cex:dateUtc="2024-01-17T07:59:00Z"/>
  <w16cex:commentExtensible w16cex:durableId="1D529177" w16cex:dateUtc="2024-01-17T09:26:00Z"/>
  <w16cex:commentExtensible w16cex:durableId="314A8333" w16cex:dateUtc="2024-01-17T09:25:00Z"/>
  <w16cex:commentExtensible w16cex:durableId="2354B21C" w16cex:dateUtc="2024-01-17T08:11:00Z"/>
  <w16cex:commentExtensible w16cex:durableId="7A0FA23A" w16cex:dateUtc="2024-01-17T08:11:00Z"/>
  <w16cex:commentExtensible w16cex:durableId="1791A3F5" w16cex:dateUtc="2024-01-17T08:11:00Z"/>
  <w16cex:commentExtensible w16cex:durableId="3EBAE882" w16cex:dateUtc="2024-01-17T08:21:00Z"/>
  <w16cex:commentExtensible w16cex:durableId="77A90BFF" w16cex:dateUtc="2024-01-17T08:26:00Z"/>
  <w16cex:commentExtensible w16cex:durableId="09CE9B83" w16cex:dateUtc="2024-01-17T08:50:00Z"/>
  <w16cex:commentExtensible w16cex:durableId="54B1EBEA" w16cex:dateUtc="2024-01-17T08:49:00Z"/>
  <w16cex:commentExtensible w16cex:durableId="43867CF7" w16cex:dateUtc="2024-01-17T08:30:00Z"/>
  <w16cex:commentExtensible w16cex:durableId="53D33D15" w16cex:dateUtc="2024-01-17T08:35:00Z"/>
  <w16cex:commentExtensible w16cex:durableId="61CBF16A" w16cex:dateUtc="2024-01-17T08:46:00Z"/>
  <w16cex:commentExtensible w16cex:durableId="4AEC0002" w16cex:dateUtc="2024-01-17T08:51:00Z"/>
  <w16cex:commentExtensible w16cex:durableId="14AF63AA" w16cex:dateUtc="2024-01-17T12:38:00Z"/>
  <w16cex:commentExtensible w16cex:durableId="6B8A6FD0" w16cex:dateUtc="2024-01-17T09:20:00Z"/>
  <w16cex:commentExtensible w16cex:durableId="0461A337" w16cex:dateUtc="2024-01-17T12:01:00Z"/>
  <w16cex:commentExtensible w16cex:durableId="7C0DC607" w16cex:dateUtc="2023-12-11T10:01:00Z"/>
  <w16cex:commentExtensible w16cex:durableId="0236E5F1" w16cex:dateUtc="2024-01-17T09:34:00Z"/>
  <w16cex:commentExtensible w16cex:durableId="63CC1F08" w16cex:dateUtc="2024-01-17T09:34:00Z"/>
  <w16cex:commentExtensible w16cex:durableId="796A33A9" w16cex:dateUtc="2024-01-17T09:38:00Z"/>
  <w16cex:commentExtensible w16cex:durableId="38869339" w16cex:dateUtc="2023-12-11T10:17:00Z"/>
  <w16cex:commentExtensible w16cex:durableId="221A9730" w16cex:dateUtc="2024-01-17T12:39:00Z"/>
  <w16cex:commentExtensible w16cex:durableId="4EF9240B" w16cex:dateUtc="2024-01-17T09:39:00Z"/>
  <w16cex:commentExtensible w16cex:durableId="1D2175D8" w16cex:dateUtc="2024-01-17T09:40:00Z"/>
  <w16cex:commentExtensible w16cex:durableId="1C7A2FC7" w16cex:dateUtc="2024-01-17T09:41:00Z"/>
  <w16cex:commentExtensible w16cex:durableId="57911294" w16cex:dateUtc="2024-01-17T09:42:00Z"/>
  <w16cex:commentExtensible w16cex:durableId="2C7AC7D6" w16cex:dateUtc="2023-12-11T10:32:00Z"/>
  <w16cex:commentExtensible w16cex:durableId="104AF4B0" w16cex:dateUtc="2023-12-11T10:34:00Z"/>
  <w16cex:commentExtensible w16cex:durableId="4B571CFE" w16cex:dateUtc="2024-01-17T09:44:00Z"/>
  <w16cex:commentExtensible w16cex:durableId="15626B60" w16cex:dateUtc="2024-01-17T09:44:00Z"/>
  <w16cex:commentExtensible w16cex:durableId="1E61EC0E" w16cex:dateUtc="2024-01-17T09:50:00Z"/>
  <w16cex:commentExtensible w16cex:durableId="5EDF5C58" w16cex:dateUtc="2024-01-17T12:40:00Z"/>
  <w16cex:commentExtensible w16cex:durableId="2C5B6ADF" w16cex:dateUtc="2023-12-11T12:27:00Z"/>
  <w16cex:commentExtensible w16cex:durableId="2FF089B5" w16cex:dateUtc="2023-12-11T13:27:00Z"/>
  <w16cex:commentExtensible w16cex:durableId="2E687375" w16cex:dateUtc="2023-12-14T14:24:00Z"/>
  <w16cex:commentExtensible w16cex:durableId="4B587E61" w16cex:dateUtc="2023-12-14T14:25:00Z"/>
  <w16cex:commentExtensible w16cex:durableId="18EA3CAA" w16cex:dateUtc="2023-12-11T13:29:00Z"/>
  <w16cex:commentExtensible w16cex:durableId="3D113BDE" w16cex:dateUtc="2024-01-17T11:32:00Z"/>
  <w16cex:commentExtensible w16cex:durableId="43EC943C" w16cex:dateUtc="2024-01-17T11:24:00Z"/>
  <w16cex:commentExtensible w16cex:durableId="503085B1" w16cex:dateUtc="2024-01-17T11:24:00Z"/>
  <w16cex:commentExtensible w16cex:durableId="56DE53C1" w16cex:dateUtc="2023-10-05T14:47:00Z"/>
  <w16cex:commentExtensible w16cex:durableId="6C26E2FE" w16cex:dateUtc="2023-10-05T14:48:00Z"/>
  <w16cex:commentExtensible w16cex:durableId="5468734F" w16cex:dateUtc="2023-10-06T08:12:00Z"/>
  <w16cex:commentExtensible w16cex:durableId="63A129DC" w16cex:dateUtc="2023-10-06T08:12:00Z"/>
  <w16cex:commentExtensible w16cex:durableId="56BE6EDE" w16cex:dateUtc="2023-10-06T08:12:00Z"/>
  <w16cex:commentExtensible w16cex:durableId="1A463F23" w16cex:dateUtc="2023-10-06T08:12:00Z"/>
  <w16cex:commentExtensible w16cex:durableId="5CFCFA6D" w16cex:dateUtc="2023-10-05T14:46:00Z"/>
  <w16cex:commentExtensible w16cex:durableId="4FE110B4" w16cex:dateUtc="2023-10-06T08:41:00Z"/>
  <w16cex:commentExtensible w16cex:durableId="0978515D" w16cex:dateUtc="2023-10-06T08:41:00Z"/>
  <w16cex:commentExtensible w16cex:durableId="5017B6F1" w16cex:dateUtc="2024-01-17T11:28:00Z"/>
  <w16cex:commentExtensible w16cex:durableId="6F1AFE16" w16cex:dateUtc="2023-10-05T14:47:00Z"/>
  <w16cex:commentExtensible w16cex:durableId="17097058" w16cex:dateUtc="2023-10-05T14:48:00Z"/>
  <w16cex:commentExtensible w16cex:durableId="2602BD43" w16cex:dateUtc="2024-01-17T11:42:00Z"/>
  <w16cex:commentExtensible w16cex:durableId="670806D2" w16cex:dateUtc="2023-12-19T11:39:00Z"/>
  <w16cex:commentExtensible w16cex:durableId="55AE258F" w16cex:dateUtc="2023-12-19T11:45:00Z"/>
  <w16cex:commentExtensible w16cex:durableId="28F30021" w16cex:dateUtc="2024-01-17T11:54:00Z"/>
  <w16cex:commentExtensible w16cex:durableId="02A8BEB3" w16cex:dateUtc="2023-10-06T08:12:00Z"/>
  <w16cex:commentExtensible w16cex:durableId="6359D27E" w16cex:dateUtc="2023-10-06T08:12:00Z"/>
  <w16cex:commentExtensible w16cex:durableId="2206631A" w16cex:dateUtc="2023-10-06T08:12:00Z"/>
  <w16cex:commentExtensible w16cex:durableId="5E53DBA0" w16cex:dateUtc="2023-10-06T08:12:00Z"/>
  <w16cex:commentExtensible w16cex:durableId="1CA2C5EB" w16cex:dateUtc="2024-01-17T12:31:00Z"/>
  <w16cex:commentExtensible w16cex:durableId="67B18974" w16cex:dateUtc="2024-01-17T12:24:00Z"/>
  <w16cex:commentExtensible w16cex:durableId="1308B8AD" w16cex:dateUtc="2024-01-17T12:32:00Z"/>
  <w16cex:commentExtensible w16cex:durableId="06B02BEC" w16cex:dateUtc="2024-01-17T12:27:00Z"/>
  <w16cex:commentExtensible w16cex:durableId="527BBDF9" w16cex:dateUtc="2024-01-17T12:33:00Z"/>
  <w16cex:commentExtensible w16cex:durableId="762AC804" w16cex:dateUtc="2024-01-17T12: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1CF6183" w16cid:durableId="5E8104BD"/>
  <w16cid:commentId w16cid:paraId="04B6B1D9" w16cid:durableId="04931229"/>
  <w16cid:commentId w16cid:paraId="2A6227A8" w16cid:durableId="08A7D648"/>
  <w16cid:commentId w16cid:paraId="2A4CF29D" w16cid:durableId="1D529177"/>
  <w16cid:commentId w16cid:paraId="1F65EDE7" w16cid:durableId="314A8333"/>
  <w16cid:commentId w16cid:paraId="1074D198" w16cid:durableId="2354B21C"/>
  <w16cid:commentId w16cid:paraId="299E3F8B" w16cid:durableId="7A0FA23A"/>
  <w16cid:commentId w16cid:paraId="6843C9E8" w16cid:durableId="1791A3F5"/>
  <w16cid:commentId w16cid:paraId="28BB5585" w16cid:durableId="3EBAE882"/>
  <w16cid:commentId w16cid:paraId="77FDE94C" w16cid:durableId="77A90BFF"/>
  <w16cid:commentId w16cid:paraId="02066EAF" w16cid:durableId="09CE9B83"/>
  <w16cid:commentId w16cid:paraId="27C933C3" w16cid:durableId="54B1EBEA"/>
  <w16cid:commentId w16cid:paraId="1E7FFFA6" w16cid:durableId="43867CF7"/>
  <w16cid:commentId w16cid:paraId="47FDF2F0" w16cid:durableId="53D33D15"/>
  <w16cid:commentId w16cid:paraId="3F2C3C4E" w16cid:durableId="61CBF16A"/>
  <w16cid:commentId w16cid:paraId="0C1776F5" w16cid:durableId="4AEC0002"/>
  <w16cid:commentId w16cid:paraId="57B70399" w16cid:durableId="1E73D03C"/>
  <w16cid:commentId w16cid:paraId="22F55AB2" w16cid:durableId="14AF63AA"/>
  <w16cid:commentId w16cid:paraId="014065C9" w16cid:durableId="6B8A6FD0"/>
  <w16cid:commentId w16cid:paraId="160222CF" w16cid:durableId="0461A337"/>
  <w16cid:commentId w16cid:paraId="6B0AC878" w16cid:durableId="7C0DC607"/>
  <w16cid:commentId w16cid:paraId="5BFBE750" w16cid:durableId="0236E5F1"/>
  <w16cid:commentId w16cid:paraId="3CB664A6" w16cid:durableId="63CC1F08"/>
  <w16cid:commentId w16cid:paraId="56F63386" w16cid:durableId="796A33A9"/>
  <w16cid:commentId w16cid:paraId="5D3C1C28" w16cid:durableId="38869339"/>
  <w16cid:commentId w16cid:paraId="1D5953D5" w16cid:durableId="221A9730"/>
  <w16cid:commentId w16cid:paraId="4209EE2C" w16cid:durableId="4EF9240B"/>
  <w16cid:commentId w16cid:paraId="664C56A5" w16cid:durableId="1D2175D8"/>
  <w16cid:commentId w16cid:paraId="0D497FF7" w16cid:durableId="1C7A2FC7"/>
  <w16cid:commentId w16cid:paraId="099D8A45" w16cid:durableId="57911294"/>
  <w16cid:commentId w16cid:paraId="1E63FBB5" w16cid:durableId="2C7AC7D6"/>
  <w16cid:commentId w16cid:paraId="3762F672" w16cid:durableId="104AF4B0"/>
  <w16cid:commentId w16cid:paraId="7555C2D7" w16cid:durableId="4B571CFE"/>
  <w16cid:commentId w16cid:paraId="2EF4F3AF" w16cid:durableId="15626B60"/>
  <w16cid:commentId w16cid:paraId="7B024383" w16cid:durableId="1E61EC0E"/>
  <w16cid:commentId w16cid:paraId="68D270B5" w16cid:durableId="44504EDF"/>
  <w16cid:commentId w16cid:paraId="744714EE" w16cid:durableId="5EDF5C58"/>
  <w16cid:commentId w16cid:paraId="268ADE62" w16cid:durableId="2C5B6ADF"/>
  <w16cid:commentId w16cid:paraId="4DC8CAD0" w16cid:durableId="0A3A3191"/>
  <w16cid:commentId w16cid:paraId="71837308" w16cid:durableId="177193FF"/>
  <w16cid:commentId w16cid:paraId="4E84C1BB" w16cid:durableId="2FF089B5"/>
  <w16cid:commentId w16cid:paraId="16CDF9EE" w16cid:durableId="2E687375"/>
  <w16cid:commentId w16cid:paraId="25A85118" w16cid:durableId="4B587E61"/>
  <w16cid:commentId w16cid:paraId="49F877D0" w16cid:durableId="18EA3CAA"/>
  <w16cid:commentId w16cid:paraId="62B0BE8D" w16cid:durableId="3D113BDE"/>
  <w16cid:commentId w16cid:paraId="6A047774" w16cid:durableId="43EC943C"/>
  <w16cid:commentId w16cid:paraId="108CD457" w16cid:durableId="503085B1"/>
  <w16cid:commentId w16cid:paraId="5B196E82" w16cid:durableId="56DE53C1"/>
  <w16cid:commentId w16cid:paraId="79B15BC5" w16cid:durableId="6C26E2FE"/>
  <w16cid:commentId w16cid:paraId="6849E08A" w16cid:durableId="5468734F"/>
  <w16cid:commentId w16cid:paraId="7F351152" w16cid:durableId="63A129DC"/>
  <w16cid:commentId w16cid:paraId="70D48700" w16cid:durableId="56BE6EDE"/>
  <w16cid:commentId w16cid:paraId="142B7D81" w16cid:durableId="1A463F23"/>
  <w16cid:commentId w16cid:paraId="663977E0" w16cid:durableId="5CFCFA6D"/>
  <w16cid:commentId w16cid:paraId="02B9B4E4" w16cid:durableId="4FE110B4"/>
  <w16cid:commentId w16cid:paraId="79F939AE" w16cid:durableId="0978515D"/>
  <w16cid:commentId w16cid:paraId="2C6A9B6E" w16cid:durableId="5017B6F1"/>
  <w16cid:commentId w16cid:paraId="48E29E4A" w16cid:durableId="6F1AFE16"/>
  <w16cid:commentId w16cid:paraId="38DF5A9E" w16cid:durableId="17097058"/>
  <w16cid:commentId w16cid:paraId="36BCB7D0" w16cid:durableId="2602BD43"/>
  <w16cid:commentId w16cid:paraId="32F47176" w16cid:durableId="670806D2"/>
  <w16cid:commentId w16cid:paraId="42954FBB" w16cid:durableId="55AE258F"/>
  <w16cid:commentId w16cid:paraId="3EA5BAAE" w16cid:durableId="28F30021"/>
  <w16cid:commentId w16cid:paraId="0DF484D8" w16cid:durableId="02A8BEB3"/>
  <w16cid:commentId w16cid:paraId="1E268F6E" w16cid:durableId="6359D27E"/>
  <w16cid:commentId w16cid:paraId="5F69DE7D" w16cid:durableId="2206631A"/>
  <w16cid:commentId w16cid:paraId="004E4951" w16cid:durableId="5E53DBA0"/>
  <w16cid:commentId w16cid:paraId="2D31A066" w16cid:durableId="1CA2C5EB"/>
  <w16cid:commentId w16cid:paraId="0F66D102" w16cid:durableId="67B18974"/>
  <w16cid:commentId w16cid:paraId="22D3374B" w16cid:durableId="1308B8AD"/>
  <w16cid:commentId w16cid:paraId="2C3C292B" w16cid:durableId="06B02BEC"/>
  <w16cid:commentId w16cid:paraId="3B6345F2" w16cid:durableId="527BBDF9"/>
  <w16cid:commentId w16cid:paraId="55322C0A" w16cid:durableId="762AC80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OT596495f2">
    <w:altName w:val="Cambria"/>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2467EB"/>
    <w:multiLevelType w:val="hybridMultilevel"/>
    <w:tmpl w:val="6936DAFE"/>
    <w:lvl w:ilvl="0" w:tplc="4D88C92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65982013">
    <w:abstractNumId w:val="2"/>
  </w:num>
  <w:num w:numId="2" w16cid:durableId="661279337">
    <w:abstractNumId w:val="3"/>
  </w:num>
  <w:num w:numId="3" w16cid:durableId="523790046">
    <w:abstractNumId w:val="1"/>
  </w:num>
  <w:num w:numId="4" w16cid:durableId="1039667416">
    <w:abstractNumId w:val="5"/>
  </w:num>
  <w:num w:numId="5" w16cid:durableId="341511716">
    <w:abstractNumId w:val="0"/>
  </w:num>
  <w:num w:numId="6" w16cid:durableId="13194872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DUARDO FERNANDEZ PASCUAL">
    <w15:presenceInfo w15:providerId="AD" w15:userId="S::fernandezpeduardo@uniovi.es::0e8328ed-56ff-4d0a-9c6e-ed6996099a11"/>
  </w15:person>
  <w15:person w15:author="Cuenta Microsoft">
    <w15:presenceInfo w15:providerId="Windows Live" w15:userId="e18eea43b52b8463"/>
  </w15:person>
  <w15:person w15:author="CLARA ESPINOSA DEL ALBA">
    <w15:presenceInfo w15:providerId="AD" w15:userId="S::espinosaclara@uniovi.es::56b0cbcd-66e9-4a2a-97b1-2aadcbcf63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1119"/>
    <w:rsid w:val="0000337F"/>
    <w:rsid w:val="0000430E"/>
    <w:rsid w:val="0000629B"/>
    <w:rsid w:val="00006EB2"/>
    <w:rsid w:val="00007527"/>
    <w:rsid w:val="00007F66"/>
    <w:rsid w:val="00010E7B"/>
    <w:rsid w:val="00011460"/>
    <w:rsid w:val="00011DEF"/>
    <w:rsid w:val="00012ECC"/>
    <w:rsid w:val="000132FB"/>
    <w:rsid w:val="00014E1D"/>
    <w:rsid w:val="000178E0"/>
    <w:rsid w:val="00021590"/>
    <w:rsid w:val="00022206"/>
    <w:rsid w:val="00022585"/>
    <w:rsid w:val="00023A98"/>
    <w:rsid w:val="00024CAA"/>
    <w:rsid w:val="00026AC9"/>
    <w:rsid w:val="00026FD4"/>
    <w:rsid w:val="0002701B"/>
    <w:rsid w:val="0003127E"/>
    <w:rsid w:val="00031A1A"/>
    <w:rsid w:val="0003269E"/>
    <w:rsid w:val="00033FB8"/>
    <w:rsid w:val="00034C26"/>
    <w:rsid w:val="00035C55"/>
    <w:rsid w:val="00037777"/>
    <w:rsid w:val="00037D72"/>
    <w:rsid w:val="00042E0F"/>
    <w:rsid w:val="00046632"/>
    <w:rsid w:val="00046B3B"/>
    <w:rsid w:val="0004769D"/>
    <w:rsid w:val="0004787B"/>
    <w:rsid w:val="00047993"/>
    <w:rsid w:val="000506EA"/>
    <w:rsid w:val="0005082C"/>
    <w:rsid w:val="000514E6"/>
    <w:rsid w:val="00051E6C"/>
    <w:rsid w:val="00054313"/>
    <w:rsid w:val="00054E4D"/>
    <w:rsid w:val="00056064"/>
    <w:rsid w:val="000569F8"/>
    <w:rsid w:val="000648C1"/>
    <w:rsid w:val="00064DA0"/>
    <w:rsid w:val="00064ED2"/>
    <w:rsid w:val="00066207"/>
    <w:rsid w:val="00066DF7"/>
    <w:rsid w:val="00070AF5"/>
    <w:rsid w:val="000735CF"/>
    <w:rsid w:val="00073FEE"/>
    <w:rsid w:val="00074158"/>
    <w:rsid w:val="000742C5"/>
    <w:rsid w:val="00076700"/>
    <w:rsid w:val="00077F53"/>
    <w:rsid w:val="000807A1"/>
    <w:rsid w:val="000811EF"/>
    <w:rsid w:val="00082D4C"/>
    <w:rsid w:val="00085721"/>
    <w:rsid w:val="00086133"/>
    <w:rsid w:val="00086A08"/>
    <w:rsid w:val="00086BDC"/>
    <w:rsid w:val="00094E89"/>
    <w:rsid w:val="00095CCB"/>
    <w:rsid w:val="00096970"/>
    <w:rsid w:val="00096BF4"/>
    <w:rsid w:val="00097802"/>
    <w:rsid w:val="000A0222"/>
    <w:rsid w:val="000A3A4B"/>
    <w:rsid w:val="000A3CB1"/>
    <w:rsid w:val="000A5090"/>
    <w:rsid w:val="000A5F58"/>
    <w:rsid w:val="000A7F37"/>
    <w:rsid w:val="000B054E"/>
    <w:rsid w:val="000B0612"/>
    <w:rsid w:val="000B0932"/>
    <w:rsid w:val="000B130D"/>
    <w:rsid w:val="000B15C0"/>
    <w:rsid w:val="000B1A2A"/>
    <w:rsid w:val="000B247E"/>
    <w:rsid w:val="000B3B1D"/>
    <w:rsid w:val="000B658C"/>
    <w:rsid w:val="000B7325"/>
    <w:rsid w:val="000C1D5E"/>
    <w:rsid w:val="000C23A4"/>
    <w:rsid w:val="000C3D3B"/>
    <w:rsid w:val="000C427A"/>
    <w:rsid w:val="000C47F0"/>
    <w:rsid w:val="000C773F"/>
    <w:rsid w:val="000D09E5"/>
    <w:rsid w:val="000D11F6"/>
    <w:rsid w:val="000D1B7A"/>
    <w:rsid w:val="000D1FED"/>
    <w:rsid w:val="000D2460"/>
    <w:rsid w:val="000D34CE"/>
    <w:rsid w:val="000D61DA"/>
    <w:rsid w:val="000D64BE"/>
    <w:rsid w:val="000D6C01"/>
    <w:rsid w:val="000E05C6"/>
    <w:rsid w:val="000E0FDD"/>
    <w:rsid w:val="000E14FB"/>
    <w:rsid w:val="000E2295"/>
    <w:rsid w:val="000E48E7"/>
    <w:rsid w:val="000E74C9"/>
    <w:rsid w:val="000E7DEA"/>
    <w:rsid w:val="000F097F"/>
    <w:rsid w:val="000F11C4"/>
    <w:rsid w:val="000F2C9D"/>
    <w:rsid w:val="000F3EDC"/>
    <w:rsid w:val="000F4568"/>
    <w:rsid w:val="000F506B"/>
    <w:rsid w:val="000F5A47"/>
    <w:rsid w:val="000F5C4B"/>
    <w:rsid w:val="000F5E9F"/>
    <w:rsid w:val="000F6852"/>
    <w:rsid w:val="000F771B"/>
    <w:rsid w:val="00100ECB"/>
    <w:rsid w:val="00102943"/>
    <w:rsid w:val="00103812"/>
    <w:rsid w:val="001038A8"/>
    <w:rsid w:val="001040FE"/>
    <w:rsid w:val="00105464"/>
    <w:rsid w:val="001055AD"/>
    <w:rsid w:val="001060FE"/>
    <w:rsid w:val="00110061"/>
    <w:rsid w:val="001119CE"/>
    <w:rsid w:val="00111A1C"/>
    <w:rsid w:val="00111AD5"/>
    <w:rsid w:val="001129AB"/>
    <w:rsid w:val="00113279"/>
    <w:rsid w:val="00113F6B"/>
    <w:rsid w:val="00114352"/>
    <w:rsid w:val="00114B8D"/>
    <w:rsid w:val="00115627"/>
    <w:rsid w:val="001157C6"/>
    <w:rsid w:val="00115B30"/>
    <w:rsid w:val="00115FDD"/>
    <w:rsid w:val="00116C9A"/>
    <w:rsid w:val="00117B97"/>
    <w:rsid w:val="00120EA5"/>
    <w:rsid w:val="00125567"/>
    <w:rsid w:val="00125EEA"/>
    <w:rsid w:val="00125F10"/>
    <w:rsid w:val="00126118"/>
    <w:rsid w:val="001262AD"/>
    <w:rsid w:val="001346D3"/>
    <w:rsid w:val="001348FB"/>
    <w:rsid w:val="0013517A"/>
    <w:rsid w:val="00135BCD"/>
    <w:rsid w:val="00136BD2"/>
    <w:rsid w:val="00136DFB"/>
    <w:rsid w:val="00137268"/>
    <w:rsid w:val="001374DE"/>
    <w:rsid w:val="00141C21"/>
    <w:rsid w:val="00141FD4"/>
    <w:rsid w:val="00143028"/>
    <w:rsid w:val="00143588"/>
    <w:rsid w:val="00144D30"/>
    <w:rsid w:val="001455BE"/>
    <w:rsid w:val="001462E2"/>
    <w:rsid w:val="0014677D"/>
    <w:rsid w:val="00146981"/>
    <w:rsid w:val="00146E21"/>
    <w:rsid w:val="0015139B"/>
    <w:rsid w:val="00151A1C"/>
    <w:rsid w:val="00151CC3"/>
    <w:rsid w:val="0015216C"/>
    <w:rsid w:val="00156250"/>
    <w:rsid w:val="001568DF"/>
    <w:rsid w:val="0016001C"/>
    <w:rsid w:val="00162A03"/>
    <w:rsid w:val="001631D3"/>
    <w:rsid w:val="001637A8"/>
    <w:rsid w:val="00163CB0"/>
    <w:rsid w:val="00164682"/>
    <w:rsid w:val="00165571"/>
    <w:rsid w:val="001671B7"/>
    <w:rsid w:val="0017049C"/>
    <w:rsid w:val="001704A4"/>
    <w:rsid w:val="00171103"/>
    <w:rsid w:val="00171170"/>
    <w:rsid w:val="00172296"/>
    <w:rsid w:val="00173645"/>
    <w:rsid w:val="00173EF7"/>
    <w:rsid w:val="0017435F"/>
    <w:rsid w:val="00174922"/>
    <w:rsid w:val="001754C6"/>
    <w:rsid w:val="00177BE9"/>
    <w:rsid w:val="00180B64"/>
    <w:rsid w:val="00182942"/>
    <w:rsid w:val="001829AF"/>
    <w:rsid w:val="00182B26"/>
    <w:rsid w:val="0018357E"/>
    <w:rsid w:val="00183B60"/>
    <w:rsid w:val="00184562"/>
    <w:rsid w:val="001848E8"/>
    <w:rsid w:val="001849CA"/>
    <w:rsid w:val="00185B4B"/>
    <w:rsid w:val="00185D99"/>
    <w:rsid w:val="00186451"/>
    <w:rsid w:val="00186A01"/>
    <w:rsid w:val="00187601"/>
    <w:rsid w:val="00187F5E"/>
    <w:rsid w:val="00191A40"/>
    <w:rsid w:val="00191F73"/>
    <w:rsid w:val="001925E0"/>
    <w:rsid w:val="001933D9"/>
    <w:rsid w:val="00195E6E"/>
    <w:rsid w:val="00195E8C"/>
    <w:rsid w:val="00196AC6"/>
    <w:rsid w:val="00196B22"/>
    <w:rsid w:val="00196BB5"/>
    <w:rsid w:val="00197142"/>
    <w:rsid w:val="0019742D"/>
    <w:rsid w:val="00197697"/>
    <w:rsid w:val="00197905"/>
    <w:rsid w:val="001A1DA8"/>
    <w:rsid w:val="001A3F11"/>
    <w:rsid w:val="001A43E9"/>
    <w:rsid w:val="001A46BC"/>
    <w:rsid w:val="001A559B"/>
    <w:rsid w:val="001A6DBC"/>
    <w:rsid w:val="001A7075"/>
    <w:rsid w:val="001A76C4"/>
    <w:rsid w:val="001A7A61"/>
    <w:rsid w:val="001A7C0D"/>
    <w:rsid w:val="001B06AC"/>
    <w:rsid w:val="001B1336"/>
    <w:rsid w:val="001B432A"/>
    <w:rsid w:val="001B4E9F"/>
    <w:rsid w:val="001B59CD"/>
    <w:rsid w:val="001B7434"/>
    <w:rsid w:val="001C0D1E"/>
    <w:rsid w:val="001C1BB4"/>
    <w:rsid w:val="001C1DE0"/>
    <w:rsid w:val="001C2D6F"/>
    <w:rsid w:val="001C2F58"/>
    <w:rsid w:val="001C3341"/>
    <w:rsid w:val="001C407B"/>
    <w:rsid w:val="001C4587"/>
    <w:rsid w:val="001C561F"/>
    <w:rsid w:val="001C619C"/>
    <w:rsid w:val="001C65BF"/>
    <w:rsid w:val="001D1743"/>
    <w:rsid w:val="001D2FA0"/>
    <w:rsid w:val="001D4E18"/>
    <w:rsid w:val="001D73D3"/>
    <w:rsid w:val="001D76B4"/>
    <w:rsid w:val="001E23D9"/>
    <w:rsid w:val="001E4B50"/>
    <w:rsid w:val="001E5050"/>
    <w:rsid w:val="001E60FB"/>
    <w:rsid w:val="001E6A2B"/>
    <w:rsid w:val="001E6AED"/>
    <w:rsid w:val="001E6EC9"/>
    <w:rsid w:val="001F0789"/>
    <w:rsid w:val="001F17C1"/>
    <w:rsid w:val="001F1AE2"/>
    <w:rsid w:val="001F2FAE"/>
    <w:rsid w:val="001F3C61"/>
    <w:rsid w:val="001F419F"/>
    <w:rsid w:val="001F4329"/>
    <w:rsid w:val="001F5AE8"/>
    <w:rsid w:val="001F65DF"/>
    <w:rsid w:val="001F6815"/>
    <w:rsid w:val="001F72C4"/>
    <w:rsid w:val="001F7B7F"/>
    <w:rsid w:val="0020204D"/>
    <w:rsid w:val="0020308A"/>
    <w:rsid w:val="002068BC"/>
    <w:rsid w:val="0021025F"/>
    <w:rsid w:val="0021242C"/>
    <w:rsid w:val="002143B7"/>
    <w:rsid w:val="00215C28"/>
    <w:rsid w:val="00216D67"/>
    <w:rsid w:val="00220DBA"/>
    <w:rsid w:val="00221957"/>
    <w:rsid w:val="00221CB1"/>
    <w:rsid w:val="00223348"/>
    <w:rsid w:val="00223436"/>
    <w:rsid w:val="00223746"/>
    <w:rsid w:val="0022389F"/>
    <w:rsid w:val="002243BF"/>
    <w:rsid w:val="00224DA3"/>
    <w:rsid w:val="00226B7F"/>
    <w:rsid w:val="00230FAE"/>
    <w:rsid w:val="00234825"/>
    <w:rsid w:val="00236298"/>
    <w:rsid w:val="00237E9D"/>
    <w:rsid w:val="00237EE6"/>
    <w:rsid w:val="00241824"/>
    <w:rsid w:val="00243540"/>
    <w:rsid w:val="00254429"/>
    <w:rsid w:val="00255CB6"/>
    <w:rsid w:val="00257513"/>
    <w:rsid w:val="00260CAF"/>
    <w:rsid w:val="00264BB4"/>
    <w:rsid w:val="00265928"/>
    <w:rsid w:val="00267E59"/>
    <w:rsid w:val="00270DE4"/>
    <w:rsid w:val="0027123A"/>
    <w:rsid w:val="00272597"/>
    <w:rsid w:val="00274916"/>
    <w:rsid w:val="00274A17"/>
    <w:rsid w:val="00274EB9"/>
    <w:rsid w:val="002759A9"/>
    <w:rsid w:val="00277DD5"/>
    <w:rsid w:val="00280993"/>
    <w:rsid w:val="00280A6F"/>
    <w:rsid w:val="00280FCB"/>
    <w:rsid w:val="00281375"/>
    <w:rsid w:val="002821EB"/>
    <w:rsid w:val="00282C5E"/>
    <w:rsid w:val="00283EC1"/>
    <w:rsid w:val="00283FDE"/>
    <w:rsid w:val="00284374"/>
    <w:rsid w:val="00284FDC"/>
    <w:rsid w:val="00285198"/>
    <w:rsid w:val="002861E0"/>
    <w:rsid w:val="002874A2"/>
    <w:rsid w:val="00290862"/>
    <w:rsid w:val="00291508"/>
    <w:rsid w:val="00291B06"/>
    <w:rsid w:val="0029341A"/>
    <w:rsid w:val="00294832"/>
    <w:rsid w:val="00294834"/>
    <w:rsid w:val="00295FA2"/>
    <w:rsid w:val="00297632"/>
    <w:rsid w:val="00297CF9"/>
    <w:rsid w:val="002A1A53"/>
    <w:rsid w:val="002A4F56"/>
    <w:rsid w:val="002A527B"/>
    <w:rsid w:val="002A7637"/>
    <w:rsid w:val="002A7EB4"/>
    <w:rsid w:val="002B1957"/>
    <w:rsid w:val="002B213D"/>
    <w:rsid w:val="002B2A44"/>
    <w:rsid w:val="002B2A84"/>
    <w:rsid w:val="002B3382"/>
    <w:rsid w:val="002B403F"/>
    <w:rsid w:val="002B4C53"/>
    <w:rsid w:val="002B4D4F"/>
    <w:rsid w:val="002B51AF"/>
    <w:rsid w:val="002B5387"/>
    <w:rsid w:val="002B5425"/>
    <w:rsid w:val="002B599C"/>
    <w:rsid w:val="002B59A0"/>
    <w:rsid w:val="002B66E5"/>
    <w:rsid w:val="002C17D3"/>
    <w:rsid w:val="002C1AD4"/>
    <w:rsid w:val="002C2D0F"/>
    <w:rsid w:val="002C39E4"/>
    <w:rsid w:val="002C4019"/>
    <w:rsid w:val="002C5196"/>
    <w:rsid w:val="002C52AC"/>
    <w:rsid w:val="002C57BD"/>
    <w:rsid w:val="002C7DAB"/>
    <w:rsid w:val="002D07AE"/>
    <w:rsid w:val="002D1DC6"/>
    <w:rsid w:val="002D25CF"/>
    <w:rsid w:val="002D2B32"/>
    <w:rsid w:val="002D418A"/>
    <w:rsid w:val="002D727C"/>
    <w:rsid w:val="002E0924"/>
    <w:rsid w:val="002E2119"/>
    <w:rsid w:val="002E2536"/>
    <w:rsid w:val="002E3082"/>
    <w:rsid w:val="002E4BB1"/>
    <w:rsid w:val="002E557B"/>
    <w:rsid w:val="002E576F"/>
    <w:rsid w:val="002E7139"/>
    <w:rsid w:val="002E777F"/>
    <w:rsid w:val="002F1265"/>
    <w:rsid w:val="002F27BC"/>
    <w:rsid w:val="002F3ECB"/>
    <w:rsid w:val="002F4B59"/>
    <w:rsid w:val="002F4D6D"/>
    <w:rsid w:val="002F6458"/>
    <w:rsid w:val="003000FD"/>
    <w:rsid w:val="00300329"/>
    <w:rsid w:val="00300DFE"/>
    <w:rsid w:val="00303EBB"/>
    <w:rsid w:val="003051ED"/>
    <w:rsid w:val="003054EE"/>
    <w:rsid w:val="00307F82"/>
    <w:rsid w:val="00310127"/>
    <w:rsid w:val="003110BE"/>
    <w:rsid w:val="0031128E"/>
    <w:rsid w:val="00311A0C"/>
    <w:rsid w:val="0031307F"/>
    <w:rsid w:val="003139B8"/>
    <w:rsid w:val="00314871"/>
    <w:rsid w:val="00316C21"/>
    <w:rsid w:val="003204BD"/>
    <w:rsid w:val="00320CCA"/>
    <w:rsid w:val="0032135F"/>
    <w:rsid w:val="003222CB"/>
    <w:rsid w:val="003224FB"/>
    <w:rsid w:val="00323B58"/>
    <w:rsid w:val="00324D6F"/>
    <w:rsid w:val="0032516F"/>
    <w:rsid w:val="00325397"/>
    <w:rsid w:val="003256AE"/>
    <w:rsid w:val="003259D6"/>
    <w:rsid w:val="003269C0"/>
    <w:rsid w:val="00326D2D"/>
    <w:rsid w:val="00331449"/>
    <w:rsid w:val="0033151F"/>
    <w:rsid w:val="00331D5E"/>
    <w:rsid w:val="003321EA"/>
    <w:rsid w:val="00333633"/>
    <w:rsid w:val="00335A78"/>
    <w:rsid w:val="00337C4C"/>
    <w:rsid w:val="00340C50"/>
    <w:rsid w:val="00341252"/>
    <w:rsid w:val="00342420"/>
    <w:rsid w:val="00342986"/>
    <w:rsid w:val="0034399C"/>
    <w:rsid w:val="00343AE5"/>
    <w:rsid w:val="0034580C"/>
    <w:rsid w:val="003460A9"/>
    <w:rsid w:val="00346567"/>
    <w:rsid w:val="0034713E"/>
    <w:rsid w:val="003502A4"/>
    <w:rsid w:val="003517C2"/>
    <w:rsid w:val="00352538"/>
    <w:rsid w:val="003526B0"/>
    <w:rsid w:val="00353628"/>
    <w:rsid w:val="00353AD8"/>
    <w:rsid w:val="00356B00"/>
    <w:rsid w:val="00361028"/>
    <w:rsid w:val="003638F6"/>
    <w:rsid w:val="00363F85"/>
    <w:rsid w:val="003651D8"/>
    <w:rsid w:val="00365379"/>
    <w:rsid w:val="00365485"/>
    <w:rsid w:val="003661CF"/>
    <w:rsid w:val="00367582"/>
    <w:rsid w:val="00372A00"/>
    <w:rsid w:val="003750FE"/>
    <w:rsid w:val="0037582F"/>
    <w:rsid w:val="00376DED"/>
    <w:rsid w:val="003774AC"/>
    <w:rsid w:val="0037766A"/>
    <w:rsid w:val="003807AB"/>
    <w:rsid w:val="0038203D"/>
    <w:rsid w:val="0038254B"/>
    <w:rsid w:val="0038277F"/>
    <w:rsid w:val="00382DF7"/>
    <w:rsid w:val="003845EA"/>
    <w:rsid w:val="00384758"/>
    <w:rsid w:val="00385772"/>
    <w:rsid w:val="00385A25"/>
    <w:rsid w:val="00387ECF"/>
    <w:rsid w:val="0039051E"/>
    <w:rsid w:val="00390960"/>
    <w:rsid w:val="00390BF5"/>
    <w:rsid w:val="0039110E"/>
    <w:rsid w:val="003911E7"/>
    <w:rsid w:val="0039142E"/>
    <w:rsid w:val="00391579"/>
    <w:rsid w:val="00391CB7"/>
    <w:rsid w:val="0039348C"/>
    <w:rsid w:val="00393DE7"/>
    <w:rsid w:val="00394A21"/>
    <w:rsid w:val="00395FB8"/>
    <w:rsid w:val="003961D7"/>
    <w:rsid w:val="00397C12"/>
    <w:rsid w:val="003A0BAC"/>
    <w:rsid w:val="003A298B"/>
    <w:rsid w:val="003A2EA1"/>
    <w:rsid w:val="003A2EE6"/>
    <w:rsid w:val="003A4997"/>
    <w:rsid w:val="003A738A"/>
    <w:rsid w:val="003B23A6"/>
    <w:rsid w:val="003B3572"/>
    <w:rsid w:val="003B3A5B"/>
    <w:rsid w:val="003B3F1F"/>
    <w:rsid w:val="003B4FF3"/>
    <w:rsid w:val="003B5386"/>
    <w:rsid w:val="003C2980"/>
    <w:rsid w:val="003C4097"/>
    <w:rsid w:val="003C6959"/>
    <w:rsid w:val="003C78ED"/>
    <w:rsid w:val="003C7E9D"/>
    <w:rsid w:val="003D08FA"/>
    <w:rsid w:val="003D4F1E"/>
    <w:rsid w:val="003D54E6"/>
    <w:rsid w:val="003D5D8F"/>
    <w:rsid w:val="003D6C32"/>
    <w:rsid w:val="003D7513"/>
    <w:rsid w:val="003D7638"/>
    <w:rsid w:val="003E0A95"/>
    <w:rsid w:val="003E12FD"/>
    <w:rsid w:val="003E5AC1"/>
    <w:rsid w:val="003E5CB0"/>
    <w:rsid w:val="003E757C"/>
    <w:rsid w:val="003F065B"/>
    <w:rsid w:val="003F0903"/>
    <w:rsid w:val="003F0A40"/>
    <w:rsid w:val="003F2A29"/>
    <w:rsid w:val="003F311E"/>
    <w:rsid w:val="003F3467"/>
    <w:rsid w:val="003F41A0"/>
    <w:rsid w:val="003F4A10"/>
    <w:rsid w:val="003F4FCB"/>
    <w:rsid w:val="003F5023"/>
    <w:rsid w:val="003F6D0B"/>
    <w:rsid w:val="004011FF"/>
    <w:rsid w:val="00401551"/>
    <w:rsid w:val="00401DED"/>
    <w:rsid w:val="00401EB1"/>
    <w:rsid w:val="00407BDE"/>
    <w:rsid w:val="00407C07"/>
    <w:rsid w:val="00411431"/>
    <w:rsid w:val="00411B5D"/>
    <w:rsid w:val="0041227D"/>
    <w:rsid w:val="004124FA"/>
    <w:rsid w:val="0041266F"/>
    <w:rsid w:val="00412843"/>
    <w:rsid w:val="00412DDA"/>
    <w:rsid w:val="00412FA8"/>
    <w:rsid w:val="00414D0A"/>
    <w:rsid w:val="00415285"/>
    <w:rsid w:val="004154BA"/>
    <w:rsid w:val="0041612A"/>
    <w:rsid w:val="00416A70"/>
    <w:rsid w:val="00417006"/>
    <w:rsid w:val="00417D2E"/>
    <w:rsid w:val="00420144"/>
    <w:rsid w:val="00420520"/>
    <w:rsid w:val="00420DDE"/>
    <w:rsid w:val="004211BA"/>
    <w:rsid w:val="0042344C"/>
    <w:rsid w:val="00424230"/>
    <w:rsid w:val="0042434E"/>
    <w:rsid w:val="0042467D"/>
    <w:rsid w:val="00426DDC"/>
    <w:rsid w:val="0042715C"/>
    <w:rsid w:val="004325A8"/>
    <w:rsid w:val="004345B0"/>
    <w:rsid w:val="00434A4D"/>
    <w:rsid w:val="00435639"/>
    <w:rsid w:val="004404EB"/>
    <w:rsid w:val="00442BF1"/>
    <w:rsid w:val="004434FC"/>
    <w:rsid w:val="004435D3"/>
    <w:rsid w:val="00443768"/>
    <w:rsid w:val="00445E0A"/>
    <w:rsid w:val="00447157"/>
    <w:rsid w:val="004512FF"/>
    <w:rsid w:val="00452DE4"/>
    <w:rsid w:val="00453893"/>
    <w:rsid w:val="004539C9"/>
    <w:rsid w:val="00454362"/>
    <w:rsid w:val="0045446F"/>
    <w:rsid w:val="00455073"/>
    <w:rsid w:val="00455E8D"/>
    <w:rsid w:val="00461519"/>
    <w:rsid w:val="0046523F"/>
    <w:rsid w:val="00465781"/>
    <w:rsid w:val="00465BEF"/>
    <w:rsid w:val="0046664F"/>
    <w:rsid w:val="00467DE0"/>
    <w:rsid w:val="00467E54"/>
    <w:rsid w:val="00470B65"/>
    <w:rsid w:val="00471177"/>
    <w:rsid w:val="00472632"/>
    <w:rsid w:val="004728FD"/>
    <w:rsid w:val="00472973"/>
    <w:rsid w:val="004752A6"/>
    <w:rsid w:val="00475789"/>
    <w:rsid w:val="00475A64"/>
    <w:rsid w:val="00475E03"/>
    <w:rsid w:val="00476EF1"/>
    <w:rsid w:val="00477249"/>
    <w:rsid w:val="004801BE"/>
    <w:rsid w:val="0048107D"/>
    <w:rsid w:val="0048161B"/>
    <w:rsid w:val="0048168F"/>
    <w:rsid w:val="00482DBD"/>
    <w:rsid w:val="00482DC9"/>
    <w:rsid w:val="00483B30"/>
    <w:rsid w:val="00483B49"/>
    <w:rsid w:val="00483CEA"/>
    <w:rsid w:val="00484418"/>
    <w:rsid w:val="004848D7"/>
    <w:rsid w:val="00485456"/>
    <w:rsid w:val="00487070"/>
    <w:rsid w:val="004876DF"/>
    <w:rsid w:val="00491DEB"/>
    <w:rsid w:val="00492F84"/>
    <w:rsid w:val="0049360F"/>
    <w:rsid w:val="00493BEC"/>
    <w:rsid w:val="004947F5"/>
    <w:rsid w:val="00495361"/>
    <w:rsid w:val="004963D5"/>
    <w:rsid w:val="00496E9C"/>
    <w:rsid w:val="004979B0"/>
    <w:rsid w:val="004A151A"/>
    <w:rsid w:val="004A27FC"/>
    <w:rsid w:val="004A34D9"/>
    <w:rsid w:val="004A3C9F"/>
    <w:rsid w:val="004A3EE9"/>
    <w:rsid w:val="004A5331"/>
    <w:rsid w:val="004A640D"/>
    <w:rsid w:val="004A6829"/>
    <w:rsid w:val="004A6AD1"/>
    <w:rsid w:val="004A7BC6"/>
    <w:rsid w:val="004B0087"/>
    <w:rsid w:val="004B4AAD"/>
    <w:rsid w:val="004B5AE3"/>
    <w:rsid w:val="004B6B92"/>
    <w:rsid w:val="004B7A5E"/>
    <w:rsid w:val="004C20B9"/>
    <w:rsid w:val="004C441C"/>
    <w:rsid w:val="004C5097"/>
    <w:rsid w:val="004C529E"/>
    <w:rsid w:val="004C631E"/>
    <w:rsid w:val="004D0CB8"/>
    <w:rsid w:val="004D1046"/>
    <w:rsid w:val="004D1066"/>
    <w:rsid w:val="004D2ACE"/>
    <w:rsid w:val="004D33FB"/>
    <w:rsid w:val="004D4663"/>
    <w:rsid w:val="004D51E2"/>
    <w:rsid w:val="004D5882"/>
    <w:rsid w:val="004E0359"/>
    <w:rsid w:val="004E053E"/>
    <w:rsid w:val="004E1ECF"/>
    <w:rsid w:val="004E28FB"/>
    <w:rsid w:val="004E297A"/>
    <w:rsid w:val="004E333A"/>
    <w:rsid w:val="004E37BD"/>
    <w:rsid w:val="004E3914"/>
    <w:rsid w:val="004E3A52"/>
    <w:rsid w:val="004E423F"/>
    <w:rsid w:val="004E5A35"/>
    <w:rsid w:val="004E7A00"/>
    <w:rsid w:val="004F1435"/>
    <w:rsid w:val="004F2FA9"/>
    <w:rsid w:val="004F4E6F"/>
    <w:rsid w:val="004F514A"/>
    <w:rsid w:val="004F5565"/>
    <w:rsid w:val="004F5DFF"/>
    <w:rsid w:val="004F71B8"/>
    <w:rsid w:val="004F7FD2"/>
    <w:rsid w:val="00500127"/>
    <w:rsid w:val="00500D30"/>
    <w:rsid w:val="00500DC0"/>
    <w:rsid w:val="0050117E"/>
    <w:rsid w:val="005013D7"/>
    <w:rsid w:val="00502119"/>
    <w:rsid w:val="00502A37"/>
    <w:rsid w:val="005032C4"/>
    <w:rsid w:val="00503C7B"/>
    <w:rsid w:val="00504B3A"/>
    <w:rsid w:val="00505A49"/>
    <w:rsid w:val="00505BC6"/>
    <w:rsid w:val="00506C3C"/>
    <w:rsid w:val="00506DBA"/>
    <w:rsid w:val="00507869"/>
    <w:rsid w:val="00507A46"/>
    <w:rsid w:val="005106A7"/>
    <w:rsid w:val="00511721"/>
    <w:rsid w:val="00512A9D"/>
    <w:rsid w:val="00512EB4"/>
    <w:rsid w:val="00514A33"/>
    <w:rsid w:val="005213B9"/>
    <w:rsid w:val="00522779"/>
    <w:rsid w:val="005242D9"/>
    <w:rsid w:val="00524E8A"/>
    <w:rsid w:val="00526D54"/>
    <w:rsid w:val="00526E75"/>
    <w:rsid w:val="00527C9C"/>
    <w:rsid w:val="00530105"/>
    <w:rsid w:val="00533CCB"/>
    <w:rsid w:val="00536B3A"/>
    <w:rsid w:val="00536C9D"/>
    <w:rsid w:val="005409C6"/>
    <w:rsid w:val="00540DD3"/>
    <w:rsid w:val="00540F03"/>
    <w:rsid w:val="00541D9B"/>
    <w:rsid w:val="005433F2"/>
    <w:rsid w:val="00543647"/>
    <w:rsid w:val="00546281"/>
    <w:rsid w:val="005506AC"/>
    <w:rsid w:val="00550F2A"/>
    <w:rsid w:val="00551550"/>
    <w:rsid w:val="00552472"/>
    <w:rsid w:val="00553545"/>
    <w:rsid w:val="00555D91"/>
    <w:rsid w:val="005561B8"/>
    <w:rsid w:val="0055693E"/>
    <w:rsid w:val="00557670"/>
    <w:rsid w:val="005607E6"/>
    <w:rsid w:val="0056295B"/>
    <w:rsid w:val="00563D7C"/>
    <w:rsid w:val="005644DA"/>
    <w:rsid w:val="00564F7D"/>
    <w:rsid w:val="00566AE6"/>
    <w:rsid w:val="005671EF"/>
    <w:rsid w:val="005674A6"/>
    <w:rsid w:val="0057023F"/>
    <w:rsid w:val="00570263"/>
    <w:rsid w:val="005709CA"/>
    <w:rsid w:val="00571492"/>
    <w:rsid w:val="005714E4"/>
    <w:rsid w:val="0057396C"/>
    <w:rsid w:val="0057537C"/>
    <w:rsid w:val="005773D7"/>
    <w:rsid w:val="0057743F"/>
    <w:rsid w:val="005805F7"/>
    <w:rsid w:val="00582C98"/>
    <w:rsid w:val="00585363"/>
    <w:rsid w:val="00585AA8"/>
    <w:rsid w:val="00585B7F"/>
    <w:rsid w:val="00585C17"/>
    <w:rsid w:val="00587E63"/>
    <w:rsid w:val="00587E81"/>
    <w:rsid w:val="005907F1"/>
    <w:rsid w:val="00590DA9"/>
    <w:rsid w:val="00592987"/>
    <w:rsid w:val="00594B56"/>
    <w:rsid w:val="005954E3"/>
    <w:rsid w:val="00596577"/>
    <w:rsid w:val="00596825"/>
    <w:rsid w:val="005970FD"/>
    <w:rsid w:val="00597374"/>
    <w:rsid w:val="005A076E"/>
    <w:rsid w:val="005A1026"/>
    <w:rsid w:val="005A1B26"/>
    <w:rsid w:val="005A3030"/>
    <w:rsid w:val="005A3C56"/>
    <w:rsid w:val="005A433A"/>
    <w:rsid w:val="005A4AAD"/>
    <w:rsid w:val="005A5C83"/>
    <w:rsid w:val="005A5E14"/>
    <w:rsid w:val="005A6399"/>
    <w:rsid w:val="005A7A51"/>
    <w:rsid w:val="005B195B"/>
    <w:rsid w:val="005B1EE2"/>
    <w:rsid w:val="005C200F"/>
    <w:rsid w:val="005C38EB"/>
    <w:rsid w:val="005C45FA"/>
    <w:rsid w:val="005C5CB6"/>
    <w:rsid w:val="005C6170"/>
    <w:rsid w:val="005C68C8"/>
    <w:rsid w:val="005D20A6"/>
    <w:rsid w:val="005D380A"/>
    <w:rsid w:val="005D4588"/>
    <w:rsid w:val="005D7514"/>
    <w:rsid w:val="005D7982"/>
    <w:rsid w:val="005E07D4"/>
    <w:rsid w:val="005E0A1E"/>
    <w:rsid w:val="005E14BF"/>
    <w:rsid w:val="005E21BB"/>
    <w:rsid w:val="005E2483"/>
    <w:rsid w:val="005E2DD8"/>
    <w:rsid w:val="005E34F7"/>
    <w:rsid w:val="005E4594"/>
    <w:rsid w:val="005E5E35"/>
    <w:rsid w:val="005E6715"/>
    <w:rsid w:val="005E7394"/>
    <w:rsid w:val="005E779D"/>
    <w:rsid w:val="005F1E59"/>
    <w:rsid w:val="005F301C"/>
    <w:rsid w:val="005F3596"/>
    <w:rsid w:val="005F516D"/>
    <w:rsid w:val="005F5C10"/>
    <w:rsid w:val="005F751E"/>
    <w:rsid w:val="005F7540"/>
    <w:rsid w:val="005F7BAD"/>
    <w:rsid w:val="00601EFA"/>
    <w:rsid w:val="00603D27"/>
    <w:rsid w:val="006068A2"/>
    <w:rsid w:val="006071AA"/>
    <w:rsid w:val="00610560"/>
    <w:rsid w:val="00611266"/>
    <w:rsid w:val="006135EF"/>
    <w:rsid w:val="00614C56"/>
    <w:rsid w:val="00615C59"/>
    <w:rsid w:val="00617F10"/>
    <w:rsid w:val="00621B2F"/>
    <w:rsid w:val="00621D64"/>
    <w:rsid w:val="00622F0C"/>
    <w:rsid w:val="006233BE"/>
    <w:rsid w:val="00623C11"/>
    <w:rsid w:val="006243DA"/>
    <w:rsid w:val="0062654F"/>
    <w:rsid w:val="006265D1"/>
    <w:rsid w:val="00626FBC"/>
    <w:rsid w:val="006279C7"/>
    <w:rsid w:val="006302EB"/>
    <w:rsid w:val="006318EA"/>
    <w:rsid w:val="0063264B"/>
    <w:rsid w:val="00632B52"/>
    <w:rsid w:val="00632C04"/>
    <w:rsid w:val="00632F6C"/>
    <w:rsid w:val="00633FF5"/>
    <w:rsid w:val="00634302"/>
    <w:rsid w:val="0063599F"/>
    <w:rsid w:val="006364B6"/>
    <w:rsid w:val="00636A4A"/>
    <w:rsid w:val="006374AB"/>
    <w:rsid w:val="0064096D"/>
    <w:rsid w:val="0064158B"/>
    <w:rsid w:val="006415CB"/>
    <w:rsid w:val="00646941"/>
    <w:rsid w:val="00651508"/>
    <w:rsid w:val="00651D4D"/>
    <w:rsid w:val="00652F38"/>
    <w:rsid w:val="00653DB5"/>
    <w:rsid w:val="00654BAB"/>
    <w:rsid w:val="0065695B"/>
    <w:rsid w:val="00660EFA"/>
    <w:rsid w:val="00661791"/>
    <w:rsid w:val="00661F23"/>
    <w:rsid w:val="00661FE2"/>
    <w:rsid w:val="00663006"/>
    <w:rsid w:val="0066381E"/>
    <w:rsid w:val="00663921"/>
    <w:rsid w:val="00663D81"/>
    <w:rsid w:val="006655FE"/>
    <w:rsid w:val="0066589A"/>
    <w:rsid w:val="00666045"/>
    <w:rsid w:val="00666412"/>
    <w:rsid w:val="0066698D"/>
    <w:rsid w:val="00671920"/>
    <w:rsid w:val="00672093"/>
    <w:rsid w:val="0067244B"/>
    <w:rsid w:val="006728B9"/>
    <w:rsid w:val="00673365"/>
    <w:rsid w:val="00673918"/>
    <w:rsid w:val="00675A18"/>
    <w:rsid w:val="0067621E"/>
    <w:rsid w:val="00677A92"/>
    <w:rsid w:val="00681263"/>
    <w:rsid w:val="00681877"/>
    <w:rsid w:val="006818E9"/>
    <w:rsid w:val="006818EF"/>
    <w:rsid w:val="00681A8C"/>
    <w:rsid w:val="00683900"/>
    <w:rsid w:val="006845B5"/>
    <w:rsid w:val="00684EE4"/>
    <w:rsid w:val="0068503C"/>
    <w:rsid w:val="0068546B"/>
    <w:rsid w:val="00685B37"/>
    <w:rsid w:val="00686976"/>
    <w:rsid w:val="00687F59"/>
    <w:rsid w:val="0069060F"/>
    <w:rsid w:val="00690746"/>
    <w:rsid w:val="006916E6"/>
    <w:rsid w:val="00691754"/>
    <w:rsid w:val="0069195C"/>
    <w:rsid w:val="00692BC8"/>
    <w:rsid w:val="006952FA"/>
    <w:rsid w:val="00695D94"/>
    <w:rsid w:val="006961D8"/>
    <w:rsid w:val="006A01F4"/>
    <w:rsid w:val="006A1150"/>
    <w:rsid w:val="006A130F"/>
    <w:rsid w:val="006A1614"/>
    <w:rsid w:val="006A2270"/>
    <w:rsid w:val="006A3BFE"/>
    <w:rsid w:val="006A69DE"/>
    <w:rsid w:val="006B143D"/>
    <w:rsid w:val="006B185A"/>
    <w:rsid w:val="006B1B6C"/>
    <w:rsid w:val="006B343F"/>
    <w:rsid w:val="006B4C06"/>
    <w:rsid w:val="006B52DA"/>
    <w:rsid w:val="006B7192"/>
    <w:rsid w:val="006C06E3"/>
    <w:rsid w:val="006C097C"/>
    <w:rsid w:val="006C32B9"/>
    <w:rsid w:val="006C3A11"/>
    <w:rsid w:val="006C420B"/>
    <w:rsid w:val="006C6634"/>
    <w:rsid w:val="006C6774"/>
    <w:rsid w:val="006C7502"/>
    <w:rsid w:val="006D03D4"/>
    <w:rsid w:val="006D0DD5"/>
    <w:rsid w:val="006D1ABD"/>
    <w:rsid w:val="006D1D20"/>
    <w:rsid w:val="006D1ECF"/>
    <w:rsid w:val="006D223E"/>
    <w:rsid w:val="006D2F9B"/>
    <w:rsid w:val="006D4872"/>
    <w:rsid w:val="006D4A62"/>
    <w:rsid w:val="006D592E"/>
    <w:rsid w:val="006D5C65"/>
    <w:rsid w:val="006D63F0"/>
    <w:rsid w:val="006D7640"/>
    <w:rsid w:val="006D78C7"/>
    <w:rsid w:val="006D7E11"/>
    <w:rsid w:val="006E0646"/>
    <w:rsid w:val="006E236B"/>
    <w:rsid w:val="006E27D6"/>
    <w:rsid w:val="006E2DAC"/>
    <w:rsid w:val="006E2E1B"/>
    <w:rsid w:val="006E59F6"/>
    <w:rsid w:val="006E5F73"/>
    <w:rsid w:val="006E6137"/>
    <w:rsid w:val="006E69E2"/>
    <w:rsid w:val="006E70F8"/>
    <w:rsid w:val="006E7318"/>
    <w:rsid w:val="006F0010"/>
    <w:rsid w:val="006F10CA"/>
    <w:rsid w:val="006F1D36"/>
    <w:rsid w:val="006F24AE"/>
    <w:rsid w:val="006F3051"/>
    <w:rsid w:val="006F446E"/>
    <w:rsid w:val="006F4FA0"/>
    <w:rsid w:val="006F63F3"/>
    <w:rsid w:val="006F6D0A"/>
    <w:rsid w:val="0070124F"/>
    <w:rsid w:val="0070264E"/>
    <w:rsid w:val="00702735"/>
    <w:rsid w:val="007027AC"/>
    <w:rsid w:val="007050DD"/>
    <w:rsid w:val="0070572A"/>
    <w:rsid w:val="007075CC"/>
    <w:rsid w:val="00707B65"/>
    <w:rsid w:val="007126BF"/>
    <w:rsid w:val="00716C3D"/>
    <w:rsid w:val="00716D42"/>
    <w:rsid w:val="00717B20"/>
    <w:rsid w:val="00720EE9"/>
    <w:rsid w:val="00721DBE"/>
    <w:rsid w:val="00722EEC"/>
    <w:rsid w:val="0072455A"/>
    <w:rsid w:val="00724CB9"/>
    <w:rsid w:val="00726A2D"/>
    <w:rsid w:val="00727144"/>
    <w:rsid w:val="00727C95"/>
    <w:rsid w:val="00730140"/>
    <w:rsid w:val="00731F4F"/>
    <w:rsid w:val="007330B4"/>
    <w:rsid w:val="00733D0F"/>
    <w:rsid w:val="0073601B"/>
    <w:rsid w:val="0073638D"/>
    <w:rsid w:val="00736D1B"/>
    <w:rsid w:val="00737879"/>
    <w:rsid w:val="0074171A"/>
    <w:rsid w:val="00741988"/>
    <w:rsid w:val="00743009"/>
    <w:rsid w:val="00743772"/>
    <w:rsid w:val="007446DB"/>
    <w:rsid w:val="00745FF1"/>
    <w:rsid w:val="007509F8"/>
    <w:rsid w:val="00751939"/>
    <w:rsid w:val="007557D5"/>
    <w:rsid w:val="00756EA6"/>
    <w:rsid w:val="00761216"/>
    <w:rsid w:val="007614A7"/>
    <w:rsid w:val="007616D9"/>
    <w:rsid w:val="007617F2"/>
    <w:rsid w:val="0076267F"/>
    <w:rsid w:val="00762C13"/>
    <w:rsid w:val="00763479"/>
    <w:rsid w:val="00763E81"/>
    <w:rsid w:val="00765FFE"/>
    <w:rsid w:val="00766978"/>
    <w:rsid w:val="00771158"/>
    <w:rsid w:val="00772697"/>
    <w:rsid w:val="00773119"/>
    <w:rsid w:val="007746F8"/>
    <w:rsid w:val="00774AF2"/>
    <w:rsid w:val="00777DD1"/>
    <w:rsid w:val="00780523"/>
    <w:rsid w:val="00780B84"/>
    <w:rsid w:val="00782121"/>
    <w:rsid w:val="00782359"/>
    <w:rsid w:val="00784A6B"/>
    <w:rsid w:val="00786102"/>
    <w:rsid w:val="00786EB6"/>
    <w:rsid w:val="00787741"/>
    <w:rsid w:val="00787B94"/>
    <w:rsid w:val="00790D09"/>
    <w:rsid w:val="00790F2B"/>
    <w:rsid w:val="00791C07"/>
    <w:rsid w:val="00792E98"/>
    <w:rsid w:val="00793460"/>
    <w:rsid w:val="0079421B"/>
    <w:rsid w:val="007953EF"/>
    <w:rsid w:val="00797B47"/>
    <w:rsid w:val="00797D42"/>
    <w:rsid w:val="007A3D70"/>
    <w:rsid w:val="007A45A6"/>
    <w:rsid w:val="007A5222"/>
    <w:rsid w:val="007A5434"/>
    <w:rsid w:val="007A6975"/>
    <w:rsid w:val="007B08EC"/>
    <w:rsid w:val="007B1808"/>
    <w:rsid w:val="007B19CE"/>
    <w:rsid w:val="007B25BD"/>
    <w:rsid w:val="007B3F61"/>
    <w:rsid w:val="007B5D3C"/>
    <w:rsid w:val="007C0F72"/>
    <w:rsid w:val="007C0F93"/>
    <w:rsid w:val="007C50FF"/>
    <w:rsid w:val="007C51A7"/>
    <w:rsid w:val="007C5E92"/>
    <w:rsid w:val="007C7770"/>
    <w:rsid w:val="007C7AA5"/>
    <w:rsid w:val="007D02AC"/>
    <w:rsid w:val="007D1F61"/>
    <w:rsid w:val="007D259C"/>
    <w:rsid w:val="007D511D"/>
    <w:rsid w:val="007D5228"/>
    <w:rsid w:val="007D5AA6"/>
    <w:rsid w:val="007D6DB7"/>
    <w:rsid w:val="007E00B8"/>
    <w:rsid w:val="007E062A"/>
    <w:rsid w:val="007E08D2"/>
    <w:rsid w:val="007E17BB"/>
    <w:rsid w:val="007E1997"/>
    <w:rsid w:val="007E35DE"/>
    <w:rsid w:val="007E3C72"/>
    <w:rsid w:val="007E486B"/>
    <w:rsid w:val="007E7249"/>
    <w:rsid w:val="007E7BBE"/>
    <w:rsid w:val="007F0446"/>
    <w:rsid w:val="007F1D14"/>
    <w:rsid w:val="007F2991"/>
    <w:rsid w:val="007F2A29"/>
    <w:rsid w:val="007F5272"/>
    <w:rsid w:val="007F7693"/>
    <w:rsid w:val="00801F2C"/>
    <w:rsid w:val="00803651"/>
    <w:rsid w:val="008039E6"/>
    <w:rsid w:val="00805DEB"/>
    <w:rsid w:val="0080631C"/>
    <w:rsid w:val="00806CA6"/>
    <w:rsid w:val="00807ADB"/>
    <w:rsid w:val="008119A4"/>
    <w:rsid w:val="00812A5F"/>
    <w:rsid w:val="00813665"/>
    <w:rsid w:val="008136FC"/>
    <w:rsid w:val="0081464A"/>
    <w:rsid w:val="008153E0"/>
    <w:rsid w:val="0081658B"/>
    <w:rsid w:val="00816F41"/>
    <w:rsid w:val="008171F0"/>
    <w:rsid w:val="00817ED3"/>
    <w:rsid w:val="00820154"/>
    <w:rsid w:val="0082047F"/>
    <w:rsid w:val="00823B75"/>
    <w:rsid w:val="00823C9E"/>
    <w:rsid w:val="008252EC"/>
    <w:rsid w:val="00825F66"/>
    <w:rsid w:val="0082657C"/>
    <w:rsid w:val="0082673E"/>
    <w:rsid w:val="0082715A"/>
    <w:rsid w:val="0083016C"/>
    <w:rsid w:val="00830767"/>
    <w:rsid w:val="00833482"/>
    <w:rsid w:val="00833BF8"/>
    <w:rsid w:val="008341F9"/>
    <w:rsid w:val="00835613"/>
    <w:rsid w:val="008412E2"/>
    <w:rsid w:val="00841CFC"/>
    <w:rsid w:val="0084299C"/>
    <w:rsid w:val="00843195"/>
    <w:rsid w:val="00844421"/>
    <w:rsid w:val="00845034"/>
    <w:rsid w:val="00846BCD"/>
    <w:rsid w:val="00847A13"/>
    <w:rsid w:val="008518F7"/>
    <w:rsid w:val="00851EE8"/>
    <w:rsid w:val="00855671"/>
    <w:rsid w:val="00856CE6"/>
    <w:rsid w:val="00862A27"/>
    <w:rsid w:val="00862CB7"/>
    <w:rsid w:val="00862FA3"/>
    <w:rsid w:val="00865454"/>
    <w:rsid w:val="00866305"/>
    <w:rsid w:val="0086750D"/>
    <w:rsid w:val="0087102B"/>
    <w:rsid w:val="00871690"/>
    <w:rsid w:val="008752E7"/>
    <w:rsid w:val="00876E14"/>
    <w:rsid w:val="0088106A"/>
    <w:rsid w:val="00881D28"/>
    <w:rsid w:val="00882243"/>
    <w:rsid w:val="00882503"/>
    <w:rsid w:val="008835AC"/>
    <w:rsid w:val="00883C1D"/>
    <w:rsid w:val="00884217"/>
    <w:rsid w:val="00884349"/>
    <w:rsid w:val="0088441F"/>
    <w:rsid w:val="00884F2C"/>
    <w:rsid w:val="0088539A"/>
    <w:rsid w:val="008871CC"/>
    <w:rsid w:val="00887968"/>
    <w:rsid w:val="00890B14"/>
    <w:rsid w:val="00892B4E"/>
    <w:rsid w:val="0089383B"/>
    <w:rsid w:val="0089473F"/>
    <w:rsid w:val="008967F6"/>
    <w:rsid w:val="008968CF"/>
    <w:rsid w:val="008A0176"/>
    <w:rsid w:val="008A03D8"/>
    <w:rsid w:val="008A1827"/>
    <w:rsid w:val="008A20D0"/>
    <w:rsid w:val="008A220F"/>
    <w:rsid w:val="008A28BC"/>
    <w:rsid w:val="008A2F95"/>
    <w:rsid w:val="008A3FF4"/>
    <w:rsid w:val="008A7AC3"/>
    <w:rsid w:val="008B161B"/>
    <w:rsid w:val="008B2BC9"/>
    <w:rsid w:val="008B2D7F"/>
    <w:rsid w:val="008B3D65"/>
    <w:rsid w:val="008B459E"/>
    <w:rsid w:val="008B55EB"/>
    <w:rsid w:val="008B737F"/>
    <w:rsid w:val="008B7483"/>
    <w:rsid w:val="008C2B99"/>
    <w:rsid w:val="008C3C88"/>
    <w:rsid w:val="008C4ECD"/>
    <w:rsid w:val="008C5A85"/>
    <w:rsid w:val="008C731B"/>
    <w:rsid w:val="008D271F"/>
    <w:rsid w:val="008D35C0"/>
    <w:rsid w:val="008D3EAE"/>
    <w:rsid w:val="008D5471"/>
    <w:rsid w:val="008D6A76"/>
    <w:rsid w:val="008D77E8"/>
    <w:rsid w:val="008E1631"/>
    <w:rsid w:val="008E179A"/>
    <w:rsid w:val="008E1B8B"/>
    <w:rsid w:val="008E1ED3"/>
    <w:rsid w:val="008E2BB3"/>
    <w:rsid w:val="008E320C"/>
    <w:rsid w:val="008E3FE9"/>
    <w:rsid w:val="008E4BC4"/>
    <w:rsid w:val="008E4E96"/>
    <w:rsid w:val="008E5830"/>
    <w:rsid w:val="008E6816"/>
    <w:rsid w:val="008E7C8F"/>
    <w:rsid w:val="008E7DF3"/>
    <w:rsid w:val="008E7F82"/>
    <w:rsid w:val="008F1CC6"/>
    <w:rsid w:val="008F2370"/>
    <w:rsid w:val="008F2C22"/>
    <w:rsid w:val="008F36C5"/>
    <w:rsid w:val="008F479A"/>
    <w:rsid w:val="008F6381"/>
    <w:rsid w:val="008F6695"/>
    <w:rsid w:val="00902022"/>
    <w:rsid w:val="009022F5"/>
    <w:rsid w:val="0090338D"/>
    <w:rsid w:val="00903433"/>
    <w:rsid w:val="009034F4"/>
    <w:rsid w:val="009035FD"/>
    <w:rsid w:val="00910164"/>
    <w:rsid w:val="00910C3F"/>
    <w:rsid w:val="0091230F"/>
    <w:rsid w:val="00913D25"/>
    <w:rsid w:val="0091428D"/>
    <w:rsid w:val="00914382"/>
    <w:rsid w:val="009147E0"/>
    <w:rsid w:val="0091497E"/>
    <w:rsid w:val="0091528D"/>
    <w:rsid w:val="009156DA"/>
    <w:rsid w:val="00916DBA"/>
    <w:rsid w:val="00920595"/>
    <w:rsid w:val="00921067"/>
    <w:rsid w:val="0092121A"/>
    <w:rsid w:val="00921C76"/>
    <w:rsid w:val="009221FF"/>
    <w:rsid w:val="00922FD6"/>
    <w:rsid w:val="0092494D"/>
    <w:rsid w:val="00930B60"/>
    <w:rsid w:val="00930CCF"/>
    <w:rsid w:val="0093575D"/>
    <w:rsid w:val="00936948"/>
    <w:rsid w:val="009374DB"/>
    <w:rsid w:val="0093767A"/>
    <w:rsid w:val="009407A0"/>
    <w:rsid w:val="00940CAA"/>
    <w:rsid w:val="009419E8"/>
    <w:rsid w:val="00943A5A"/>
    <w:rsid w:val="009443CD"/>
    <w:rsid w:val="00944C3B"/>
    <w:rsid w:val="0094530E"/>
    <w:rsid w:val="00945D8A"/>
    <w:rsid w:val="00950E42"/>
    <w:rsid w:val="0095140F"/>
    <w:rsid w:val="00952B57"/>
    <w:rsid w:val="00954E4C"/>
    <w:rsid w:val="009561F7"/>
    <w:rsid w:val="00956530"/>
    <w:rsid w:val="00957822"/>
    <w:rsid w:val="0095788C"/>
    <w:rsid w:val="00957AC6"/>
    <w:rsid w:val="00960FF6"/>
    <w:rsid w:val="0096131D"/>
    <w:rsid w:val="00961461"/>
    <w:rsid w:val="00963272"/>
    <w:rsid w:val="009651B7"/>
    <w:rsid w:val="00965AA2"/>
    <w:rsid w:val="00966F8C"/>
    <w:rsid w:val="0096757A"/>
    <w:rsid w:val="00967D52"/>
    <w:rsid w:val="0097164D"/>
    <w:rsid w:val="00971AFC"/>
    <w:rsid w:val="009722C2"/>
    <w:rsid w:val="00972EF6"/>
    <w:rsid w:val="0097414F"/>
    <w:rsid w:val="0098069C"/>
    <w:rsid w:val="009809E6"/>
    <w:rsid w:val="0098123D"/>
    <w:rsid w:val="00982FF4"/>
    <w:rsid w:val="00984518"/>
    <w:rsid w:val="00984D09"/>
    <w:rsid w:val="00985262"/>
    <w:rsid w:val="0098581D"/>
    <w:rsid w:val="00987BCF"/>
    <w:rsid w:val="0099019B"/>
    <w:rsid w:val="009915AF"/>
    <w:rsid w:val="0099385C"/>
    <w:rsid w:val="00993CC8"/>
    <w:rsid w:val="0099413D"/>
    <w:rsid w:val="00994559"/>
    <w:rsid w:val="009955A3"/>
    <w:rsid w:val="00996081"/>
    <w:rsid w:val="009968B7"/>
    <w:rsid w:val="009979AB"/>
    <w:rsid w:val="009A0102"/>
    <w:rsid w:val="009A0115"/>
    <w:rsid w:val="009A04DC"/>
    <w:rsid w:val="009A0B8C"/>
    <w:rsid w:val="009A10BC"/>
    <w:rsid w:val="009A16A1"/>
    <w:rsid w:val="009A1DF7"/>
    <w:rsid w:val="009A4338"/>
    <w:rsid w:val="009A65AA"/>
    <w:rsid w:val="009A6E4A"/>
    <w:rsid w:val="009B1090"/>
    <w:rsid w:val="009B14F2"/>
    <w:rsid w:val="009B168B"/>
    <w:rsid w:val="009B1B12"/>
    <w:rsid w:val="009B34D5"/>
    <w:rsid w:val="009B399F"/>
    <w:rsid w:val="009B647A"/>
    <w:rsid w:val="009B6D67"/>
    <w:rsid w:val="009C088F"/>
    <w:rsid w:val="009C0BA3"/>
    <w:rsid w:val="009C26E6"/>
    <w:rsid w:val="009C3913"/>
    <w:rsid w:val="009C3927"/>
    <w:rsid w:val="009D0B6A"/>
    <w:rsid w:val="009D0D73"/>
    <w:rsid w:val="009D2480"/>
    <w:rsid w:val="009D24C6"/>
    <w:rsid w:val="009D3D96"/>
    <w:rsid w:val="009D3E45"/>
    <w:rsid w:val="009D5B99"/>
    <w:rsid w:val="009D667F"/>
    <w:rsid w:val="009D69F2"/>
    <w:rsid w:val="009D6BCE"/>
    <w:rsid w:val="009D6BEF"/>
    <w:rsid w:val="009E0037"/>
    <w:rsid w:val="009E1DE1"/>
    <w:rsid w:val="009E28D2"/>
    <w:rsid w:val="009E6FD9"/>
    <w:rsid w:val="009F2271"/>
    <w:rsid w:val="009F2379"/>
    <w:rsid w:val="009F36FC"/>
    <w:rsid w:val="009F4E52"/>
    <w:rsid w:val="009F5201"/>
    <w:rsid w:val="009F5561"/>
    <w:rsid w:val="009F5875"/>
    <w:rsid w:val="009F62B4"/>
    <w:rsid w:val="00A0048C"/>
    <w:rsid w:val="00A00EEC"/>
    <w:rsid w:val="00A026B7"/>
    <w:rsid w:val="00A032B7"/>
    <w:rsid w:val="00A03351"/>
    <w:rsid w:val="00A03390"/>
    <w:rsid w:val="00A041C3"/>
    <w:rsid w:val="00A0765E"/>
    <w:rsid w:val="00A07ABE"/>
    <w:rsid w:val="00A10BBC"/>
    <w:rsid w:val="00A10E7A"/>
    <w:rsid w:val="00A11407"/>
    <w:rsid w:val="00A11D71"/>
    <w:rsid w:val="00A11DAA"/>
    <w:rsid w:val="00A13525"/>
    <w:rsid w:val="00A13963"/>
    <w:rsid w:val="00A1471D"/>
    <w:rsid w:val="00A15422"/>
    <w:rsid w:val="00A1562D"/>
    <w:rsid w:val="00A15D39"/>
    <w:rsid w:val="00A169FD"/>
    <w:rsid w:val="00A16A86"/>
    <w:rsid w:val="00A173B6"/>
    <w:rsid w:val="00A17F4D"/>
    <w:rsid w:val="00A202DC"/>
    <w:rsid w:val="00A21528"/>
    <w:rsid w:val="00A229F2"/>
    <w:rsid w:val="00A2380D"/>
    <w:rsid w:val="00A244A6"/>
    <w:rsid w:val="00A24584"/>
    <w:rsid w:val="00A25A6B"/>
    <w:rsid w:val="00A260B7"/>
    <w:rsid w:val="00A27181"/>
    <w:rsid w:val="00A27CD5"/>
    <w:rsid w:val="00A27FD6"/>
    <w:rsid w:val="00A3062A"/>
    <w:rsid w:val="00A31D0B"/>
    <w:rsid w:val="00A32648"/>
    <w:rsid w:val="00A32D47"/>
    <w:rsid w:val="00A3686C"/>
    <w:rsid w:val="00A36A1C"/>
    <w:rsid w:val="00A36C09"/>
    <w:rsid w:val="00A36FB3"/>
    <w:rsid w:val="00A3715D"/>
    <w:rsid w:val="00A377AE"/>
    <w:rsid w:val="00A40CB8"/>
    <w:rsid w:val="00A4127A"/>
    <w:rsid w:val="00A41343"/>
    <w:rsid w:val="00A433B0"/>
    <w:rsid w:val="00A4356F"/>
    <w:rsid w:val="00A4472C"/>
    <w:rsid w:val="00A44BFB"/>
    <w:rsid w:val="00A44E49"/>
    <w:rsid w:val="00A4517E"/>
    <w:rsid w:val="00A454AA"/>
    <w:rsid w:val="00A456C6"/>
    <w:rsid w:val="00A46BF8"/>
    <w:rsid w:val="00A46EF0"/>
    <w:rsid w:val="00A47581"/>
    <w:rsid w:val="00A50022"/>
    <w:rsid w:val="00A508EC"/>
    <w:rsid w:val="00A50A5C"/>
    <w:rsid w:val="00A5205A"/>
    <w:rsid w:val="00A534E3"/>
    <w:rsid w:val="00A55696"/>
    <w:rsid w:val="00A556AE"/>
    <w:rsid w:val="00A556DD"/>
    <w:rsid w:val="00A559B2"/>
    <w:rsid w:val="00A572D0"/>
    <w:rsid w:val="00A57C36"/>
    <w:rsid w:val="00A60A9A"/>
    <w:rsid w:val="00A620E2"/>
    <w:rsid w:val="00A62FB6"/>
    <w:rsid w:val="00A637E4"/>
    <w:rsid w:val="00A64254"/>
    <w:rsid w:val="00A649DA"/>
    <w:rsid w:val="00A64A7D"/>
    <w:rsid w:val="00A6520A"/>
    <w:rsid w:val="00A6530E"/>
    <w:rsid w:val="00A66D8B"/>
    <w:rsid w:val="00A66DB1"/>
    <w:rsid w:val="00A67F84"/>
    <w:rsid w:val="00A71490"/>
    <w:rsid w:val="00A71C6F"/>
    <w:rsid w:val="00A7377D"/>
    <w:rsid w:val="00A73D0C"/>
    <w:rsid w:val="00A744DA"/>
    <w:rsid w:val="00A74AFC"/>
    <w:rsid w:val="00A817C7"/>
    <w:rsid w:val="00A81FBD"/>
    <w:rsid w:val="00A82AD2"/>
    <w:rsid w:val="00A82F8F"/>
    <w:rsid w:val="00A84E30"/>
    <w:rsid w:val="00A86252"/>
    <w:rsid w:val="00A86C02"/>
    <w:rsid w:val="00A8767B"/>
    <w:rsid w:val="00A910B9"/>
    <w:rsid w:val="00A96537"/>
    <w:rsid w:val="00A96D35"/>
    <w:rsid w:val="00A97611"/>
    <w:rsid w:val="00AA05D0"/>
    <w:rsid w:val="00AA225A"/>
    <w:rsid w:val="00AA2AA5"/>
    <w:rsid w:val="00AA47BB"/>
    <w:rsid w:val="00AA6291"/>
    <w:rsid w:val="00AA6E1E"/>
    <w:rsid w:val="00AB1E98"/>
    <w:rsid w:val="00AB1F38"/>
    <w:rsid w:val="00AB3581"/>
    <w:rsid w:val="00AB444A"/>
    <w:rsid w:val="00AC1477"/>
    <w:rsid w:val="00AC17DE"/>
    <w:rsid w:val="00AC1FEB"/>
    <w:rsid w:val="00AC23E6"/>
    <w:rsid w:val="00AC281D"/>
    <w:rsid w:val="00AC29B6"/>
    <w:rsid w:val="00AC2A1E"/>
    <w:rsid w:val="00AC360B"/>
    <w:rsid w:val="00AC3708"/>
    <w:rsid w:val="00AC4EC8"/>
    <w:rsid w:val="00AC501A"/>
    <w:rsid w:val="00AC62CD"/>
    <w:rsid w:val="00AC69E7"/>
    <w:rsid w:val="00AC7532"/>
    <w:rsid w:val="00AD26E2"/>
    <w:rsid w:val="00AD320D"/>
    <w:rsid w:val="00AD5980"/>
    <w:rsid w:val="00AD5FE4"/>
    <w:rsid w:val="00AD66FE"/>
    <w:rsid w:val="00AD70BD"/>
    <w:rsid w:val="00AD7CEA"/>
    <w:rsid w:val="00AE006D"/>
    <w:rsid w:val="00AE1060"/>
    <w:rsid w:val="00AE1351"/>
    <w:rsid w:val="00AE1C7F"/>
    <w:rsid w:val="00AE20DE"/>
    <w:rsid w:val="00AE25C9"/>
    <w:rsid w:val="00AE27A4"/>
    <w:rsid w:val="00AE2CA0"/>
    <w:rsid w:val="00AE3792"/>
    <w:rsid w:val="00AE4763"/>
    <w:rsid w:val="00AE4B7E"/>
    <w:rsid w:val="00AE4EB5"/>
    <w:rsid w:val="00AE5ED8"/>
    <w:rsid w:val="00AE7E71"/>
    <w:rsid w:val="00AF329C"/>
    <w:rsid w:val="00AF445A"/>
    <w:rsid w:val="00AF4FE8"/>
    <w:rsid w:val="00AF60ED"/>
    <w:rsid w:val="00AF68E0"/>
    <w:rsid w:val="00B00198"/>
    <w:rsid w:val="00B00CF4"/>
    <w:rsid w:val="00B014CD"/>
    <w:rsid w:val="00B01C5C"/>
    <w:rsid w:val="00B01D06"/>
    <w:rsid w:val="00B034C6"/>
    <w:rsid w:val="00B035D0"/>
    <w:rsid w:val="00B04652"/>
    <w:rsid w:val="00B049DD"/>
    <w:rsid w:val="00B05D39"/>
    <w:rsid w:val="00B05D3A"/>
    <w:rsid w:val="00B06589"/>
    <w:rsid w:val="00B071C7"/>
    <w:rsid w:val="00B1117E"/>
    <w:rsid w:val="00B11695"/>
    <w:rsid w:val="00B12FDF"/>
    <w:rsid w:val="00B147FA"/>
    <w:rsid w:val="00B15D00"/>
    <w:rsid w:val="00B164C7"/>
    <w:rsid w:val="00B17693"/>
    <w:rsid w:val="00B17BC2"/>
    <w:rsid w:val="00B17EE1"/>
    <w:rsid w:val="00B205FA"/>
    <w:rsid w:val="00B232F0"/>
    <w:rsid w:val="00B241EE"/>
    <w:rsid w:val="00B30632"/>
    <w:rsid w:val="00B31866"/>
    <w:rsid w:val="00B32176"/>
    <w:rsid w:val="00B334EF"/>
    <w:rsid w:val="00B33D8D"/>
    <w:rsid w:val="00B34B2B"/>
    <w:rsid w:val="00B36431"/>
    <w:rsid w:val="00B36829"/>
    <w:rsid w:val="00B37166"/>
    <w:rsid w:val="00B375A2"/>
    <w:rsid w:val="00B405BD"/>
    <w:rsid w:val="00B4265A"/>
    <w:rsid w:val="00B430D4"/>
    <w:rsid w:val="00B44637"/>
    <w:rsid w:val="00B4480E"/>
    <w:rsid w:val="00B46BBF"/>
    <w:rsid w:val="00B47ED4"/>
    <w:rsid w:val="00B500F2"/>
    <w:rsid w:val="00B50B41"/>
    <w:rsid w:val="00B5180E"/>
    <w:rsid w:val="00B51D94"/>
    <w:rsid w:val="00B53D31"/>
    <w:rsid w:val="00B5475D"/>
    <w:rsid w:val="00B54827"/>
    <w:rsid w:val="00B60C32"/>
    <w:rsid w:val="00B61B52"/>
    <w:rsid w:val="00B61F23"/>
    <w:rsid w:val="00B6261A"/>
    <w:rsid w:val="00B63458"/>
    <w:rsid w:val="00B63EA9"/>
    <w:rsid w:val="00B642A1"/>
    <w:rsid w:val="00B64437"/>
    <w:rsid w:val="00B64674"/>
    <w:rsid w:val="00B65792"/>
    <w:rsid w:val="00B6645D"/>
    <w:rsid w:val="00B67CBC"/>
    <w:rsid w:val="00B70205"/>
    <w:rsid w:val="00B7205A"/>
    <w:rsid w:val="00B72E17"/>
    <w:rsid w:val="00B73D22"/>
    <w:rsid w:val="00B73FDA"/>
    <w:rsid w:val="00B75011"/>
    <w:rsid w:val="00B77815"/>
    <w:rsid w:val="00B80490"/>
    <w:rsid w:val="00B812C8"/>
    <w:rsid w:val="00B814FB"/>
    <w:rsid w:val="00B81DE9"/>
    <w:rsid w:val="00B83A04"/>
    <w:rsid w:val="00B83BFD"/>
    <w:rsid w:val="00B9071F"/>
    <w:rsid w:val="00B91291"/>
    <w:rsid w:val="00B91F6A"/>
    <w:rsid w:val="00B93600"/>
    <w:rsid w:val="00B94696"/>
    <w:rsid w:val="00B94A6D"/>
    <w:rsid w:val="00B95219"/>
    <w:rsid w:val="00B9635F"/>
    <w:rsid w:val="00B97949"/>
    <w:rsid w:val="00B97BAA"/>
    <w:rsid w:val="00BA00E3"/>
    <w:rsid w:val="00BA2FA5"/>
    <w:rsid w:val="00BA3107"/>
    <w:rsid w:val="00BA3781"/>
    <w:rsid w:val="00BA4EE7"/>
    <w:rsid w:val="00BA5C03"/>
    <w:rsid w:val="00BA68C6"/>
    <w:rsid w:val="00BA6B66"/>
    <w:rsid w:val="00BB09BF"/>
    <w:rsid w:val="00BB10CB"/>
    <w:rsid w:val="00BB202A"/>
    <w:rsid w:val="00BB2F46"/>
    <w:rsid w:val="00BB58B6"/>
    <w:rsid w:val="00BB5C2F"/>
    <w:rsid w:val="00BB74AA"/>
    <w:rsid w:val="00BC291C"/>
    <w:rsid w:val="00BC3B66"/>
    <w:rsid w:val="00BC43E4"/>
    <w:rsid w:val="00BC589F"/>
    <w:rsid w:val="00BC6FBD"/>
    <w:rsid w:val="00BC7FD9"/>
    <w:rsid w:val="00BC7FE7"/>
    <w:rsid w:val="00BD1007"/>
    <w:rsid w:val="00BD252F"/>
    <w:rsid w:val="00BD2619"/>
    <w:rsid w:val="00BD2F50"/>
    <w:rsid w:val="00BD39BE"/>
    <w:rsid w:val="00BD4B3A"/>
    <w:rsid w:val="00BD4F9F"/>
    <w:rsid w:val="00BD514D"/>
    <w:rsid w:val="00BD5CC4"/>
    <w:rsid w:val="00BD5EE7"/>
    <w:rsid w:val="00BD681F"/>
    <w:rsid w:val="00BE03A4"/>
    <w:rsid w:val="00BE0C6F"/>
    <w:rsid w:val="00BE3B39"/>
    <w:rsid w:val="00BE3C8C"/>
    <w:rsid w:val="00BE5092"/>
    <w:rsid w:val="00BE6494"/>
    <w:rsid w:val="00BE79FF"/>
    <w:rsid w:val="00BF21FC"/>
    <w:rsid w:val="00BF2FC2"/>
    <w:rsid w:val="00BF33CE"/>
    <w:rsid w:val="00BF4011"/>
    <w:rsid w:val="00BF4027"/>
    <w:rsid w:val="00BF428B"/>
    <w:rsid w:val="00BF4B5F"/>
    <w:rsid w:val="00BF4C77"/>
    <w:rsid w:val="00BF5195"/>
    <w:rsid w:val="00BF5F52"/>
    <w:rsid w:val="00BF6328"/>
    <w:rsid w:val="00BF7A09"/>
    <w:rsid w:val="00C0103A"/>
    <w:rsid w:val="00C01928"/>
    <w:rsid w:val="00C02DF2"/>
    <w:rsid w:val="00C034CD"/>
    <w:rsid w:val="00C03F76"/>
    <w:rsid w:val="00C059A7"/>
    <w:rsid w:val="00C05FC9"/>
    <w:rsid w:val="00C06A77"/>
    <w:rsid w:val="00C06E8A"/>
    <w:rsid w:val="00C1175B"/>
    <w:rsid w:val="00C14326"/>
    <w:rsid w:val="00C1639E"/>
    <w:rsid w:val="00C16F6A"/>
    <w:rsid w:val="00C16F9A"/>
    <w:rsid w:val="00C1789C"/>
    <w:rsid w:val="00C20FB4"/>
    <w:rsid w:val="00C22EBD"/>
    <w:rsid w:val="00C25274"/>
    <w:rsid w:val="00C27DCE"/>
    <w:rsid w:val="00C3084F"/>
    <w:rsid w:val="00C313D3"/>
    <w:rsid w:val="00C34162"/>
    <w:rsid w:val="00C356C4"/>
    <w:rsid w:val="00C418D4"/>
    <w:rsid w:val="00C423F2"/>
    <w:rsid w:val="00C44289"/>
    <w:rsid w:val="00C4736A"/>
    <w:rsid w:val="00C47D86"/>
    <w:rsid w:val="00C506C1"/>
    <w:rsid w:val="00C51909"/>
    <w:rsid w:val="00C51A9F"/>
    <w:rsid w:val="00C51EB6"/>
    <w:rsid w:val="00C55551"/>
    <w:rsid w:val="00C55ADB"/>
    <w:rsid w:val="00C57F38"/>
    <w:rsid w:val="00C57FE3"/>
    <w:rsid w:val="00C60D36"/>
    <w:rsid w:val="00C61768"/>
    <w:rsid w:val="00C625C6"/>
    <w:rsid w:val="00C6389A"/>
    <w:rsid w:val="00C63A3A"/>
    <w:rsid w:val="00C63C78"/>
    <w:rsid w:val="00C63E63"/>
    <w:rsid w:val="00C649EB"/>
    <w:rsid w:val="00C652AF"/>
    <w:rsid w:val="00C67900"/>
    <w:rsid w:val="00C67F63"/>
    <w:rsid w:val="00C70A5B"/>
    <w:rsid w:val="00C72E66"/>
    <w:rsid w:val="00C73947"/>
    <w:rsid w:val="00C75CE1"/>
    <w:rsid w:val="00C75E5B"/>
    <w:rsid w:val="00C764BB"/>
    <w:rsid w:val="00C772D5"/>
    <w:rsid w:val="00C809A4"/>
    <w:rsid w:val="00C812B5"/>
    <w:rsid w:val="00C81DBA"/>
    <w:rsid w:val="00C81F8A"/>
    <w:rsid w:val="00C82DDC"/>
    <w:rsid w:val="00C83B98"/>
    <w:rsid w:val="00C8429F"/>
    <w:rsid w:val="00C8491D"/>
    <w:rsid w:val="00C849FF"/>
    <w:rsid w:val="00C84C9F"/>
    <w:rsid w:val="00C85298"/>
    <w:rsid w:val="00C85516"/>
    <w:rsid w:val="00C8604D"/>
    <w:rsid w:val="00C864A4"/>
    <w:rsid w:val="00C87207"/>
    <w:rsid w:val="00C878A0"/>
    <w:rsid w:val="00C93704"/>
    <w:rsid w:val="00C9386F"/>
    <w:rsid w:val="00C95DC5"/>
    <w:rsid w:val="00C96405"/>
    <w:rsid w:val="00CA07BE"/>
    <w:rsid w:val="00CA0E0D"/>
    <w:rsid w:val="00CA101D"/>
    <w:rsid w:val="00CA4037"/>
    <w:rsid w:val="00CA4DCC"/>
    <w:rsid w:val="00CA50D9"/>
    <w:rsid w:val="00CA5225"/>
    <w:rsid w:val="00CA57BE"/>
    <w:rsid w:val="00CB0DA0"/>
    <w:rsid w:val="00CB12E2"/>
    <w:rsid w:val="00CB1327"/>
    <w:rsid w:val="00CB2169"/>
    <w:rsid w:val="00CB270C"/>
    <w:rsid w:val="00CB3EDF"/>
    <w:rsid w:val="00CB4CD3"/>
    <w:rsid w:val="00CB50E1"/>
    <w:rsid w:val="00CC07A7"/>
    <w:rsid w:val="00CC2209"/>
    <w:rsid w:val="00CC3A3D"/>
    <w:rsid w:val="00CC4298"/>
    <w:rsid w:val="00CC44D9"/>
    <w:rsid w:val="00CD2481"/>
    <w:rsid w:val="00CD385A"/>
    <w:rsid w:val="00CD38CC"/>
    <w:rsid w:val="00CD3AFD"/>
    <w:rsid w:val="00CD4F41"/>
    <w:rsid w:val="00CD544D"/>
    <w:rsid w:val="00CD5BB9"/>
    <w:rsid w:val="00CD69E7"/>
    <w:rsid w:val="00CE0AE3"/>
    <w:rsid w:val="00CE0FF2"/>
    <w:rsid w:val="00CE226D"/>
    <w:rsid w:val="00CE2C05"/>
    <w:rsid w:val="00CE4D03"/>
    <w:rsid w:val="00CE59E9"/>
    <w:rsid w:val="00CF0486"/>
    <w:rsid w:val="00CF269A"/>
    <w:rsid w:val="00CF30A1"/>
    <w:rsid w:val="00CF33CE"/>
    <w:rsid w:val="00CF3967"/>
    <w:rsid w:val="00CF3FAD"/>
    <w:rsid w:val="00CF42C2"/>
    <w:rsid w:val="00CF4A17"/>
    <w:rsid w:val="00CF5D96"/>
    <w:rsid w:val="00CF5E06"/>
    <w:rsid w:val="00CF6BA0"/>
    <w:rsid w:val="00CF7918"/>
    <w:rsid w:val="00D005DB"/>
    <w:rsid w:val="00D0291A"/>
    <w:rsid w:val="00D07C94"/>
    <w:rsid w:val="00D07DE2"/>
    <w:rsid w:val="00D10958"/>
    <w:rsid w:val="00D13301"/>
    <w:rsid w:val="00D1448B"/>
    <w:rsid w:val="00D14E59"/>
    <w:rsid w:val="00D152BB"/>
    <w:rsid w:val="00D16065"/>
    <w:rsid w:val="00D177DE"/>
    <w:rsid w:val="00D17C61"/>
    <w:rsid w:val="00D200B3"/>
    <w:rsid w:val="00D21585"/>
    <w:rsid w:val="00D219BC"/>
    <w:rsid w:val="00D21ABD"/>
    <w:rsid w:val="00D220A4"/>
    <w:rsid w:val="00D23B81"/>
    <w:rsid w:val="00D25913"/>
    <w:rsid w:val="00D25BB2"/>
    <w:rsid w:val="00D260BA"/>
    <w:rsid w:val="00D26851"/>
    <w:rsid w:val="00D26998"/>
    <w:rsid w:val="00D26A70"/>
    <w:rsid w:val="00D32549"/>
    <w:rsid w:val="00D33A9E"/>
    <w:rsid w:val="00D34A7A"/>
    <w:rsid w:val="00D35E88"/>
    <w:rsid w:val="00D37233"/>
    <w:rsid w:val="00D379E7"/>
    <w:rsid w:val="00D401D8"/>
    <w:rsid w:val="00D40581"/>
    <w:rsid w:val="00D40805"/>
    <w:rsid w:val="00D4225A"/>
    <w:rsid w:val="00D44274"/>
    <w:rsid w:val="00D446C8"/>
    <w:rsid w:val="00D45015"/>
    <w:rsid w:val="00D45E66"/>
    <w:rsid w:val="00D461CA"/>
    <w:rsid w:val="00D46D60"/>
    <w:rsid w:val="00D4790F"/>
    <w:rsid w:val="00D50390"/>
    <w:rsid w:val="00D50702"/>
    <w:rsid w:val="00D51448"/>
    <w:rsid w:val="00D5342D"/>
    <w:rsid w:val="00D53E3C"/>
    <w:rsid w:val="00D55D30"/>
    <w:rsid w:val="00D564E8"/>
    <w:rsid w:val="00D572EC"/>
    <w:rsid w:val="00D575AB"/>
    <w:rsid w:val="00D576ED"/>
    <w:rsid w:val="00D5780F"/>
    <w:rsid w:val="00D6229F"/>
    <w:rsid w:val="00D6230A"/>
    <w:rsid w:val="00D6256B"/>
    <w:rsid w:val="00D6499F"/>
    <w:rsid w:val="00D65736"/>
    <w:rsid w:val="00D66D69"/>
    <w:rsid w:val="00D70B25"/>
    <w:rsid w:val="00D712EC"/>
    <w:rsid w:val="00D7231E"/>
    <w:rsid w:val="00D72942"/>
    <w:rsid w:val="00D7416E"/>
    <w:rsid w:val="00D757D5"/>
    <w:rsid w:val="00D75ABE"/>
    <w:rsid w:val="00D802B4"/>
    <w:rsid w:val="00D80598"/>
    <w:rsid w:val="00D829B7"/>
    <w:rsid w:val="00D85A56"/>
    <w:rsid w:val="00D8627F"/>
    <w:rsid w:val="00D86ED6"/>
    <w:rsid w:val="00D8739C"/>
    <w:rsid w:val="00D90541"/>
    <w:rsid w:val="00D91DAE"/>
    <w:rsid w:val="00D9473C"/>
    <w:rsid w:val="00D94D39"/>
    <w:rsid w:val="00D94EE0"/>
    <w:rsid w:val="00D95B0A"/>
    <w:rsid w:val="00DA159B"/>
    <w:rsid w:val="00DA19FF"/>
    <w:rsid w:val="00DA2741"/>
    <w:rsid w:val="00DA29EC"/>
    <w:rsid w:val="00DA49EF"/>
    <w:rsid w:val="00DA6A7C"/>
    <w:rsid w:val="00DB0369"/>
    <w:rsid w:val="00DB18BA"/>
    <w:rsid w:val="00DB3214"/>
    <w:rsid w:val="00DB3EE2"/>
    <w:rsid w:val="00DB472C"/>
    <w:rsid w:val="00DB5A3D"/>
    <w:rsid w:val="00DC08EA"/>
    <w:rsid w:val="00DC0E7B"/>
    <w:rsid w:val="00DC1CAC"/>
    <w:rsid w:val="00DC4CF9"/>
    <w:rsid w:val="00DC5A7C"/>
    <w:rsid w:val="00DC5CE3"/>
    <w:rsid w:val="00DC5D55"/>
    <w:rsid w:val="00DC6C09"/>
    <w:rsid w:val="00DD04B2"/>
    <w:rsid w:val="00DD12B9"/>
    <w:rsid w:val="00DD17C4"/>
    <w:rsid w:val="00DD3A2C"/>
    <w:rsid w:val="00DD471B"/>
    <w:rsid w:val="00DD4F33"/>
    <w:rsid w:val="00DD4F62"/>
    <w:rsid w:val="00DE0318"/>
    <w:rsid w:val="00DE04E9"/>
    <w:rsid w:val="00DE139C"/>
    <w:rsid w:val="00DE1610"/>
    <w:rsid w:val="00DE1B0A"/>
    <w:rsid w:val="00DE2B36"/>
    <w:rsid w:val="00DE3183"/>
    <w:rsid w:val="00DE31D9"/>
    <w:rsid w:val="00DE455D"/>
    <w:rsid w:val="00DE4C2A"/>
    <w:rsid w:val="00DE4F5E"/>
    <w:rsid w:val="00DE543D"/>
    <w:rsid w:val="00DE62F6"/>
    <w:rsid w:val="00DE6FA6"/>
    <w:rsid w:val="00DE6FFC"/>
    <w:rsid w:val="00DE7326"/>
    <w:rsid w:val="00DE76B5"/>
    <w:rsid w:val="00DF1506"/>
    <w:rsid w:val="00DF2D11"/>
    <w:rsid w:val="00DF3854"/>
    <w:rsid w:val="00DF38F3"/>
    <w:rsid w:val="00DF520D"/>
    <w:rsid w:val="00DF54BA"/>
    <w:rsid w:val="00DF5899"/>
    <w:rsid w:val="00DF660B"/>
    <w:rsid w:val="00E00553"/>
    <w:rsid w:val="00E01751"/>
    <w:rsid w:val="00E02CDF"/>
    <w:rsid w:val="00E036BE"/>
    <w:rsid w:val="00E03C44"/>
    <w:rsid w:val="00E04636"/>
    <w:rsid w:val="00E05A95"/>
    <w:rsid w:val="00E068F5"/>
    <w:rsid w:val="00E06E4A"/>
    <w:rsid w:val="00E07616"/>
    <w:rsid w:val="00E07D4C"/>
    <w:rsid w:val="00E10224"/>
    <w:rsid w:val="00E103A5"/>
    <w:rsid w:val="00E10C6D"/>
    <w:rsid w:val="00E12693"/>
    <w:rsid w:val="00E13C93"/>
    <w:rsid w:val="00E15C82"/>
    <w:rsid w:val="00E162A1"/>
    <w:rsid w:val="00E163A9"/>
    <w:rsid w:val="00E16642"/>
    <w:rsid w:val="00E173A0"/>
    <w:rsid w:val="00E178D6"/>
    <w:rsid w:val="00E21272"/>
    <w:rsid w:val="00E217EF"/>
    <w:rsid w:val="00E229BE"/>
    <w:rsid w:val="00E22BDE"/>
    <w:rsid w:val="00E2358E"/>
    <w:rsid w:val="00E239BD"/>
    <w:rsid w:val="00E244A6"/>
    <w:rsid w:val="00E2549C"/>
    <w:rsid w:val="00E26B98"/>
    <w:rsid w:val="00E2755C"/>
    <w:rsid w:val="00E30969"/>
    <w:rsid w:val="00E31F65"/>
    <w:rsid w:val="00E32D77"/>
    <w:rsid w:val="00E34B65"/>
    <w:rsid w:val="00E37898"/>
    <w:rsid w:val="00E41C73"/>
    <w:rsid w:val="00E42140"/>
    <w:rsid w:val="00E43B62"/>
    <w:rsid w:val="00E44A9E"/>
    <w:rsid w:val="00E44F78"/>
    <w:rsid w:val="00E44F82"/>
    <w:rsid w:val="00E453C3"/>
    <w:rsid w:val="00E47283"/>
    <w:rsid w:val="00E5327B"/>
    <w:rsid w:val="00E54A69"/>
    <w:rsid w:val="00E5501C"/>
    <w:rsid w:val="00E55567"/>
    <w:rsid w:val="00E60420"/>
    <w:rsid w:val="00E609B3"/>
    <w:rsid w:val="00E61BE8"/>
    <w:rsid w:val="00E61FF5"/>
    <w:rsid w:val="00E62892"/>
    <w:rsid w:val="00E6463E"/>
    <w:rsid w:val="00E6678C"/>
    <w:rsid w:val="00E6680C"/>
    <w:rsid w:val="00E67A14"/>
    <w:rsid w:val="00E67CC4"/>
    <w:rsid w:val="00E700EC"/>
    <w:rsid w:val="00E7094C"/>
    <w:rsid w:val="00E711B2"/>
    <w:rsid w:val="00E71523"/>
    <w:rsid w:val="00E73F06"/>
    <w:rsid w:val="00E74106"/>
    <w:rsid w:val="00E75BAB"/>
    <w:rsid w:val="00E7603A"/>
    <w:rsid w:val="00E83981"/>
    <w:rsid w:val="00E83EC8"/>
    <w:rsid w:val="00E85022"/>
    <w:rsid w:val="00E85B87"/>
    <w:rsid w:val="00E86B57"/>
    <w:rsid w:val="00E87CD7"/>
    <w:rsid w:val="00E87F96"/>
    <w:rsid w:val="00E90211"/>
    <w:rsid w:val="00E907DD"/>
    <w:rsid w:val="00E928B3"/>
    <w:rsid w:val="00E9451C"/>
    <w:rsid w:val="00E94626"/>
    <w:rsid w:val="00E94A88"/>
    <w:rsid w:val="00E9530D"/>
    <w:rsid w:val="00E95919"/>
    <w:rsid w:val="00E95D06"/>
    <w:rsid w:val="00EA37EE"/>
    <w:rsid w:val="00EA40CF"/>
    <w:rsid w:val="00EA4852"/>
    <w:rsid w:val="00EA5112"/>
    <w:rsid w:val="00EA6C48"/>
    <w:rsid w:val="00EA793F"/>
    <w:rsid w:val="00EB0600"/>
    <w:rsid w:val="00EB0BFA"/>
    <w:rsid w:val="00EB397E"/>
    <w:rsid w:val="00EB3AA5"/>
    <w:rsid w:val="00EB6B6C"/>
    <w:rsid w:val="00EB7210"/>
    <w:rsid w:val="00EC0BBE"/>
    <w:rsid w:val="00EC1C8D"/>
    <w:rsid w:val="00EC1F1E"/>
    <w:rsid w:val="00EC46AC"/>
    <w:rsid w:val="00EC552C"/>
    <w:rsid w:val="00EC6ACA"/>
    <w:rsid w:val="00EC7A9E"/>
    <w:rsid w:val="00ED1791"/>
    <w:rsid w:val="00ED1C53"/>
    <w:rsid w:val="00ED3489"/>
    <w:rsid w:val="00ED355B"/>
    <w:rsid w:val="00ED3BDB"/>
    <w:rsid w:val="00ED4BDD"/>
    <w:rsid w:val="00ED51D2"/>
    <w:rsid w:val="00ED5FB8"/>
    <w:rsid w:val="00ED6198"/>
    <w:rsid w:val="00EE29CC"/>
    <w:rsid w:val="00EE398E"/>
    <w:rsid w:val="00EE4D37"/>
    <w:rsid w:val="00EE51FF"/>
    <w:rsid w:val="00EE5407"/>
    <w:rsid w:val="00EE7A6E"/>
    <w:rsid w:val="00EF04BA"/>
    <w:rsid w:val="00EF08C7"/>
    <w:rsid w:val="00EF09CF"/>
    <w:rsid w:val="00EF2B4A"/>
    <w:rsid w:val="00EF50AE"/>
    <w:rsid w:val="00EF5866"/>
    <w:rsid w:val="00EF591A"/>
    <w:rsid w:val="00EF64D4"/>
    <w:rsid w:val="00F00011"/>
    <w:rsid w:val="00F007EA"/>
    <w:rsid w:val="00F00B46"/>
    <w:rsid w:val="00F011A9"/>
    <w:rsid w:val="00F01DAC"/>
    <w:rsid w:val="00F050F6"/>
    <w:rsid w:val="00F05B36"/>
    <w:rsid w:val="00F06915"/>
    <w:rsid w:val="00F07FD2"/>
    <w:rsid w:val="00F10733"/>
    <w:rsid w:val="00F1092B"/>
    <w:rsid w:val="00F11A98"/>
    <w:rsid w:val="00F13F12"/>
    <w:rsid w:val="00F16416"/>
    <w:rsid w:val="00F21112"/>
    <w:rsid w:val="00F22226"/>
    <w:rsid w:val="00F22DC7"/>
    <w:rsid w:val="00F241A0"/>
    <w:rsid w:val="00F2482B"/>
    <w:rsid w:val="00F318C3"/>
    <w:rsid w:val="00F33C21"/>
    <w:rsid w:val="00F33E5D"/>
    <w:rsid w:val="00F342F2"/>
    <w:rsid w:val="00F347B2"/>
    <w:rsid w:val="00F34DB4"/>
    <w:rsid w:val="00F364E5"/>
    <w:rsid w:val="00F36941"/>
    <w:rsid w:val="00F36BA8"/>
    <w:rsid w:val="00F4176D"/>
    <w:rsid w:val="00F41BF4"/>
    <w:rsid w:val="00F44014"/>
    <w:rsid w:val="00F4499A"/>
    <w:rsid w:val="00F466E1"/>
    <w:rsid w:val="00F47EFE"/>
    <w:rsid w:val="00F5009E"/>
    <w:rsid w:val="00F5107A"/>
    <w:rsid w:val="00F51A05"/>
    <w:rsid w:val="00F51FD5"/>
    <w:rsid w:val="00F52E55"/>
    <w:rsid w:val="00F5610C"/>
    <w:rsid w:val="00F5687B"/>
    <w:rsid w:val="00F5753E"/>
    <w:rsid w:val="00F57F5E"/>
    <w:rsid w:val="00F60EA0"/>
    <w:rsid w:val="00F61892"/>
    <w:rsid w:val="00F64ED3"/>
    <w:rsid w:val="00F65317"/>
    <w:rsid w:val="00F66105"/>
    <w:rsid w:val="00F66A1A"/>
    <w:rsid w:val="00F70211"/>
    <w:rsid w:val="00F703E4"/>
    <w:rsid w:val="00F71DF2"/>
    <w:rsid w:val="00F7339C"/>
    <w:rsid w:val="00F7375B"/>
    <w:rsid w:val="00F73DCF"/>
    <w:rsid w:val="00F7734A"/>
    <w:rsid w:val="00F775DE"/>
    <w:rsid w:val="00F77DD7"/>
    <w:rsid w:val="00F80A0F"/>
    <w:rsid w:val="00F850DE"/>
    <w:rsid w:val="00F85E55"/>
    <w:rsid w:val="00F85EE4"/>
    <w:rsid w:val="00F9002E"/>
    <w:rsid w:val="00F905E8"/>
    <w:rsid w:val="00F91395"/>
    <w:rsid w:val="00F94356"/>
    <w:rsid w:val="00F94837"/>
    <w:rsid w:val="00F94D14"/>
    <w:rsid w:val="00F956E7"/>
    <w:rsid w:val="00F956E9"/>
    <w:rsid w:val="00F95BC4"/>
    <w:rsid w:val="00F96964"/>
    <w:rsid w:val="00F96C3D"/>
    <w:rsid w:val="00FA07E6"/>
    <w:rsid w:val="00FA10AB"/>
    <w:rsid w:val="00FA16FF"/>
    <w:rsid w:val="00FA484A"/>
    <w:rsid w:val="00FA6817"/>
    <w:rsid w:val="00FB2380"/>
    <w:rsid w:val="00FB3C4D"/>
    <w:rsid w:val="00FB3D3F"/>
    <w:rsid w:val="00FB4E94"/>
    <w:rsid w:val="00FB57CD"/>
    <w:rsid w:val="00FB60EB"/>
    <w:rsid w:val="00FB694E"/>
    <w:rsid w:val="00FB6A2A"/>
    <w:rsid w:val="00FC3DCF"/>
    <w:rsid w:val="00FC5BEC"/>
    <w:rsid w:val="00FD06D9"/>
    <w:rsid w:val="00FD0D45"/>
    <w:rsid w:val="00FD128D"/>
    <w:rsid w:val="00FD12F2"/>
    <w:rsid w:val="00FD1E2C"/>
    <w:rsid w:val="00FD2502"/>
    <w:rsid w:val="00FD274F"/>
    <w:rsid w:val="00FD2C3F"/>
    <w:rsid w:val="00FD2E54"/>
    <w:rsid w:val="00FD3A05"/>
    <w:rsid w:val="00FD3E6B"/>
    <w:rsid w:val="00FD42B8"/>
    <w:rsid w:val="00FD4402"/>
    <w:rsid w:val="00FD5748"/>
    <w:rsid w:val="00FD686C"/>
    <w:rsid w:val="00FD76E4"/>
    <w:rsid w:val="00FD77B8"/>
    <w:rsid w:val="00FD78DF"/>
    <w:rsid w:val="00FD7FE4"/>
    <w:rsid w:val="00FE05ED"/>
    <w:rsid w:val="00FE11DB"/>
    <w:rsid w:val="00FE33CE"/>
    <w:rsid w:val="00FE3409"/>
    <w:rsid w:val="00FE51A9"/>
    <w:rsid w:val="00FE67BE"/>
    <w:rsid w:val="00FE7F93"/>
    <w:rsid w:val="00FF04A2"/>
    <w:rsid w:val="00FF0852"/>
    <w:rsid w:val="00FF1154"/>
    <w:rsid w:val="00FF25C7"/>
    <w:rsid w:val="00FF40B2"/>
    <w:rsid w:val="00FF5080"/>
    <w:rsid w:val="00FF6875"/>
    <w:rsid w:val="00FF6B1B"/>
    <w:rsid w:val="00FF6F68"/>
    <w:rsid w:val="00FF761C"/>
    <w:rsid w:val="00FF79B3"/>
    <w:rsid w:val="00FF79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TtuloCar">
    <w:name w:val="Título Car"/>
    <w:basedOn w:val="Fuentedeprrafopredeter"/>
    <w:link w:val="Ttul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 w:type="character" w:customStyle="1" w:styleId="Mencinsinresolver2">
    <w:name w:val="Mención sin resolver2"/>
    <w:basedOn w:val="Fuentedeprrafopredeter"/>
    <w:uiPriority w:val="99"/>
    <w:semiHidden/>
    <w:unhideWhenUsed/>
    <w:rsid w:val="00077F53"/>
    <w:rPr>
      <w:color w:val="605E5C"/>
      <w:shd w:val="clear" w:color="auto" w:fill="E1DFDD"/>
    </w:rPr>
  </w:style>
  <w:style w:type="character" w:styleId="Mencinsinresolver">
    <w:name w:val="Unresolved Mention"/>
    <w:basedOn w:val="Fuentedeprrafopredeter"/>
    <w:uiPriority w:val="99"/>
    <w:semiHidden/>
    <w:unhideWhenUsed/>
    <w:rsid w:val="00407C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15919901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02014136">
      <w:bodyDiv w:val="1"/>
      <w:marLeft w:val="0"/>
      <w:marRight w:val="0"/>
      <w:marTop w:val="0"/>
      <w:marBottom w:val="0"/>
      <w:divBdr>
        <w:top w:val="none" w:sz="0" w:space="0" w:color="auto"/>
        <w:left w:val="none" w:sz="0" w:space="0" w:color="auto"/>
        <w:bottom w:val="none" w:sz="0" w:space="0" w:color="auto"/>
        <w:right w:val="none" w:sz="0" w:space="0" w:color="auto"/>
      </w:divBdr>
      <w:divsChild>
        <w:div w:id="295378193">
          <w:marLeft w:val="0"/>
          <w:marRight w:val="0"/>
          <w:marTop w:val="0"/>
          <w:marBottom w:val="0"/>
          <w:divBdr>
            <w:top w:val="none" w:sz="0" w:space="0" w:color="auto"/>
            <w:left w:val="none" w:sz="0" w:space="0" w:color="auto"/>
            <w:bottom w:val="none" w:sz="0" w:space="0" w:color="auto"/>
            <w:right w:val="none" w:sz="0" w:space="0" w:color="auto"/>
          </w:divBdr>
        </w:div>
      </w:divsChild>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502962270">
      <w:bodyDiv w:val="1"/>
      <w:marLeft w:val="0"/>
      <w:marRight w:val="0"/>
      <w:marTop w:val="0"/>
      <w:marBottom w:val="0"/>
      <w:divBdr>
        <w:top w:val="none" w:sz="0" w:space="0" w:color="auto"/>
        <w:left w:val="none" w:sz="0" w:space="0" w:color="auto"/>
        <w:bottom w:val="none" w:sz="0" w:space="0" w:color="auto"/>
        <w:right w:val="none" w:sz="0" w:space="0" w:color="auto"/>
      </w:divBdr>
      <w:divsChild>
        <w:div w:id="1035421520">
          <w:marLeft w:val="0"/>
          <w:marRight w:val="0"/>
          <w:marTop w:val="0"/>
          <w:marBottom w:val="0"/>
          <w:divBdr>
            <w:top w:val="none" w:sz="0" w:space="0" w:color="auto"/>
            <w:left w:val="none" w:sz="0" w:space="0" w:color="auto"/>
            <w:bottom w:val="none" w:sz="0" w:space="0" w:color="auto"/>
            <w:right w:val="none" w:sz="0" w:space="0" w:color="auto"/>
          </w:divBdr>
        </w:div>
      </w:divsChild>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doi.org/10.1016/j.tree.2014.11.008" TargetMode="External"/><Relationship Id="rId13" Type="http://schemas.openxmlformats.org/officeDocument/2006/relationships/hyperlink" Target="https://nph.onlinelibrary.wiley.com/doi/full/10.1111/nph.17086#nph17086-bib-0083" TargetMode="External"/><Relationship Id="rId18" Type="http://schemas.openxmlformats.org/officeDocument/2006/relationships/hyperlink" Target="https://hal.inrae.fr/hal-02668772" TargetMode="External"/><Relationship Id="rId3" Type="http://schemas.openxmlformats.org/officeDocument/2006/relationships/hyperlink" Target="https://doi.org/10.1093/aob/mcs218" TargetMode="External"/><Relationship Id="rId21" Type="http://schemas.openxmlformats.org/officeDocument/2006/relationships/hyperlink" Target="https://doi.org/10.1016/S0304-3800(00)00288-X" TargetMode="External"/><Relationship Id="rId7" Type="http://schemas.openxmlformats.org/officeDocument/2006/relationships/hyperlink" Target="https://doi.org/10.1093/aob/mct154" TargetMode="External"/><Relationship Id="rId12" Type="http://schemas.openxmlformats.org/officeDocument/2006/relationships/hyperlink" Target="https://nph.onlinelibrary.wiley.com/doi/full/10.1111/nph.17086#nph17086-bib-0015" TargetMode="External"/><Relationship Id="rId17" Type="http://schemas.openxmlformats.org/officeDocument/2006/relationships/hyperlink" Target="https://hal.inrae.fr/hal-02668772" TargetMode="External"/><Relationship Id="rId2" Type="http://schemas.openxmlformats.org/officeDocument/2006/relationships/hyperlink" Target="https://doi.org/10.1111/j.1365-2486.2010.02368.x" TargetMode="External"/><Relationship Id="rId16" Type="http://schemas.openxmlformats.org/officeDocument/2006/relationships/hyperlink" Target="https://dx.doi.org/10.1111/j.2007.0030-1299.15559.x" TargetMode="External"/><Relationship Id="rId20" Type="http://schemas.openxmlformats.org/officeDocument/2006/relationships/hyperlink" Target="https://doi.org/doi:10.1073/pnas.87.3.1139" TargetMode="External"/><Relationship Id="rId1" Type="http://schemas.openxmlformats.org/officeDocument/2006/relationships/hyperlink" Target="https://doi.org/10.1093/aob/mct154" TargetMode="External"/><Relationship Id="rId6" Type="http://schemas.openxmlformats.org/officeDocument/2006/relationships/hyperlink" Target="https://doi.org/10.1093/aob/mcs218" TargetMode="External"/><Relationship Id="rId11" Type="http://schemas.openxmlformats.org/officeDocument/2006/relationships/hyperlink" Target="https://doi.org/10.1111/nph.17086" TargetMode="External"/><Relationship Id="rId5" Type="http://schemas.openxmlformats.org/officeDocument/2006/relationships/hyperlink" Target="https://doi.org/10.1111/j.1365-2486.2010.02368.x" TargetMode="External"/><Relationship Id="rId15" Type="http://schemas.openxmlformats.org/officeDocument/2006/relationships/hyperlink" Target="https://dx.doi.org/10.1111/j.2007.0030-1299.15559.x" TargetMode="External"/><Relationship Id="rId23" Type="http://schemas.openxmlformats.org/officeDocument/2006/relationships/hyperlink" Target="https://doi.org/10.1111/ele.12241" TargetMode="External"/><Relationship Id="rId10" Type="http://schemas.openxmlformats.org/officeDocument/2006/relationships/hyperlink" Target="https://doi.org/10.1111/brv.12461" TargetMode="External"/><Relationship Id="rId19" Type="http://schemas.openxmlformats.org/officeDocument/2006/relationships/hyperlink" Target="https://hal.inrae.fr/hal-02668772" TargetMode="External"/><Relationship Id="rId4" Type="http://schemas.openxmlformats.org/officeDocument/2006/relationships/hyperlink" Target="https://www.amazon.com/Plant-Regeneration-Seeds-Warming-Perspective/dp/0128237317" TargetMode="External"/><Relationship Id="rId9" Type="http://schemas.openxmlformats.org/officeDocument/2006/relationships/hyperlink" Target="https://doi.org/10.1016/j.tree.2014.11.008" TargetMode="External"/><Relationship Id="rId14" Type="http://schemas.openxmlformats.org/officeDocument/2006/relationships/hyperlink" Target="https://dx.doi.org/10.1111/j.2007.0030-1299.15559.x" TargetMode="External"/><Relationship Id="rId22" Type="http://schemas.openxmlformats.org/officeDocument/2006/relationships/hyperlink" Target="https://www.jstor.org/stable/2461975"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BD7B4-E498-493A-88D9-7C8742ACE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4430</TotalTime>
  <Pages>28</Pages>
  <Words>48891</Words>
  <Characters>268905</Characters>
  <Application>Microsoft Office Word</Application>
  <DocSecurity>0</DocSecurity>
  <Lines>2240</Lines>
  <Paragraphs>634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317162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EDUARDO FERNANDEZ PASCUAL</cp:lastModifiedBy>
  <cp:revision>1980</cp:revision>
  <dcterms:created xsi:type="dcterms:W3CDTF">2023-10-03T13:37:00Z</dcterms:created>
  <dcterms:modified xsi:type="dcterms:W3CDTF">2024-01-17T12:42:00Z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http://www.zotero.org/styles/harvard-cite-them-right</vt:lpwstr>
  </property>
  <property fmtid="{D5CDD505-2E9C-101B-9397-08002B2CF9AE}" pid="10" name="Mendeley Recent Style Name 3_1">
    <vt:lpwstr>Cite Them Right 10th edition - Harvard</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(deprecated)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http://www.zotero.org/styles/journal-of-vegetation-science</vt:lpwstr>
  </property>
  <property fmtid="{D5CDD505-2E9C-101B-9397-08002B2CF9AE}" pid="16" name="Mendeley Recent Style Name 6_1">
    <vt:lpwstr>Journal of Vegetation Science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c9295e8b-616c-35c4-a2e4-c4ec6578bcd8</vt:lpwstr>
  </property>
  <property fmtid="{D5CDD505-2E9C-101B-9397-08002B2CF9AE}" pid="25" name="Mendeley Citation Style_1">
    <vt:lpwstr>http://www.zotero.org/styles/journal-of-vegetation-science</vt:lpwstr>
  </property>
</Properties>
</file>