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FBC56" w14:textId="4D1300DC" w:rsidR="00C16F9A" w:rsidRDefault="00467E54" w:rsidP="0070572A">
      <w:pPr>
        <w:pStyle w:val="Ttulo1"/>
        <w:spacing w:line="360" w:lineRule="auto"/>
        <w:jc w:val="both"/>
      </w:pPr>
      <w:r>
        <w:t>A study case of</w:t>
      </w:r>
      <w:r w:rsidR="00B500F2">
        <w:t xml:space="preserve"> i</w:t>
      </w:r>
      <w:r w:rsidR="003807AB">
        <w:t>ntraspecific germination variability in wa</w:t>
      </w:r>
      <w:r>
        <w:t>ter-limited alpine/High Mediterranean Mountains environments.</w:t>
      </w:r>
    </w:p>
    <w:p w14:paraId="35FBC942" w14:textId="7239E1A5" w:rsidR="0069060F" w:rsidRPr="0069060F" w:rsidRDefault="0069060F" w:rsidP="0070572A">
      <w:pPr>
        <w:spacing w:line="360" w:lineRule="auto"/>
        <w:jc w:val="both"/>
      </w:pPr>
      <w:r>
        <w:t>Abstract</w:t>
      </w:r>
    </w:p>
    <w:p w14:paraId="33D71AEF" w14:textId="613F7AF4" w:rsidR="0069060F" w:rsidRDefault="0069060F" w:rsidP="0070572A">
      <w:pPr>
        <w:pStyle w:val="Ttulo2"/>
        <w:spacing w:line="360" w:lineRule="auto"/>
        <w:jc w:val="both"/>
      </w:pPr>
      <w:r w:rsidRPr="0069060F">
        <w:t>1.</w:t>
      </w:r>
      <w:r>
        <w:t xml:space="preserve"> Introduction</w:t>
      </w:r>
    </w:p>
    <w:p w14:paraId="55141D41" w14:textId="01B02D37" w:rsidR="0069060F" w:rsidRDefault="00241824" w:rsidP="0070572A">
      <w:pPr>
        <w:spacing w:line="360" w:lineRule="auto"/>
        <w:jc w:val="both"/>
      </w:pPr>
      <w:r>
        <w:t>Mesoscale heterogeneity of alpine landscape</w:t>
      </w:r>
      <w:r w:rsidR="000811EF">
        <w:t>; microclimatic conditions; species adaptations</w:t>
      </w:r>
      <w:r w:rsidR="00833482">
        <w:t xml:space="preserve"> (similar to move along intro)</w:t>
      </w:r>
    </w:p>
    <w:p w14:paraId="1A1B25D5" w14:textId="44C9DF24" w:rsidR="00BF4C77" w:rsidRDefault="00BA00E3" w:rsidP="0070572A">
      <w:pPr>
        <w:spacing w:line="360" w:lineRule="auto"/>
        <w:jc w:val="both"/>
      </w:pPr>
      <w:r>
        <w:t>Snowmelt gradients and summer drought effects</w:t>
      </w:r>
    </w:p>
    <w:p w14:paraId="29B40BF0" w14:textId="006DDE78" w:rsidR="00833482" w:rsidRDefault="00833482" w:rsidP="0070572A">
      <w:pPr>
        <w:spacing w:line="360" w:lineRule="auto"/>
        <w:jc w:val="both"/>
      </w:pPr>
      <w:r w:rsidRPr="00833482">
        <w:rPr>
          <w:highlight w:val="yellow"/>
        </w:rPr>
        <w:t>Snow depth and snowmelt patterns strongly influence surface-level temperature, moisture and light, three key abiotic factors determining plant growth and reproduction in the corresponding communities (</w:t>
      </w:r>
      <w:commentRangeStart w:id="0"/>
      <w:r w:rsidRPr="00833482">
        <w:rPr>
          <w:highlight w:val="yellow"/>
        </w:rPr>
        <w:t>Winkler et al. 2018</w:t>
      </w:r>
      <w:commentRangeEnd w:id="0"/>
      <w:r w:rsidR="00FF1154">
        <w:rPr>
          <w:rStyle w:val="Refdecomentario"/>
        </w:rPr>
        <w:commentReference w:id="0"/>
      </w:r>
      <w:r w:rsidRPr="00833482">
        <w:rPr>
          <w:highlight w:val="yellow"/>
        </w:rPr>
        <w:t>; Körner 2021).</w:t>
      </w:r>
    </w:p>
    <w:p w14:paraId="32DAACD5" w14:textId="47CC9585" w:rsidR="008E4BC4" w:rsidRDefault="00216D67" w:rsidP="0070572A">
      <w:pPr>
        <w:spacing w:line="360" w:lineRule="auto"/>
        <w:jc w:val="both"/>
      </w:pPr>
      <w:r>
        <w:t>Regeneration niche and Mediterranean germination syndrome</w:t>
      </w:r>
    </w:p>
    <w:p w14:paraId="787ACD01" w14:textId="3A717AC2" w:rsidR="000F5E9F" w:rsidRDefault="007F0446" w:rsidP="0070572A">
      <w:pPr>
        <w:spacing w:line="360" w:lineRule="auto"/>
        <w:jc w:val="both"/>
      </w:pPr>
      <w:r w:rsidRPr="00E90211">
        <w:rPr>
          <w:highlight w:val="yellow"/>
        </w:rPr>
        <w:t xml:space="preserve">The majority of the empirical tests of niche </w:t>
      </w:r>
      <w:r w:rsidR="004C20B9" w:rsidRPr="00E90211">
        <w:rPr>
          <w:highlight w:val="yellow"/>
        </w:rPr>
        <w:t>theory focus on adults ignoring the important seed regeneration niche (</w:t>
      </w:r>
      <w:commentRangeStart w:id="1"/>
      <w:r w:rsidR="004C20B9" w:rsidRPr="00E90211">
        <w:rPr>
          <w:highlight w:val="yellow"/>
        </w:rPr>
        <w:t>Briceño et al 2015</w:t>
      </w:r>
      <w:commentRangeEnd w:id="1"/>
      <w:r w:rsidR="00B51D94">
        <w:rPr>
          <w:rStyle w:val="Refdecomentario"/>
        </w:rPr>
        <w:commentReference w:id="1"/>
      </w:r>
      <w:r w:rsidR="00E90211" w:rsidRPr="00E90211">
        <w:rPr>
          <w:highlight w:val="yellow"/>
        </w:rPr>
        <w:t xml:space="preserve">, </w:t>
      </w:r>
      <w:commentRangeStart w:id="2"/>
      <w:commentRangeStart w:id="3"/>
      <w:r w:rsidR="00E90211" w:rsidRPr="00E90211">
        <w:rPr>
          <w:highlight w:val="yellow"/>
        </w:rPr>
        <w:t>Larson and Funk 2016</w:t>
      </w:r>
      <w:commentRangeEnd w:id="2"/>
      <w:r w:rsidR="005E6715">
        <w:rPr>
          <w:rStyle w:val="Refdecomentario"/>
        </w:rPr>
        <w:commentReference w:id="2"/>
      </w:r>
      <w:commentRangeEnd w:id="3"/>
      <w:r w:rsidR="001A1DA8">
        <w:rPr>
          <w:rStyle w:val="Refdecomentario"/>
        </w:rPr>
        <w:commentReference w:id="3"/>
      </w:r>
      <w:r w:rsidR="00E90211" w:rsidRPr="00E90211">
        <w:rPr>
          <w:highlight w:val="yellow"/>
        </w:rPr>
        <w:t>)</w:t>
      </w:r>
      <w:r w:rsidR="00E90211">
        <w:t>.</w:t>
      </w:r>
    </w:p>
    <w:p w14:paraId="2B287E2B" w14:textId="24A79151" w:rsidR="0066698D" w:rsidRDefault="0066698D" w:rsidP="0070572A">
      <w:pPr>
        <w:spacing w:line="360" w:lineRule="auto"/>
        <w:jc w:val="both"/>
      </w:pPr>
      <w:r w:rsidRPr="0066698D">
        <w:rPr>
          <w:highlight w:val="yellow"/>
        </w:rPr>
        <w:t>Temperature and water, two major environmental drivers of the physiological process of seed germination (</w:t>
      </w:r>
      <w:commentRangeStart w:id="4"/>
      <w:r w:rsidRPr="0066698D">
        <w:rPr>
          <w:highlight w:val="yellow"/>
        </w:rPr>
        <w:t>Bewley et al. 2013</w:t>
      </w:r>
      <w:commentRangeEnd w:id="4"/>
      <w:r w:rsidR="0000430E">
        <w:rPr>
          <w:rStyle w:val="Refdecomentario"/>
        </w:rPr>
        <w:commentReference w:id="4"/>
      </w:r>
      <w:r w:rsidRPr="0066698D">
        <w:rPr>
          <w:highlight w:val="yellow"/>
        </w:rPr>
        <w:t>).</w:t>
      </w:r>
    </w:p>
    <w:p w14:paraId="656BB9D3" w14:textId="7507E523" w:rsidR="00C57FE3" w:rsidRDefault="00C57FE3" w:rsidP="0070572A">
      <w:pPr>
        <w:spacing w:line="360" w:lineRule="auto"/>
        <w:jc w:val="both"/>
      </w:pPr>
      <w:r w:rsidRPr="00267E59">
        <w:rPr>
          <w:highlight w:val="yellow"/>
        </w:rPr>
        <w:t>As these two environmental</w:t>
      </w:r>
      <w:r w:rsidR="00A27FD6" w:rsidRPr="00267E59">
        <w:rPr>
          <w:highlight w:val="yellow"/>
        </w:rPr>
        <w:t xml:space="preserve"> </w:t>
      </w:r>
      <w:r w:rsidRPr="00267E59">
        <w:rPr>
          <w:highlight w:val="yellow"/>
        </w:rPr>
        <w:t>factors are essential for germination, the integration of</w:t>
      </w:r>
      <w:r w:rsidR="00A27FD6" w:rsidRPr="00267E59">
        <w:rPr>
          <w:highlight w:val="yellow"/>
        </w:rPr>
        <w:t xml:space="preserve"> </w:t>
      </w:r>
      <w:r w:rsidRPr="00267E59">
        <w:rPr>
          <w:highlight w:val="yellow"/>
        </w:rPr>
        <w:t>heat accumulation units and soil water availability as</w:t>
      </w:r>
      <w:r w:rsidR="00A27FD6" w:rsidRPr="00267E59">
        <w:rPr>
          <w:highlight w:val="yellow"/>
        </w:rPr>
        <w:t xml:space="preserve"> </w:t>
      </w:r>
      <w:r w:rsidRPr="00267E59">
        <w:rPr>
          <w:highlight w:val="yellow"/>
        </w:rPr>
        <w:t>hydrothermal time is considered a useful approach to</w:t>
      </w:r>
      <w:r w:rsidR="00A27FD6" w:rsidRPr="00267E59">
        <w:rPr>
          <w:highlight w:val="yellow"/>
        </w:rPr>
        <w:t xml:space="preserve"> </w:t>
      </w:r>
      <w:r w:rsidRPr="00267E59">
        <w:rPr>
          <w:highlight w:val="yellow"/>
        </w:rPr>
        <w:t>describe germination progression over time of seed lots</w:t>
      </w:r>
      <w:r w:rsidR="00A27FD6" w:rsidRPr="00267E59">
        <w:rPr>
          <w:highlight w:val="yellow"/>
        </w:rPr>
        <w:t xml:space="preserve"> </w:t>
      </w:r>
      <w:r w:rsidRPr="00267E59">
        <w:rPr>
          <w:highlight w:val="yellow"/>
        </w:rPr>
        <w:t>or populations under field conditions (</w:t>
      </w:r>
      <w:commentRangeStart w:id="5"/>
      <w:r w:rsidRPr="00267E59">
        <w:rPr>
          <w:highlight w:val="yellow"/>
        </w:rPr>
        <w:t>Allen et al. 2000</w:t>
      </w:r>
      <w:commentRangeEnd w:id="5"/>
      <w:r w:rsidR="00412DDA" w:rsidRPr="00267E59">
        <w:rPr>
          <w:rStyle w:val="Refdecomentario"/>
          <w:highlight w:val="yellow"/>
        </w:rPr>
        <w:commentReference w:id="5"/>
      </w:r>
      <w:commentRangeStart w:id="6"/>
      <w:r w:rsidRPr="00267E59">
        <w:rPr>
          <w:highlight w:val="yellow"/>
        </w:rPr>
        <w:t>;</w:t>
      </w:r>
      <w:r w:rsidR="00A27FD6" w:rsidRPr="00267E59">
        <w:rPr>
          <w:highlight w:val="yellow"/>
        </w:rPr>
        <w:t xml:space="preserve"> </w:t>
      </w:r>
      <w:r w:rsidRPr="00267E59">
        <w:rPr>
          <w:highlight w:val="yellow"/>
        </w:rPr>
        <w:t>Bradford 2002</w:t>
      </w:r>
      <w:commentRangeEnd w:id="6"/>
      <w:r w:rsidR="00267E59" w:rsidRPr="00267E59">
        <w:rPr>
          <w:rStyle w:val="Refdecomentario"/>
          <w:highlight w:val="yellow"/>
        </w:rPr>
        <w:commentReference w:id="6"/>
      </w:r>
      <w:r w:rsidRPr="00267E59">
        <w:rPr>
          <w:highlight w:val="yellow"/>
        </w:rPr>
        <w:t xml:space="preserve">; </w:t>
      </w:r>
      <w:commentRangeStart w:id="7"/>
      <w:r w:rsidRPr="00267E59">
        <w:rPr>
          <w:highlight w:val="yellow"/>
        </w:rPr>
        <w:t>Bewley et al. 2013</w:t>
      </w:r>
      <w:commentRangeEnd w:id="7"/>
      <w:r w:rsidR="00267E59" w:rsidRPr="00267E59">
        <w:rPr>
          <w:rStyle w:val="Refdecomentario"/>
          <w:highlight w:val="yellow"/>
        </w:rPr>
        <w:commentReference w:id="7"/>
      </w:r>
      <w:r w:rsidRPr="00267E59">
        <w:rPr>
          <w:highlight w:val="yellow"/>
        </w:rPr>
        <w:t>).</w:t>
      </w:r>
      <w:r w:rsidR="00A27FD6" w:rsidRPr="00267E59">
        <w:rPr>
          <w:highlight w:val="yellow"/>
        </w:rPr>
        <w:t xml:space="preserve"> The use of hydro thermal time is based on the premise that seed germination rate is related to temperature (T) and water potential (.) around optimum conditions that are bound by lower and upper thresholds (Allen et al. 2000; Bradford 2002). Therefore, total germination and germination rate will occur as long as both conditions are met: 1) temperature is within the thresholds and 2) water potential is above the minimum. The longer the time these two conditions are met (i.e., hydrothermal time accumulation), the greater the germination.</w:t>
      </w:r>
    </w:p>
    <w:p w14:paraId="3C57AA6F" w14:textId="6FDCDDAE" w:rsidR="00790F2B" w:rsidRPr="002C52AC" w:rsidRDefault="00790F2B" w:rsidP="0070572A">
      <w:pPr>
        <w:spacing w:line="360" w:lineRule="auto"/>
        <w:jc w:val="both"/>
        <w:rPr>
          <w:highlight w:val="yellow"/>
        </w:rPr>
      </w:pPr>
      <w:r w:rsidRPr="002C52AC">
        <w:rPr>
          <w:highlight w:val="yellow"/>
        </w:rPr>
        <w:t>Sensitivity to drought conditions depends on multiple factors and may be higher during germination and establishment (</w:t>
      </w:r>
      <w:commentRangeStart w:id="8"/>
      <w:r w:rsidRPr="002C52AC">
        <w:rPr>
          <w:highlight w:val="yellow"/>
        </w:rPr>
        <w:t>Fischer &amp; Turner 1978</w:t>
      </w:r>
      <w:commentRangeEnd w:id="8"/>
      <w:r w:rsidR="005032C4" w:rsidRPr="002C52AC">
        <w:rPr>
          <w:rStyle w:val="Refdecomentario"/>
          <w:highlight w:val="yellow"/>
        </w:rPr>
        <w:commentReference w:id="8"/>
      </w:r>
      <w:r w:rsidRPr="002C52AC">
        <w:rPr>
          <w:highlight w:val="yellow"/>
        </w:rPr>
        <w:t>).</w:t>
      </w:r>
    </w:p>
    <w:p w14:paraId="610809EC" w14:textId="45D7B151" w:rsidR="007F7693" w:rsidRDefault="007F7693" w:rsidP="0070572A">
      <w:pPr>
        <w:spacing w:line="360" w:lineRule="auto"/>
        <w:jc w:val="both"/>
      </w:pPr>
      <w:r w:rsidRPr="002C52AC">
        <w:rPr>
          <w:highlight w:val="yellow"/>
        </w:rPr>
        <w:t>Components of the life history of plants, such as seed size, are significantly associated with plant height, growth form and dispersal mode, and can also influence recruitment patterns (</w:t>
      </w:r>
      <w:commentRangeStart w:id="9"/>
      <w:r w:rsidRPr="002C52AC">
        <w:rPr>
          <w:highlight w:val="yellow"/>
        </w:rPr>
        <w:t xml:space="preserve">Leishman </w:t>
      </w:r>
      <w:r w:rsidRPr="002C52AC">
        <w:rPr>
          <w:highlight w:val="yellow"/>
        </w:rPr>
        <w:lastRenderedPageBreak/>
        <w:t>&amp; Westoby 1994</w:t>
      </w:r>
      <w:commentRangeEnd w:id="9"/>
      <w:r w:rsidR="00186A01" w:rsidRPr="002C52AC">
        <w:rPr>
          <w:rStyle w:val="Refdecomentario"/>
          <w:highlight w:val="yellow"/>
        </w:rPr>
        <w:commentReference w:id="9"/>
      </w:r>
      <w:r w:rsidRPr="002C52AC">
        <w:rPr>
          <w:highlight w:val="yellow"/>
        </w:rPr>
        <w:t xml:space="preserve">). Seed size has a high impact on capacity and time of germination, establishment and survival of seedlings during early stages of the life cycle, when plants are more susceptible </w:t>
      </w:r>
      <w:commentRangeStart w:id="10"/>
      <w:r w:rsidRPr="002C52AC">
        <w:rPr>
          <w:highlight w:val="yellow"/>
        </w:rPr>
        <w:t>(Baskin &amp; Baskin 1998</w:t>
      </w:r>
      <w:commentRangeEnd w:id="10"/>
      <w:r w:rsidR="00186A01" w:rsidRPr="002C52AC">
        <w:rPr>
          <w:rStyle w:val="Refdecomentario"/>
          <w:highlight w:val="yellow"/>
        </w:rPr>
        <w:commentReference w:id="10"/>
      </w:r>
      <w:r w:rsidRPr="002C52AC">
        <w:rPr>
          <w:highlight w:val="yellow"/>
        </w:rPr>
        <w:t>). In general, average germination time tends to be greater for larger-sized seeds (</w:t>
      </w:r>
      <w:commentRangeStart w:id="11"/>
      <w:r w:rsidRPr="002C52AC">
        <w:rPr>
          <w:highlight w:val="yellow"/>
        </w:rPr>
        <w:t>Norden et al. 2009</w:t>
      </w:r>
      <w:commentRangeEnd w:id="11"/>
      <w:r w:rsidR="006D78C7" w:rsidRPr="002C52AC">
        <w:rPr>
          <w:rStyle w:val="Refdecomentario"/>
          <w:highlight w:val="yellow"/>
        </w:rPr>
        <w:commentReference w:id="11"/>
      </w:r>
      <w:r w:rsidRPr="002C52AC">
        <w:rPr>
          <w:highlight w:val="yellow"/>
        </w:rPr>
        <w:t>), while small seeds absorb water faster than large seeds because of their larger surface-area-to-mass ratio (</w:t>
      </w:r>
      <w:commentRangeStart w:id="12"/>
      <w:proofErr w:type="spellStart"/>
      <w:r w:rsidRPr="002C52AC">
        <w:rPr>
          <w:highlight w:val="yellow"/>
        </w:rPr>
        <w:t>Kikuzawa</w:t>
      </w:r>
      <w:proofErr w:type="spellEnd"/>
      <w:r w:rsidRPr="002C52AC">
        <w:rPr>
          <w:highlight w:val="yellow"/>
        </w:rPr>
        <w:t xml:space="preserve"> &amp;</w:t>
      </w:r>
      <w:proofErr w:type="spellStart"/>
      <w:r w:rsidRPr="002C52AC">
        <w:rPr>
          <w:highlight w:val="yellow"/>
        </w:rPr>
        <w:t>Koyoma</w:t>
      </w:r>
      <w:proofErr w:type="spellEnd"/>
      <w:r w:rsidRPr="002C52AC">
        <w:rPr>
          <w:highlight w:val="yellow"/>
        </w:rPr>
        <w:t xml:space="preserve"> 1999</w:t>
      </w:r>
      <w:commentRangeEnd w:id="12"/>
      <w:r w:rsidR="006D78C7" w:rsidRPr="002C52AC">
        <w:rPr>
          <w:rStyle w:val="Refdecomentario"/>
          <w:highlight w:val="yellow"/>
        </w:rPr>
        <w:commentReference w:id="12"/>
      </w:r>
      <w:r w:rsidRPr="002C52AC">
        <w:rPr>
          <w:highlight w:val="yellow"/>
        </w:rPr>
        <w:t>).</w:t>
      </w:r>
      <w:r w:rsidR="00E13C93" w:rsidRPr="002C52AC">
        <w:rPr>
          <w:highlight w:val="yellow"/>
        </w:rPr>
        <w:t xml:space="preserve"> For example, </w:t>
      </w:r>
      <w:commentRangeStart w:id="13"/>
      <w:r w:rsidR="00E13C93" w:rsidRPr="002C52AC">
        <w:rPr>
          <w:highlight w:val="yellow"/>
        </w:rPr>
        <w:t>Kidson &amp; Westoby (2000</w:t>
      </w:r>
      <w:commentRangeEnd w:id="13"/>
      <w:r w:rsidR="002C52AC" w:rsidRPr="002C52AC">
        <w:rPr>
          <w:rStyle w:val="Refdecomentario"/>
          <w:highlight w:val="yellow"/>
        </w:rPr>
        <w:commentReference w:id="13"/>
      </w:r>
      <w:r w:rsidR="00E13C93" w:rsidRPr="002C52AC">
        <w:rPr>
          <w:highlight w:val="yellow"/>
        </w:rPr>
        <w:t xml:space="preserve">) argued that larger seeds are able to germinate better under drought, while </w:t>
      </w:r>
      <w:commentRangeStart w:id="14"/>
      <w:r w:rsidR="00E13C93" w:rsidRPr="002C52AC">
        <w:rPr>
          <w:highlight w:val="yellow"/>
        </w:rPr>
        <w:t>Merino-Martín et al. (2017</w:t>
      </w:r>
      <w:commentRangeEnd w:id="14"/>
      <w:r w:rsidR="002C52AC" w:rsidRPr="002C52AC">
        <w:rPr>
          <w:rStyle w:val="Refdecomentario"/>
          <w:highlight w:val="yellow"/>
        </w:rPr>
        <w:commentReference w:id="14"/>
      </w:r>
      <w:r w:rsidR="00E13C93" w:rsidRPr="002C52AC">
        <w:rPr>
          <w:highlight w:val="yellow"/>
        </w:rPr>
        <w:t>) reported that most light seeds had higher germination and emergence under dry conditions than heavier seeds. The authors recognize that more studies are required in order to understand whether the role of seed size in germination response under drought is general or species-specific</w:t>
      </w:r>
      <w:r w:rsidR="002C52AC" w:rsidRPr="002C52AC">
        <w:rPr>
          <w:highlight w:val="yellow"/>
        </w:rPr>
        <w:t xml:space="preserve"> (</w:t>
      </w:r>
      <w:proofErr w:type="spellStart"/>
      <w:r w:rsidR="002C52AC" w:rsidRPr="002C52AC">
        <w:rPr>
          <w:highlight w:val="yellow"/>
        </w:rPr>
        <w:t>Gelviz-Gelvez</w:t>
      </w:r>
      <w:proofErr w:type="spellEnd"/>
      <w:r w:rsidR="002C52AC" w:rsidRPr="002C52AC">
        <w:rPr>
          <w:highlight w:val="yellow"/>
        </w:rPr>
        <w:t>, 2020)</w:t>
      </w:r>
    </w:p>
    <w:p w14:paraId="320596A7" w14:textId="0B28075A" w:rsidR="000D6C01" w:rsidRPr="00622F0C" w:rsidRDefault="000D6C01" w:rsidP="0070572A">
      <w:pPr>
        <w:spacing w:line="360" w:lineRule="auto"/>
        <w:jc w:val="both"/>
      </w:pPr>
      <w:r w:rsidRPr="00622F0C">
        <w:rPr>
          <w:highlight w:val="yellow"/>
        </w:rPr>
        <w:t>Although germination response to climatic factors has been</w:t>
      </w:r>
      <w:r w:rsidR="00622F0C" w:rsidRPr="00622F0C">
        <w:rPr>
          <w:highlight w:val="yellow"/>
        </w:rPr>
        <w:t xml:space="preserve"> </w:t>
      </w:r>
      <w:r w:rsidRPr="00622F0C">
        <w:rPr>
          <w:highlight w:val="yellow"/>
        </w:rPr>
        <w:t>investigated for alpine/subalpine species at population and com</w:t>
      </w:r>
      <w:r w:rsidRPr="00622F0C">
        <w:rPr>
          <w:highlight w:val="yellow"/>
          <w:lang w:val="en-US"/>
        </w:rPr>
        <w:t>munity</w:t>
      </w:r>
      <w:r w:rsidR="00622F0C" w:rsidRPr="00622F0C">
        <w:rPr>
          <w:highlight w:val="yellow"/>
        </w:rPr>
        <w:t xml:space="preserve"> </w:t>
      </w:r>
      <w:r w:rsidRPr="00622F0C">
        <w:rPr>
          <w:highlight w:val="yellow"/>
          <w:lang w:val="en-US"/>
        </w:rPr>
        <w:t xml:space="preserve">levels (Cao et al., 2018; </w:t>
      </w:r>
      <w:proofErr w:type="spellStart"/>
      <w:r w:rsidRPr="00622F0C">
        <w:rPr>
          <w:highlight w:val="yellow"/>
          <w:lang w:val="en-US"/>
        </w:rPr>
        <w:t>Cavieres</w:t>
      </w:r>
      <w:proofErr w:type="spellEnd"/>
      <w:r w:rsidRPr="00622F0C">
        <w:rPr>
          <w:highlight w:val="yellow"/>
          <w:lang w:val="en-US"/>
        </w:rPr>
        <w:t xml:space="preserve"> &amp; Arroyo, 2000; Giménez-Benavides, Escudero, &amp; Pérez-García, 2005; Liu et al., 2011, 2018</w:t>
      </w:r>
      <w:proofErr w:type="gramStart"/>
      <w:r w:rsidRPr="00622F0C">
        <w:rPr>
          <w:highlight w:val="yellow"/>
          <w:lang w:val="en-US"/>
        </w:rPr>
        <w:t>;</w:t>
      </w:r>
      <w:r w:rsidRPr="00622F0C">
        <w:rPr>
          <w:highlight w:val="yellow"/>
        </w:rPr>
        <w:t>Shimono</w:t>
      </w:r>
      <w:proofErr w:type="gramEnd"/>
      <w:r w:rsidRPr="00622F0C">
        <w:rPr>
          <w:highlight w:val="yellow"/>
        </w:rPr>
        <w:t xml:space="preserve"> &amp; Kudo, 2005; Wagner &amp; Simons, 2009</w:t>
      </w:r>
      <w:r w:rsidR="00622F0C" w:rsidRPr="00622F0C">
        <w:rPr>
          <w:highlight w:val="yellow"/>
        </w:rPr>
        <w:t>).</w:t>
      </w:r>
    </w:p>
    <w:p w14:paraId="0461FEFB" w14:textId="54FABBDB" w:rsidR="00AF445A" w:rsidRDefault="006A3BFE" w:rsidP="0070572A">
      <w:pPr>
        <w:spacing w:line="360" w:lineRule="auto"/>
        <w:jc w:val="both"/>
      </w:pPr>
      <w:r w:rsidRPr="006A3BFE">
        <w:rPr>
          <w:highlight w:val="yellow"/>
        </w:rPr>
        <w:t xml:space="preserve">Drought effects on germination </w:t>
      </w:r>
      <w:proofErr w:type="gramStart"/>
      <w:r w:rsidRPr="006A3BFE">
        <w:rPr>
          <w:highlight w:val="yellow"/>
        </w:rPr>
        <w:t>are more commonly studied</w:t>
      </w:r>
      <w:proofErr w:type="gramEnd"/>
      <w:r w:rsidRPr="006A3BFE">
        <w:rPr>
          <w:highlight w:val="yellow"/>
        </w:rPr>
        <w:t xml:space="preserve"> in </w:t>
      </w:r>
      <w:r w:rsidR="00C8429F">
        <w:rPr>
          <w:highlight w:val="yellow"/>
        </w:rPr>
        <w:t>water-limited</w:t>
      </w:r>
      <w:r w:rsidRPr="006A3BFE">
        <w:rPr>
          <w:highlight w:val="yellow"/>
        </w:rPr>
        <w:t xml:space="preserve"> systems (e.g. </w:t>
      </w:r>
      <w:commentRangeStart w:id="15"/>
      <w:commentRangeStart w:id="16"/>
      <w:r w:rsidRPr="006A3BFE">
        <w:rPr>
          <w:highlight w:val="yellow"/>
        </w:rPr>
        <w:t>Cochrane et al., 2014</w:t>
      </w:r>
      <w:commentRangeEnd w:id="15"/>
      <w:r w:rsidR="00054E4D">
        <w:rPr>
          <w:rStyle w:val="Refdecomentario"/>
        </w:rPr>
        <w:commentReference w:id="15"/>
      </w:r>
      <w:commentRangeEnd w:id="16"/>
      <w:r w:rsidR="00982FF4">
        <w:rPr>
          <w:rStyle w:val="Refdecomentario"/>
        </w:rPr>
        <w:commentReference w:id="16"/>
      </w:r>
      <w:r w:rsidRPr="006A3BFE">
        <w:rPr>
          <w:highlight w:val="yellow"/>
        </w:rPr>
        <w:t>)</w:t>
      </w:r>
      <w:r w:rsidR="00C8429F">
        <w:t xml:space="preserve">. </w:t>
      </w:r>
      <w:r w:rsidR="00C8429F" w:rsidRPr="004D33FB">
        <w:rPr>
          <w:highlight w:val="yellow"/>
        </w:rPr>
        <w:t>Other germination in alpine systems often focus on the impacts of warmin</w:t>
      </w:r>
      <w:r w:rsidR="004D33FB" w:rsidRPr="004D33FB">
        <w:rPr>
          <w:highlight w:val="yellow"/>
        </w:rPr>
        <w:t>g (Fernández-Pascual 2021, Hoyle 2013, Mondoni 2012)</w:t>
      </w:r>
      <w:r w:rsidR="004D33FB">
        <w:t xml:space="preserve"> BUT what about alpine + water limited???</w:t>
      </w:r>
    </w:p>
    <w:p w14:paraId="4DCB0F32" w14:textId="5F069C34" w:rsidR="003269C0" w:rsidRDefault="001462E2" w:rsidP="0070572A">
      <w:pPr>
        <w:spacing w:line="360" w:lineRule="auto"/>
        <w:jc w:val="both"/>
      </w:pPr>
      <w:commentRangeStart w:id="17"/>
      <w:r w:rsidRPr="00B91F6A">
        <w:rPr>
          <w:highlight w:val="yellow"/>
        </w:rPr>
        <w:t>In alpine regions, much of the increased precipitation falls as snow</w:t>
      </w:r>
      <w:commentRangeEnd w:id="17"/>
      <w:r w:rsidR="00B91F6A">
        <w:rPr>
          <w:rStyle w:val="Refdecomentario"/>
        </w:rPr>
        <w:commentReference w:id="17"/>
      </w:r>
      <w:r w:rsidR="00B91F6A">
        <w:rPr>
          <w:highlight w:val="yellow"/>
        </w:rPr>
        <w:t xml:space="preserve">. </w:t>
      </w:r>
      <w:r w:rsidRPr="00B91F6A">
        <w:rPr>
          <w:highlight w:val="yellow"/>
        </w:rPr>
        <w:t xml:space="preserve"> </w:t>
      </w:r>
      <w:r w:rsidR="00B91F6A" w:rsidRPr="00B91F6A">
        <w:rPr>
          <w:highlight w:val="yellow"/>
        </w:rPr>
        <w:t>But as increased temperature leads to earlier snowmelt, increased evapotranspiration, and increased run-off, this can paradoxically result in higher risks of early summer soil moisture deficit in the alpine in the future (</w:t>
      </w:r>
      <w:commentRangeStart w:id="18"/>
      <w:r w:rsidR="00B91F6A" w:rsidRPr="00B91F6A">
        <w:rPr>
          <w:highlight w:val="yellow"/>
        </w:rPr>
        <w:t xml:space="preserve">Hanssen- </w:t>
      </w:r>
      <w:proofErr w:type="spellStart"/>
      <w:r w:rsidR="00B91F6A" w:rsidRPr="00B91F6A">
        <w:rPr>
          <w:highlight w:val="yellow"/>
        </w:rPr>
        <w:t>Baeuer</w:t>
      </w:r>
      <w:proofErr w:type="spellEnd"/>
      <w:r w:rsidR="00B91F6A" w:rsidRPr="00B91F6A">
        <w:rPr>
          <w:highlight w:val="yellow"/>
        </w:rPr>
        <w:t xml:space="preserve"> et al., 2017</w:t>
      </w:r>
      <w:commentRangeEnd w:id="18"/>
      <w:r w:rsidR="001B06AC">
        <w:rPr>
          <w:rStyle w:val="Refdecomentario"/>
        </w:rPr>
        <w:commentReference w:id="18"/>
      </w:r>
      <w:r w:rsidR="00B91F6A" w:rsidRPr="00B91F6A">
        <w:rPr>
          <w:highlight w:val="yellow"/>
        </w:rPr>
        <w:t>)</w:t>
      </w:r>
    </w:p>
    <w:p w14:paraId="4701CA1B" w14:textId="188211E0" w:rsidR="00A15D39" w:rsidRPr="00DF2D11" w:rsidRDefault="00A15D39" w:rsidP="0070572A">
      <w:pPr>
        <w:spacing w:line="360" w:lineRule="auto"/>
        <w:jc w:val="both"/>
        <w:rPr>
          <w:highlight w:val="yellow"/>
        </w:rPr>
      </w:pPr>
      <w:r w:rsidRPr="00DF2D11">
        <w:rPr>
          <w:highlight w:val="yellow"/>
        </w:rPr>
        <w:t xml:space="preserve">At the global scale, environments with stable climate are expected to select for and be dominated by taxa that produce relatively large, fast-germinating seeds, while relatively small seeds should be adaptive to and predominate </w:t>
      </w:r>
      <w:r w:rsidRPr="00DF2D11">
        <w:rPr>
          <w:highlight w:val="yellow"/>
          <w:lang w:val="en-US"/>
        </w:rPr>
        <w:t>in seasonal habitats (</w:t>
      </w:r>
      <w:commentRangeStart w:id="19"/>
      <w:r w:rsidRPr="00DF2D11">
        <w:rPr>
          <w:highlight w:val="yellow"/>
          <w:lang w:val="en-US"/>
        </w:rPr>
        <w:t>Rubio de Casas et al., 2017</w:t>
      </w:r>
      <w:commentRangeEnd w:id="19"/>
      <w:r w:rsidR="00A3686C" w:rsidRPr="00DF2D11">
        <w:rPr>
          <w:rStyle w:val="Refdecomentario"/>
          <w:highlight w:val="yellow"/>
        </w:rPr>
        <w:commentReference w:id="19"/>
      </w:r>
      <w:r w:rsidRPr="00DF2D11">
        <w:rPr>
          <w:highlight w:val="yellow"/>
          <w:lang w:val="en-US"/>
        </w:rPr>
        <w:t xml:space="preserve">). </w:t>
      </w:r>
      <w:r w:rsidRPr="00DF2D11">
        <w:rPr>
          <w:highlight w:val="yellow"/>
        </w:rPr>
        <w:t>Species with small seeds have high temporal variation in germination that spreads th</w:t>
      </w:r>
      <w:r w:rsidR="00483B30" w:rsidRPr="00DF2D11">
        <w:rPr>
          <w:highlight w:val="yellow"/>
        </w:rPr>
        <w:t xml:space="preserve">e </w:t>
      </w:r>
      <w:r w:rsidRPr="00DF2D11">
        <w:rPr>
          <w:highlight w:val="yellow"/>
        </w:rPr>
        <w:t>risk of extinction, and large seeds produce large seedlings that perform</w:t>
      </w:r>
      <w:r w:rsidR="00483B30" w:rsidRPr="00DF2D11">
        <w:rPr>
          <w:highlight w:val="yellow"/>
        </w:rPr>
        <w:t xml:space="preserve"> </w:t>
      </w:r>
      <w:r w:rsidRPr="00DF2D11">
        <w:rPr>
          <w:highlight w:val="yellow"/>
        </w:rPr>
        <w:t>better than small ones under stressful conditions (</w:t>
      </w:r>
      <w:commentRangeStart w:id="20"/>
      <w:r w:rsidRPr="00DF2D11">
        <w:rPr>
          <w:highlight w:val="yellow"/>
        </w:rPr>
        <w:t>Kitajima &amp;</w:t>
      </w:r>
      <w:r w:rsidR="00483B30" w:rsidRPr="00DF2D11">
        <w:rPr>
          <w:highlight w:val="yellow"/>
        </w:rPr>
        <w:t xml:space="preserve"> </w:t>
      </w:r>
      <w:r w:rsidRPr="00DF2D11">
        <w:rPr>
          <w:highlight w:val="yellow"/>
        </w:rPr>
        <w:t>Fenner, 2000</w:t>
      </w:r>
      <w:commentRangeEnd w:id="20"/>
      <w:r w:rsidR="00721DBE" w:rsidRPr="00DF2D11">
        <w:rPr>
          <w:rStyle w:val="Refdecomentario"/>
          <w:highlight w:val="yellow"/>
        </w:rPr>
        <w:commentReference w:id="20"/>
      </w:r>
      <w:r w:rsidRPr="00DF2D11">
        <w:rPr>
          <w:highlight w:val="yellow"/>
        </w:rPr>
        <w:t xml:space="preserve">; </w:t>
      </w:r>
      <w:commentRangeStart w:id="21"/>
      <w:r w:rsidRPr="00DF2D11">
        <w:rPr>
          <w:highlight w:val="yellow"/>
        </w:rPr>
        <w:t>Pake &amp; Venable, 1996</w:t>
      </w:r>
      <w:commentRangeEnd w:id="21"/>
      <w:r w:rsidR="00721DBE" w:rsidRPr="00DF2D11">
        <w:rPr>
          <w:rStyle w:val="Refdecomentario"/>
          <w:highlight w:val="yellow"/>
        </w:rPr>
        <w:commentReference w:id="21"/>
      </w:r>
      <w:r w:rsidRPr="00DF2D11">
        <w:rPr>
          <w:highlight w:val="yellow"/>
        </w:rPr>
        <w:t>).</w:t>
      </w:r>
    </w:p>
    <w:p w14:paraId="4E3CD875" w14:textId="7E4A0307" w:rsidR="001D1743" w:rsidRDefault="001D1743" w:rsidP="0070572A">
      <w:pPr>
        <w:spacing w:line="360" w:lineRule="auto"/>
        <w:jc w:val="both"/>
      </w:pPr>
      <w:r w:rsidRPr="00DF2D11">
        <w:rPr>
          <w:highlight w:val="yellow"/>
        </w:rPr>
        <w:t xml:space="preserve">However, species vary considerably in response of seed germination to drought stress </w:t>
      </w:r>
      <w:commentRangeStart w:id="22"/>
      <w:r w:rsidRPr="00DF2D11">
        <w:rPr>
          <w:highlight w:val="yellow"/>
        </w:rPr>
        <w:t xml:space="preserve">(Kos &amp; </w:t>
      </w:r>
      <w:proofErr w:type="spellStart"/>
      <w:r w:rsidRPr="00DF2D11">
        <w:rPr>
          <w:highlight w:val="yellow"/>
        </w:rPr>
        <w:t>Poschlod</w:t>
      </w:r>
      <w:proofErr w:type="spellEnd"/>
      <w:r w:rsidRPr="00DF2D11">
        <w:rPr>
          <w:highlight w:val="yellow"/>
        </w:rPr>
        <w:t>, 2008</w:t>
      </w:r>
      <w:commentRangeEnd w:id="22"/>
      <w:r w:rsidR="00DF2D11" w:rsidRPr="00DF2D11">
        <w:rPr>
          <w:rStyle w:val="Refdecomentario"/>
          <w:highlight w:val="yellow"/>
        </w:rPr>
        <w:commentReference w:id="22"/>
      </w:r>
      <w:r w:rsidRPr="00DF2D11">
        <w:rPr>
          <w:highlight w:val="yellow"/>
        </w:rPr>
        <w:t>).</w:t>
      </w:r>
    </w:p>
    <w:p w14:paraId="42F28C0A" w14:textId="09D281F0" w:rsidR="006E27D6" w:rsidRDefault="006E27D6" w:rsidP="0070572A">
      <w:pPr>
        <w:spacing w:line="360" w:lineRule="auto"/>
        <w:jc w:val="both"/>
      </w:pPr>
      <w:r>
        <w:t>Water stress</w:t>
      </w:r>
      <w:r w:rsidR="00A13963">
        <w:t xml:space="preserve"> /PEG</w:t>
      </w:r>
    </w:p>
    <w:p w14:paraId="66B1D8A0" w14:textId="700DD0AD" w:rsidR="00C764BB" w:rsidRDefault="006E2DAC" w:rsidP="0070572A">
      <w:pPr>
        <w:spacing w:line="360" w:lineRule="auto"/>
        <w:jc w:val="both"/>
      </w:pPr>
      <w:r w:rsidRPr="004A6829">
        <w:rPr>
          <w:highlight w:val="yellow"/>
        </w:rPr>
        <w:lastRenderedPageBreak/>
        <w:t>Plants from drier habitats tend to produce</w:t>
      </w:r>
      <w:r w:rsidR="00944C3B" w:rsidRPr="004A6829">
        <w:rPr>
          <w:highlight w:val="yellow"/>
        </w:rPr>
        <w:t xml:space="preserve"> larger seeds in order to provide more resources for handling drought stress during germination (</w:t>
      </w:r>
      <w:commentRangeStart w:id="23"/>
      <w:proofErr w:type="spellStart"/>
      <w:r w:rsidR="004A6829" w:rsidRPr="004A6829">
        <w:rPr>
          <w:highlight w:val="yellow"/>
        </w:rPr>
        <w:t>Wellsteins</w:t>
      </w:r>
      <w:proofErr w:type="spellEnd"/>
      <w:r w:rsidR="004A6829" w:rsidRPr="004A6829">
        <w:rPr>
          <w:highlight w:val="yellow"/>
        </w:rPr>
        <w:t xml:space="preserve"> et al., 2013</w:t>
      </w:r>
      <w:commentRangeEnd w:id="23"/>
      <w:r w:rsidR="00DC5D55">
        <w:rPr>
          <w:rStyle w:val="Refdecomentario"/>
        </w:rPr>
        <w:commentReference w:id="23"/>
      </w:r>
      <w:r w:rsidR="004A6829" w:rsidRPr="004A6829">
        <w:rPr>
          <w:highlight w:val="yellow"/>
        </w:rPr>
        <w:t>)</w:t>
      </w:r>
      <w:r w:rsidR="004A6829">
        <w:t>.</w:t>
      </w:r>
    </w:p>
    <w:p w14:paraId="5DB70B8E" w14:textId="7F70E595" w:rsidR="004A6829" w:rsidRDefault="004A6829" w:rsidP="0070572A">
      <w:pPr>
        <w:spacing w:line="360" w:lineRule="auto"/>
        <w:jc w:val="both"/>
      </w:pPr>
      <w:r w:rsidRPr="001C1DE0">
        <w:rPr>
          <w:highlight w:val="yellow"/>
        </w:rPr>
        <w:t>Reduced water availability can result in delayed germination (Cochrane et al 2015</w:t>
      </w:r>
      <w:r w:rsidR="001C1DE0" w:rsidRPr="001C1DE0">
        <w:rPr>
          <w:highlight w:val="yellow"/>
        </w:rPr>
        <w:t xml:space="preserve">, </w:t>
      </w:r>
      <w:commentRangeStart w:id="24"/>
      <w:r w:rsidR="001C1DE0" w:rsidRPr="001C1DE0">
        <w:rPr>
          <w:highlight w:val="yellow"/>
        </w:rPr>
        <w:t>Vázquez-Ramírez and Venn 2021</w:t>
      </w:r>
      <w:commentRangeEnd w:id="24"/>
      <w:r w:rsidR="0066589A">
        <w:rPr>
          <w:rStyle w:val="Refdecomentario"/>
        </w:rPr>
        <w:commentReference w:id="24"/>
      </w:r>
      <w:r w:rsidR="001C1DE0">
        <w:t>)</w:t>
      </w:r>
    </w:p>
    <w:p w14:paraId="0520C468" w14:textId="73941336" w:rsidR="006E27D6" w:rsidRDefault="006E27D6" w:rsidP="0070572A">
      <w:pPr>
        <w:spacing w:line="360" w:lineRule="auto"/>
        <w:jc w:val="both"/>
      </w:pPr>
      <w:r w:rsidRPr="001568DF">
        <w:rPr>
          <w:highlight w:val="yellow"/>
        </w:rPr>
        <w:t>In alpine lichen heaths, communities occurring at the snow-poor end of the gradient, we expected seeds to be able to germinate at comparatively low soil water contents, due to the low water supply from the melting snowpack and the fast-drying skeletal soils (</w:t>
      </w:r>
      <w:commentRangeStart w:id="25"/>
      <w:r w:rsidRPr="001568DF">
        <w:rPr>
          <w:highlight w:val="yellow"/>
        </w:rPr>
        <w:t>Onipchenko</w:t>
      </w:r>
      <w:r w:rsidRPr="001568DF">
        <w:rPr>
          <w:highlight w:val="yellow"/>
        </w:rPr>
        <w:cr/>
        <w:t>2004</w:t>
      </w:r>
      <w:commentRangeEnd w:id="25"/>
      <w:r>
        <w:rPr>
          <w:rStyle w:val="Refdecomentario"/>
        </w:rPr>
        <w:commentReference w:id="25"/>
      </w:r>
      <w:r w:rsidRPr="001568DF">
        <w:rPr>
          <w:highlight w:val="yellow"/>
        </w:rPr>
        <w:t>).</w:t>
      </w:r>
    </w:p>
    <w:p w14:paraId="6FB42840" w14:textId="2F388089" w:rsidR="00CE226D" w:rsidRDefault="00CE226D" w:rsidP="0070572A">
      <w:pPr>
        <w:spacing w:line="360" w:lineRule="auto"/>
        <w:jc w:val="both"/>
      </w:pPr>
      <w:r w:rsidRPr="008D271F">
        <w:rPr>
          <w:highlight w:val="yellow"/>
        </w:rPr>
        <w:t xml:space="preserve">Low </w:t>
      </w:r>
      <w:r w:rsidR="003A738A" w:rsidRPr="008D271F">
        <w:rPr>
          <w:highlight w:val="yellow"/>
        </w:rPr>
        <w:t xml:space="preserve">and spread out </w:t>
      </w:r>
      <w:r w:rsidR="00DA159B" w:rsidRPr="008D271F">
        <w:rPr>
          <w:highlight w:val="yellow"/>
        </w:rPr>
        <w:t>germination</w:t>
      </w:r>
      <w:r w:rsidR="003A738A" w:rsidRPr="008D271F">
        <w:rPr>
          <w:highlight w:val="yellow"/>
        </w:rPr>
        <w:t xml:space="preserve"> (Gya</w:t>
      </w:r>
      <w:r w:rsidR="002F6458">
        <w:rPr>
          <w:highlight w:val="yellow"/>
        </w:rPr>
        <w:t xml:space="preserve"> </w:t>
      </w:r>
      <w:r w:rsidR="003A738A" w:rsidRPr="008D271F">
        <w:rPr>
          <w:highlight w:val="yellow"/>
        </w:rPr>
        <w:t xml:space="preserve">2023) could be an indication of </w:t>
      </w:r>
      <w:proofErr w:type="gramStart"/>
      <w:r w:rsidR="00DA159B" w:rsidRPr="008D271F">
        <w:rPr>
          <w:highlight w:val="yellow"/>
        </w:rPr>
        <w:t>bet-hedging</w:t>
      </w:r>
      <w:proofErr w:type="gramEnd"/>
      <w:r w:rsidR="00BA6B66" w:rsidRPr="008D271F">
        <w:rPr>
          <w:highlight w:val="yellow"/>
        </w:rPr>
        <w:t xml:space="preserve">, a strategy well known for germination in habitats with high variability in climate (Evans and Dennehy, 2005). </w:t>
      </w:r>
      <w:r w:rsidR="00323B58" w:rsidRPr="008D271F">
        <w:rPr>
          <w:highlight w:val="yellow"/>
        </w:rPr>
        <w:t>Bet hedging has been found to be a strategy that yields advantages during drought events (</w:t>
      </w:r>
      <w:commentRangeStart w:id="26"/>
      <w:r w:rsidR="00323B58" w:rsidRPr="008D271F">
        <w:rPr>
          <w:highlight w:val="yellow"/>
        </w:rPr>
        <w:t xml:space="preserve">Evans and </w:t>
      </w:r>
      <w:proofErr w:type="spellStart"/>
      <w:r w:rsidR="00323B58" w:rsidRPr="008D271F">
        <w:rPr>
          <w:highlight w:val="yellow"/>
        </w:rPr>
        <w:t>Dennehy</w:t>
      </w:r>
      <w:proofErr w:type="spellEnd"/>
      <w:r w:rsidR="00323B58" w:rsidRPr="008D271F">
        <w:rPr>
          <w:highlight w:val="yellow"/>
        </w:rPr>
        <w:t>, 2005</w:t>
      </w:r>
      <w:commentRangeEnd w:id="26"/>
      <w:r w:rsidR="00E21272">
        <w:rPr>
          <w:rStyle w:val="Refdecomentario"/>
        </w:rPr>
        <w:commentReference w:id="26"/>
      </w:r>
      <w:r w:rsidR="00DA159B" w:rsidRPr="008D271F">
        <w:rPr>
          <w:highlight w:val="yellow"/>
        </w:rPr>
        <w:t xml:space="preserve">, </w:t>
      </w:r>
      <w:commentRangeStart w:id="27"/>
      <w:proofErr w:type="spellStart"/>
      <w:r w:rsidR="00DA159B" w:rsidRPr="008D271F">
        <w:rPr>
          <w:highlight w:val="yellow"/>
        </w:rPr>
        <w:t>Lampei</w:t>
      </w:r>
      <w:proofErr w:type="spellEnd"/>
      <w:r w:rsidR="00DA159B" w:rsidRPr="008D271F">
        <w:rPr>
          <w:highlight w:val="yellow"/>
        </w:rPr>
        <w:t xml:space="preserve"> et al 2017</w:t>
      </w:r>
      <w:commentRangeEnd w:id="27"/>
      <w:r w:rsidR="00D90541">
        <w:rPr>
          <w:rStyle w:val="Refdecomentario"/>
        </w:rPr>
        <w:commentReference w:id="27"/>
      </w:r>
      <w:r w:rsidR="00DA159B" w:rsidRPr="008D271F">
        <w:rPr>
          <w:highlight w:val="yellow"/>
        </w:rPr>
        <w:t>).</w:t>
      </w:r>
      <w:r w:rsidR="00DA159B">
        <w:t xml:space="preserve"> </w:t>
      </w:r>
    </w:p>
    <w:p w14:paraId="2FA8DEDF" w14:textId="01B73A7A" w:rsidR="00903433" w:rsidRPr="00294834" w:rsidRDefault="00A57C36" w:rsidP="0070572A">
      <w:pPr>
        <w:autoSpaceDE w:val="0"/>
        <w:autoSpaceDN w:val="0"/>
        <w:adjustRightInd w:val="0"/>
        <w:spacing w:after="0" w:line="360" w:lineRule="auto"/>
        <w:jc w:val="both"/>
        <w:rPr>
          <w:highlight w:val="yellow"/>
        </w:rPr>
      </w:pPr>
      <w:r w:rsidRPr="00294834">
        <w:rPr>
          <w:highlight w:val="yellow"/>
        </w:rPr>
        <w:t xml:space="preserve">Drought events can vary in duration, magnitude, and severity </w:t>
      </w:r>
      <w:commentRangeStart w:id="28"/>
      <w:r w:rsidRPr="00294834">
        <w:rPr>
          <w:highlight w:val="yellow"/>
        </w:rPr>
        <w:t>[19]</w:t>
      </w:r>
      <w:commentRangeEnd w:id="28"/>
      <w:r w:rsidR="00FC5BEC" w:rsidRPr="00294834">
        <w:rPr>
          <w:highlight w:val="yellow"/>
        </w:rPr>
        <w:commentReference w:id="28"/>
      </w:r>
      <w:r w:rsidR="009A65AA" w:rsidRPr="00294834">
        <w:rPr>
          <w:highlight w:val="yellow"/>
        </w:rPr>
        <w:t xml:space="preserve">. </w:t>
      </w:r>
      <w:r w:rsidR="00FC5BEC" w:rsidRPr="00294834">
        <w:rPr>
          <w:highlight w:val="yellow"/>
        </w:rPr>
        <w:t>I</w:t>
      </w:r>
      <w:r w:rsidR="009A65AA" w:rsidRPr="00294834">
        <w:rPr>
          <w:highlight w:val="yellow"/>
        </w:rPr>
        <w:t xml:space="preserve">t is important to explore the stage specific drought adaptations of important plant species. In particular, variation in seed germination and dormancy in response to </w:t>
      </w:r>
      <w:r w:rsidR="002F6458">
        <w:rPr>
          <w:highlight w:val="yellow"/>
        </w:rPr>
        <w:t>water deficit requires scrutiny</w:t>
      </w:r>
      <w:r w:rsidR="009A65AA" w:rsidRPr="00294834">
        <w:rPr>
          <w:highlight w:val="yellow"/>
        </w:rPr>
        <w:t xml:space="preserve"> (Bernau 2020)</w:t>
      </w:r>
      <w:r w:rsidR="00903433" w:rsidRPr="00294834">
        <w:rPr>
          <w:highlight w:val="yellow"/>
        </w:rPr>
        <w:t>. Drought resistance can be separated into several different strategies: dehydration avoidance,</w:t>
      </w:r>
    </w:p>
    <w:p w14:paraId="7C7ADA10" w14:textId="77777777" w:rsidR="00903433" w:rsidRPr="00294834" w:rsidRDefault="00903433" w:rsidP="0070572A">
      <w:pPr>
        <w:autoSpaceDE w:val="0"/>
        <w:autoSpaceDN w:val="0"/>
        <w:adjustRightInd w:val="0"/>
        <w:spacing w:after="0" w:line="360" w:lineRule="auto"/>
        <w:jc w:val="both"/>
        <w:rPr>
          <w:highlight w:val="yellow"/>
        </w:rPr>
      </w:pPr>
      <w:r w:rsidRPr="00294834">
        <w:rPr>
          <w:highlight w:val="yellow"/>
        </w:rPr>
        <w:t xml:space="preserve">dehydration tolerance, and dehydration escape </w:t>
      </w:r>
      <w:commentRangeStart w:id="29"/>
      <w:r w:rsidRPr="00294834">
        <w:rPr>
          <w:highlight w:val="yellow"/>
        </w:rPr>
        <w:t xml:space="preserve">[23]. </w:t>
      </w:r>
      <w:commentRangeEnd w:id="29"/>
      <w:r w:rsidR="007E7249" w:rsidRPr="00294834">
        <w:rPr>
          <w:highlight w:val="yellow"/>
        </w:rPr>
        <w:commentReference w:id="29"/>
      </w:r>
      <w:r w:rsidRPr="00294834">
        <w:rPr>
          <w:highlight w:val="yellow"/>
        </w:rPr>
        <w:t>For instance, maintaining seeds in</w:t>
      </w:r>
    </w:p>
    <w:p w14:paraId="100C9BD7" w14:textId="77777777" w:rsidR="00903433" w:rsidRPr="00294834" w:rsidRDefault="00903433" w:rsidP="0070572A">
      <w:pPr>
        <w:autoSpaceDE w:val="0"/>
        <w:autoSpaceDN w:val="0"/>
        <w:adjustRightInd w:val="0"/>
        <w:spacing w:after="0" w:line="360" w:lineRule="auto"/>
        <w:jc w:val="both"/>
        <w:rPr>
          <w:highlight w:val="yellow"/>
        </w:rPr>
      </w:pPr>
      <w:proofErr w:type="gramStart"/>
      <w:r w:rsidRPr="00294834">
        <w:rPr>
          <w:highlight w:val="yellow"/>
        </w:rPr>
        <w:t>an</w:t>
      </w:r>
      <w:proofErr w:type="gramEnd"/>
      <w:r w:rsidRPr="00294834">
        <w:rPr>
          <w:highlight w:val="yellow"/>
        </w:rPr>
        <w:t xml:space="preserve"> un-germinated state during dry periods can allow them to escape dehydration, although</w:t>
      </w:r>
    </w:p>
    <w:p w14:paraId="48C190C4" w14:textId="4EC33CAE" w:rsidR="00FC3DCF" w:rsidRDefault="00903433" w:rsidP="0070572A">
      <w:pPr>
        <w:autoSpaceDE w:val="0"/>
        <w:autoSpaceDN w:val="0"/>
        <w:adjustRightInd w:val="0"/>
        <w:spacing w:after="0" w:line="360" w:lineRule="auto"/>
        <w:jc w:val="both"/>
        <w:rPr>
          <w:highlight w:val="yellow"/>
        </w:rPr>
      </w:pPr>
      <w:r w:rsidRPr="00294834">
        <w:rPr>
          <w:highlight w:val="yellow"/>
        </w:rPr>
        <w:t>seed dormancy has many other adaptive dimensions (as reviewed in [</w:t>
      </w:r>
      <w:commentRangeStart w:id="30"/>
      <w:r w:rsidRPr="00294834">
        <w:rPr>
          <w:highlight w:val="yellow"/>
        </w:rPr>
        <w:t>24</w:t>
      </w:r>
      <w:commentRangeEnd w:id="30"/>
      <w:r w:rsidR="007E7249" w:rsidRPr="00294834">
        <w:rPr>
          <w:highlight w:val="yellow"/>
        </w:rPr>
        <w:commentReference w:id="30"/>
      </w:r>
      <w:r w:rsidRPr="00294834">
        <w:rPr>
          <w:highlight w:val="yellow"/>
        </w:rPr>
        <w:t>]).</w:t>
      </w:r>
    </w:p>
    <w:p w14:paraId="04ED34F0" w14:textId="77777777" w:rsidR="008F1CC6" w:rsidRDefault="008F1CC6" w:rsidP="0070572A">
      <w:pPr>
        <w:autoSpaceDE w:val="0"/>
        <w:autoSpaceDN w:val="0"/>
        <w:adjustRightInd w:val="0"/>
        <w:spacing w:after="0" w:line="360" w:lineRule="auto"/>
        <w:jc w:val="both"/>
      </w:pPr>
    </w:p>
    <w:p w14:paraId="03AC4BF7" w14:textId="6B791188" w:rsidR="00294834" w:rsidRDefault="008F1CC6" w:rsidP="0070572A">
      <w:pPr>
        <w:autoSpaceDE w:val="0"/>
        <w:autoSpaceDN w:val="0"/>
        <w:adjustRightInd w:val="0"/>
        <w:spacing w:after="0" w:line="360" w:lineRule="auto"/>
        <w:jc w:val="both"/>
      </w:pPr>
      <w:r w:rsidRPr="00267E59">
        <w:rPr>
          <w:highlight w:val="yellow"/>
        </w:rPr>
        <w:t>A common methodology in most studies using hydrothermal time is the use of polyethylene glycol (PEG) to generate different water potentials as described by Michel (1983). PEG solutions have the advantages of maintaining relatively steady osmotic potentials equivalent to the desired water potentials as well as the simplicity with which a wide range of water potentials can be generated to determine germination thresholds (Bewley et al. 2013).</w:t>
      </w:r>
    </w:p>
    <w:p w14:paraId="2F7D853F" w14:textId="77777777" w:rsidR="00411B5D" w:rsidRDefault="00411B5D" w:rsidP="0070572A">
      <w:pPr>
        <w:autoSpaceDE w:val="0"/>
        <w:autoSpaceDN w:val="0"/>
        <w:adjustRightInd w:val="0"/>
        <w:spacing w:after="0" w:line="360" w:lineRule="auto"/>
        <w:jc w:val="both"/>
      </w:pPr>
    </w:p>
    <w:p w14:paraId="6E243943" w14:textId="7A280BE3" w:rsidR="00094E89" w:rsidRPr="00191A40" w:rsidRDefault="00411B5D" w:rsidP="0070572A">
      <w:pPr>
        <w:autoSpaceDE w:val="0"/>
        <w:autoSpaceDN w:val="0"/>
        <w:adjustRightInd w:val="0"/>
        <w:spacing w:after="0" w:line="360" w:lineRule="auto"/>
        <w:jc w:val="both"/>
        <w:rPr>
          <w:highlight w:val="yellow"/>
        </w:rPr>
      </w:pPr>
      <w:r w:rsidRPr="00191A40">
        <w:rPr>
          <w:highlight w:val="yellow"/>
        </w:rPr>
        <w:t>Requirements determined with PEG solutions might not be appropriate to describe field seed germination (Camacho 2021), so direct soil water potential measurements might be needed (</w:t>
      </w:r>
      <w:commentRangeStart w:id="31"/>
      <w:r w:rsidRPr="00191A40">
        <w:rPr>
          <w:highlight w:val="yellow"/>
        </w:rPr>
        <w:t>Bullied et al. 2012</w:t>
      </w:r>
      <w:commentRangeEnd w:id="31"/>
      <w:r w:rsidR="00476EF1" w:rsidRPr="00191A40">
        <w:rPr>
          <w:rStyle w:val="Refdecomentario"/>
          <w:highlight w:val="yellow"/>
        </w:rPr>
        <w:commentReference w:id="31"/>
      </w:r>
      <w:r w:rsidRPr="00191A40">
        <w:rPr>
          <w:highlight w:val="yellow"/>
        </w:rPr>
        <w:t>).</w:t>
      </w:r>
      <w:r w:rsidR="00ED355B" w:rsidRPr="00191A40">
        <w:rPr>
          <w:highlight w:val="yellow"/>
        </w:rPr>
        <w:t xml:space="preserve"> Soil textural properties could influence the response of the seed to water potential, and this could result in different germination behaviours (</w:t>
      </w:r>
      <w:r w:rsidR="00B50B41" w:rsidRPr="00191A40">
        <w:rPr>
          <w:highlight w:val="yellow"/>
        </w:rPr>
        <w:t>Camacho 2021)</w:t>
      </w:r>
      <w:r w:rsidR="00ED355B" w:rsidRPr="00191A40">
        <w:rPr>
          <w:highlight w:val="yellow"/>
        </w:rPr>
        <w:t>.</w:t>
      </w:r>
      <w:r w:rsidR="00887968" w:rsidRPr="00191A40">
        <w:rPr>
          <w:highlight w:val="yellow"/>
        </w:rPr>
        <w:t xml:space="preserve"> </w:t>
      </w:r>
      <w:proofErr w:type="gramStart"/>
      <w:r w:rsidR="00887968" w:rsidRPr="00191A40">
        <w:rPr>
          <w:highlight w:val="yellow"/>
        </w:rPr>
        <w:t>Comparing osmotic and matrix potentials using PEG solutions as well as soil matrices with different soil particle sizes</w:t>
      </w:r>
      <w:commentRangeStart w:id="32"/>
      <w:r w:rsidR="00887968" w:rsidRPr="00191A40">
        <w:rPr>
          <w:highlight w:val="yellow"/>
        </w:rPr>
        <w:t>, Hadas (1977</w:t>
      </w:r>
      <w:commentRangeEnd w:id="32"/>
      <w:r w:rsidR="00476EF1" w:rsidRPr="00191A40">
        <w:rPr>
          <w:rStyle w:val="Refdecomentario"/>
          <w:highlight w:val="yellow"/>
        </w:rPr>
        <w:commentReference w:id="32"/>
      </w:r>
      <w:r w:rsidR="00887968" w:rsidRPr="00191A40">
        <w:rPr>
          <w:highlight w:val="yellow"/>
        </w:rPr>
        <w:t xml:space="preserve">) determined that water potential is important for seed germination as long as soil moisture content is not limiting, but as soon as water content or water diffusivity </w:t>
      </w:r>
      <w:r w:rsidR="00887968" w:rsidRPr="00191A40">
        <w:rPr>
          <w:highlight w:val="yellow"/>
        </w:rPr>
        <w:lastRenderedPageBreak/>
        <w:t>decrease, soil physical properties influencing water supply to the seed will play a more important role.</w:t>
      </w:r>
      <w:proofErr w:type="gramEnd"/>
      <w:r w:rsidR="00CA5225" w:rsidRPr="00191A40">
        <w:rPr>
          <w:highlight w:val="yellow"/>
        </w:rPr>
        <w:t xml:space="preserve"> The use of PEG solutions is a practical way to determine relative differences in water use between species, genotypes, or seed lots, but it is not an adequate system to determine accurate germination responses to water availability, which seems to be the aim of many studies.</w:t>
      </w:r>
      <w:r w:rsidR="002F6458">
        <w:rPr>
          <w:highlight w:val="yellow"/>
        </w:rPr>
        <w:t xml:space="preserve"> P</w:t>
      </w:r>
      <w:r w:rsidR="00094E89" w:rsidRPr="00191A40">
        <w:rPr>
          <w:highlight w:val="yellow"/>
        </w:rPr>
        <w:t>otential for multiple species as a function of soil physical properties</w:t>
      </w:r>
    </w:p>
    <w:p w14:paraId="04CAA842" w14:textId="28EE868E" w:rsidR="00411B5D" w:rsidRPr="008F1CC6" w:rsidRDefault="00094E89" w:rsidP="0070572A">
      <w:pPr>
        <w:autoSpaceDE w:val="0"/>
        <w:autoSpaceDN w:val="0"/>
        <w:adjustRightInd w:val="0"/>
        <w:spacing w:after="0" w:line="360" w:lineRule="auto"/>
        <w:jc w:val="both"/>
      </w:pPr>
      <w:r w:rsidRPr="00191A40">
        <w:rPr>
          <w:highlight w:val="yellow"/>
        </w:rPr>
        <w:t>Soil hydraulic conductivity thresholds identified in the present study, represent a useful parameter to be included in seed germination and seedling emergence studies, because it provides a clear limit to germination</w:t>
      </w:r>
      <w:r w:rsidR="00476EF1" w:rsidRPr="00191A40">
        <w:rPr>
          <w:highlight w:val="yellow"/>
        </w:rPr>
        <w:t xml:space="preserve"> (Camacho 2021</w:t>
      </w:r>
      <w:r w:rsidR="00191A40" w:rsidRPr="00191A40">
        <w:rPr>
          <w:highlight w:val="yellow"/>
        </w:rPr>
        <w:t>).</w:t>
      </w:r>
    </w:p>
    <w:bookmarkStart w:id="33" w:name="Conclusions"/>
    <w:bookmarkStart w:id="34" w:name="_bookmark0"/>
    <w:bookmarkEnd w:id="33"/>
    <w:bookmarkEnd w:id="34"/>
    <w:p w14:paraId="0B3B87C8" w14:textId="77777777" w:rsidR="00C1789C" w:rsidRDefault="001A43E9"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1A43E9">
        <w:rPr>
          <w:rFonts w:ascii="Times New Roman" w:hAnsi="Times New Roman" w:cs="Times New Roman"/>
          <w:noProof/>
          <w:kern w:val="0"/>
          <w:sz w:val="20"/>
          <w:szCs w:val="20"/>
          <w:lang w:val="ca-ES" w:eastAsia="ca-ES"/>
        </w:rPr>
        <mc:AlternateContent>
          <mc:Choice Requires="wpg">
            <w:drawing>
              <wp:inline distT="0" distB="0" distL="0" distR="0" wp14:anchorId="587166FB" wp14:editId="54D1C73C">
                <wp:extent cx="5038090" cy="5223510"/>
                <wp:effectExtent l="9525" t="9525" r="635" b="5715"/>
                <wp:docPr id="60646965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090" cy="5223510"/>
                          <a:chOff x="0" y="0"/>
                          <a:chExt cx="7934" cy="8226"/>
                        </a:xfrm>
                      </wpg:grpSpPr>
                      <pic:pic xmlns:pic="http://schemas.openxmlformats.org/drawingml/2006/picture">
                        <pic:nvPicPr>
                          <pic:cNvPr id="693825397"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7" y="1782"/>
                            <a:ext cx="6520"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2480960" name="Freeform 4"/>
                        <wps:cNvSpPr>
                          <a:spLocks/>
                        </wps:cNvSpPr>
                        <wps:spPr bwMode="auto">
                          <a:xfrm>
                            <a:off x="7" y="7"/>
                            <a:ext cx="7919" cy="8211"/>
                          </a:xfrm>
                          <a:custGeom>
                            <a:avLst/>
                            <a:gdLst>
                              <a:gd name="T0" fmla="*/ 0 w 7919"/>
                              <a:gd name="T1" fmla="*/ 8210 h 8211"/>
                              <a:gd name="T2" fmla="*/ 7918 w 7919"/>
                              <a:gd name="T3" fmla="*/ 8210 h 8211"/>
                              <a:gd name="T4" fmla="*/ 7918 w 7919"/>
                              <a:gd name="T5" fmla="*/ 0 h 8211"/>
                              <a:gd name="T6" fmla="*/ 0 w 7919"/>
                              <a:gd name="T7" fmla="*/ 0 h 8211"/>
                              <a:gd name="T8" fmla="*/ 0 w 7919"/>
                              <a:gd name="T9" fmla="*/ 8210 h 8211"/>
                            </a:gdLst>
                            <a:ahLst/>
                            <a:cxnLst>
                              <a:cxn ang="0">
                                <a:pos x="T0" y="T1"/>
                              </a:cxn>
                              <a:cxn ang="0">
                                <a:pos x="T2" y="T3"/>
                              </a:cxn>
                              <a:cxn ang="0">
                                <a:pos x="T4" y="T5"/>
                              </a:cxn>
                              <a:cxn ang="0">
                                <a:pos x="T6" y="T7"/>
                              </a:cxn>
                              <a:cxn ang="0">
                                <a:pos x="T8" y="T9"/>
                              </a:cxn>
                            </a:cxnLst>
                            <a:rect l="0" t="0" r="r" b="b"/>
                            <a:pathLst>
                              <a:path w="7919" h="8211">
                                <a:moveTo>
                                  <a:pt x="0" y="8210"/>
                                </a:moveTo>
                                <a:lnTo>
                                  <a:pt x="7918" y="8210"/>
                                </a:lnTo>
                                <a:lnTo>
                                  <a:pt x="7918" y="0"/>
                                </a:lnTo>
                                <a:lnTo>
                                  <a:pt x="0" y="0"/>
                                </a:lnTo>
                                <a:lnTo>
                                  <a:pt x="0" y="8210"/>
                                </a:lnTo>
                                <a:close/>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786143" name="Freeform 5"/>
                        <wps:cNvSpPr>
                          <a:spLocks/>
                        </wps:cNvSpPr>
                        <wps:spPr bwMode="auto">
                          <a:xfrm>
                            <a:off x="1232" y="164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289626" name="Freeform 6"/>
                        <wps:cNvSpPr>
                          <a:spLocks/>
                        </wps:cNvSpPr>
                        <wps:spPr bwMode="auto">
                          <a:xfrm>
                            <a:off x="1212" y="162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306290" name="Freeform 7"/>
                        <wps:cNvSpPr>
                          <a:spLocks/>
                        </wps:cNvSpPr>
                        <wps:spPr bwMode="auto">
                          <a:xfrm>
                            <a:off x="1357" y="1577"/>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461768" name="Freeform 8"/>
                        <wps:cNvSpPr>
                          <a:spLocks/>
                        </wps:cNvSpPr>
                        <wps:spPr bwMode="auto">
                          <a:xfrm>
                            <a:off x="4520" y="7576"/>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199969" name="Freeform 9"/>
                        <wps:cNvSpPr>
                          <a:spLocks/>
                        </wps:cNvSpPr>
                        <wps:spPr bwMode="auto">
                          <a:xfrm>
                            <a:off x="4520" y="5412"/>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248153" name="Freeform 10"/>
                        <wps:cNvSpPr>
                          <a:spLocks/>
                        </wps:cNvSpPr>
                        <wps:spPr bwMode="auto">
                          <a:xfrm>
                            <a:off x="4520"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633254" name="Freeform 11"/>
                        <wps:cNvSpPr>
                          <a:spLocks/>
                        </wps:cNvSpPr>
                        <wps:spPr bwMode="auto">
                          <a:xfrm>
                            <a:off x="4956" y="5722"/>
                            <a:ext cx="1843" cy="1309"/>
                          </a:xfrm>
                          <a:custGeom>
                            <a:avLst/>
                            <a:gdLst>
                              <a:gd name="T0" fmla="*/ 0 w 1843"/>
                              <a:gd name="T1" fmla="*/ 0 h 1309"/>
                              <a:gd name="T2" fmla="*/ 210 w 1843"/>
                              <a:gd name="T3" fmla="*/ 8 h 1309"/>
                              <a:gd name="T4" fmla="*/ 397 w 1843"/>
                              <a:gd name="T5" fmla="*/ 29 h 1309"/>
                              <a:gd name="T6" fmla="*/ 440 w 1843"/>
                              <a:gd name="T7" fmla="*/ 38 h 1309"/>
                              <a:gd name="T8" fmla="*/ 572 w 1843"/>
                              <a:gd name="T9" fmla="*/ 76 h 1309"/>
                              <a:gd name="T10" fmla="*/ 705 w 1843"/>
                              <a:gd name="T11" fmla="*/ 146 h 1309"/>
                              <a:gd name="T12" fmla="*/ 783 w 1843"/>
                              <a:gd name="T13" fmla="*/ 206 h 1309"/>
                              <a:gd name="T14" fmla="*/ 884 w 1843"/>
                              <a:gd name="T15" fmla="*/ 310 h 1309"/>
                              <a:gd name="T16" fmla="*/ 1013 w 1843"/>
                              <a:gd name="T17" fmla="*/ 479 h 1309"/>
                              <a:gd name="T18" fmla="*/ 1091 w 1843"/>
                              <a:gd name="T19" fmla="*/ 593 h 1309"/>
                              <a:gd name="T20" fmla="*/ 1112 w 1843"/>
                              <a:gd name="T21" fmla="*/ 626 h 1309"/>
                              <a:gd name="T22" fmla="*/ 1188 w 1843"/>
                              <a:gd name="T23" fmla="*/ 738 h 1309"/>
                              <a:gd name="T24" fmla="*/ 1325 w 1843"/>
                              <a:gd name="T25" fmla="*/ 923 h 1309"/>
                              <a:gd name="T26" fmla="*/ 1535 w 1843"/>
                              <a:gd name="T27" fmla="*/ 1136 h 1309"/>
                              <a:gd name="T28" fmla="*/ 1667 w 1843"/>
                              <a:gd name="T29" fmla="*/ 1227 h 1309"/>
                              <a:gd name="T30" fmla="*/ 1722 w 1843"/>
                              <a:gd name="T31" fmla="*/ 1257 h 1309"/>
                              <a:gd name="T32" fmla="*/ 1765 w 1843"/>
                              <a:gd name="T33" fmla="*/ 1277 h 1309"/>
                              <a:gd name="T34" fmla="*/ 1800 w 1843"/>
                              <a:gd name="T35" fmla="*/ 1292 h 1309"/>
                              <a:gd name="T36" fmla="*/ 1842 w 1843"/>
                              <a:gd name="T37" fmla="*/ 1308 h 13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843" h="1309">
                                <a:moveTo>
                                  <a:pt x="0" y="0"/>
                                </a:moveTo>
                                <a:lnTo>
                                  <a:pt x="210" y="8"/>
                                </a:lnTo>
                                <a:lnTo>
                                  <a:pt x="397" y="29"/>
                                </a:lnTo>
                                <a:lnTo>
                                  <a:pt x="440" y="38"/>
                                </a:lnTo>
                                <a:lnTo>
                                  <a:pt x="572" y="76"/>
                                </a:lnTo>
                                <a:lnTo>
                                  <a:pt x="705" y="146"/>
                                </a:lnTo>
                                <a:lnTo>
                                  <a:pt x="783" y="206"/>
                                </a:lnTo>
                                <a:lnTo>
                                  <a:pt x="884" y="310"/>
                                </a:lnTo>
                                <a:lnTo>
                                  <a:pt x="1013" y="479"/>
                                </a:lnTo>
                                <a:lnTo>
                                  <a:pt x="1091" y="593"/>
                                </a:lnTo>
                                <a:lnTo>
                                  <a:pt x="1112" y="626"/>
                                </a:lnTo>
                                <a:lnTo>
                                  <a:pt x="1188" y="738"/>
                                </a:lnTo>
                                <a:lnTo>
                                  <a:pt x="1325" y="923"/>
                                </a:lnTo>
                                <a:lnTo>
                                  <a:pt x="1535" y="1136"/>
                                </a:lnTo>
                                <a:lnTo>
                                  <a:pt x="1667" y="1227"/>
                                </a:lnTo>
                                <a:lnTo>
                                  <a:pt x="1722" y="1257"/>
                                </a:lnTo>
                                <a:lnTo>
                                  <a:pt x="1765" y="1277"/>
                                </a:lnTo>
                                <a:lnTo>
                                  <a:pt x="1800" y="1292"/>
                                </a:lnTo>
                                <a:lnTo>
                                  <a:pt x="1842" y="1308"/>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831940" name="Freeform 12"/>
                        <wps:cNvSpPr>
                          <a:spLocks/>
                        </wps:cNvSpPr>
                        <wps:spPr bwMode="auto">
                          <a:xfrm>
                            <a:off x="7162"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67186" name="Freeform 13"/>
                        <wps:cNvSpPr>
                          <a:spLocks/>
                        </wps:cNvSpPr>
                        <wps:spPr bwMode="auto">
                          <a:xfrm>
                            <a:off x="4956" y="5522"/>
                            <a:ext cx="1843" cy="1892"/>
                          </a:xfrm>
                          <a:custGeom>
                            <a:avLst/>
                            <a:gdLst>
                              <a:gd name="T0" fmla="*/ 0 w 1843"/>
                              <a:gd name="T1" fmla="*/ 0 h 1892"/>
                              <a:gd name="T2" fmla="*/ 210 w 1843"/>
                              <a:gd name="T3" fmla="*/ 199 h 1892"/>
                              <a:gd name="T4" fmla="*/ 397 w 1843"/>
                              <a:gd name="T5" fmla="*/ 486 h 1892"/>
                              <a:gd name="T6" fmla="*/ 440 w 1843"/>
                              <a:gd name="T7" fmla="*/ 569 h 1892"/>
                              <a:gd name="T8" fmla="*/ 572 w 1843"/>
                              <a:gd name="T9" fmla="*/ 872 h 1892"/>
                              <a:gd name="T10" fmla="*/ 705 w 1843"/>
                              <a:gd name="T11" fmla="*/ 1226 h 1892"/>
                              <a:gd name="T12" fmla="*/ 783 w 1843"/>
                              <a:gd name="T13" fmla="*/ 1432 h 1892"/>
                              <a:gd name="T14" fmla="*/ 884 w 1843"/>
                              <a:gd name="T15" fmla="*/ 1659 h 1892"/>
                              <a:gd name="T16" fmla="*/ 1013 w 1843"/>
                              <a:gd name="T17" fmla="*/ 1825 h 1892"/>
                              <a:gd name="T18" fmla="*/ 1091 w 1843"/>
                              <a:gd name="T19" fmla="*/ 1866 h 1892"/>
                              <a:gd name="T20" fmla="*/ 1112 w 1843"/>
                              <a:gd name="T21" fmla="*/ 1873 h 1892"/>
                              <a:gd name="T22" fmla="*/ 1188 w 1843"/>
                              <a:gd name="T23" fmla="*/ 1885 h 1892"/>
                              <a:gd name="T24" fmla="*/ 1325 w 1843"/>
                              <a:gd name="T25" fmla="*/ 1890 h 1892"/>
                              <a:gd name="T26" fmla="*/ 1535 w 1843"/>
                              <a:gd name="T27" fmla="*/ 1891 h 1892"/>
                              <a:gd name="T28" fmla="*/ 1842 w 1843"/>
                              <a:gd name="T29" fmla="*/ 1891 h 18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43" h="1892">
                                <a:moveTo>
                                  <a:pt x="0" y="0"/>
                                </a:moveTo>
                                <a:lnTo>
                                  <a:pt x="210" y="199"/>
                                </a:lnTo>
                                <a:lnTo>
                                  <a:pt x="397" y="486"/>
                                </a:lnTo>
                                <a:lnTo>
                                  <a:pt x="440" y="569"/>
                                </a:lnTo>
                                <a:lnTo>
                                  <a:pt x="572" y="872"/>
                                </a:lnTo>
                                <a:lnTo>
                                  <a:pt x="705" y="1226"/>
                                </a:lnTo>
                                <a:lnTo>
                                  <a:pt x="783" y="1432"/>
                                </a:lnTo>
                                <a:lnTo>
                                  <a:pt x="884" y="1659"/>
                                </a:lnTo>
                                <a:lnTo>
                                  <a:pt x="1013" y="1825"/>
                                </a:lnTo>
                                <a:lnTo>
                                  <a:pt x="1091" y="1866"/>
                                </a:lnTo>
                                <a:lnTo>
                                  <a:pt x="1112" y="1873"/>
                                </a:lnTo>
                                <a:lnTo>
                                  <a:pt x="1188" y="1885"/>
                                </a:lnTo>
                                <a:lnTo>
                                  <a:pt x="1325" y="1890"/>
                                </a:lnTo>
                                <a:lnTo>
                                  <a:pt x="1535" y="1891"/>
                                </a:lnTo>
                                <a:lnTo>
                                  <a:pt x="1842" y="1891"/>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911331" name="Freeform 14"/>
                        <wps:cNvSpPr>
                          <a:spLocks/>
                        </wps:cNvSpPr>
                        <wps:spPr bwMode="auto">
                          <a:xfrm>
                            <a:off x="4676" y="7031"/>
                            <a:ext cx="517" cy="392"/>
                          </a:xfrm>
                          <a:custGeom>
                            <a:avLst/>
                            <a:gdLst>
                              <a:gd name="T0" fmla="*/ 516 w 517"/>
                              <a:gd name="T1" fmla="*/ 0 h 392"/>
                              <a:gd name="T2" fmla="*/ 0 w 517"/>
                              <a:gd name="T3" fmla="*/ 0 h 392"/>
                              <a:gd name="T4" fmla="*/ 0 w 517"/>
                              <a:gd name="T5" fmla="*/ 391 h 392"/>
                              <a:gd name="T6" fmla="*/ 516 w 517"/>
                              <a:gd name="T7" fmla="*/ 391 h 392"/>
                              <a:gd name="T8" fmla="*/ 516 w 517"/>
                              <a:gd name="T9" fmla="*/ 0 h 392"/>
                            </a:gdLst>
                            <a:ahLst/>
                            <a:cxnLst>
                              <a:cxn ang="0">
                                <a:pos x="T0" y="T1"/>
                              </a:cxn>
                              <a:cxn ang="0">
                                <a:pos x="T2" y="T3"/>
                              </a:cxn>
                              <a:cxn ang="0">
                                <a:pos x="T4" y="T5"/>
                              </a:cxn>
                              <a:cxn ang="0">
                                <a:pos x="T6" y="T7"/>
                              </a:cxn>
                              <a:cxn ang="0">
                                <a:pos x="T8" y="T9"/>
                              </a:cxn>
                            </a:cxnLst>
                            <a:rect l="0" t="0" r="r" b="b"/>
                            <a:pathLst>
                              <a:path w="517" h="392">
                                <a:moveTo>
                                  <a:pt x="516" y="0"/>
                                </a:moveTo>
                                <a:lnTo>
                                  <a:pt x="0" y="0"/>
                                </a:lnTo>
                                <a:lnTo>
                                  <a:pt x="0" y="391"/>
                                </a:lnTo>
                                <a:lnTo>
                                  <a:pt x="516" y="391"/>
                                </a:lnTo>
                                <a:lnTo>
                                  <a:pt x="51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02092" name="Freeform 15"/>
                        <wps:cNvSpPr>
                          <a:spLocks/>
                        </wps:cNvSpPr>
                        <wps:spPr bwMode="auto">
                          <a:xfrm>
                            <a:off x="690" y="7584"/>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203957" name="Freeform 16"/>
                        <wps:cNvSpPr>
                          <a:spLocks/>
                        </wps:cNvSpPr>
                        <wps:spPr bwMode="auto">
                          <a:xfrm>
                            <a:off x="690" y="5405"/>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86806" name="Freeform 17"/>
                        <wps:cNvSpPr>
                          <a:spLocks/>
                        </wps:cNvSpPr>
                        <wps:spPr bwMode="auto">
                          <a:xfrm>
                            <a:off x="690"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063982" name="Freeform 18"/>
                        <wps:cNvSpPr>
                          <a:spLocks/>
                        </wps:cNvSpPr>
                        <wps:spPr bwMode="auto">
                          <a:xfrm>
                            <a:off x="3331"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354794" name="Freeform 19"/>
                        <wps:cNvSpPr>
                          <a:spLocks/>
                        </wps:cNvSpPr>
                        <wps:spPr bwMode="auto">
                          <a:xfrm>
                            <a:off x="800" y="5504"/>
                            <a:ext cx="2492" cy="2080"/>
                          </a:xfrm>
                          <a:custGeom>
                            <a:avLst/>
                            <a:gdLst>
                              <a:gd name="T0" fmla="*/ 0 w 2492"/>
                              <a:gd name="T1" fmla="*/ 0 h 2080"/>
                              <a:gd name="T2" fmla="*/ 27 w 2492"/>
                              <a:gd name="T3" fmla="*/ 3 h 2080"/>
                              <a:gd name="T4" fmla="*/ 101 w 2492"/>
                              <a:gd name="T5" fmla="*/ 13 h 2080"/>
                              <a:gd name="T6" fmla="*/ 175 w 2492"/>
                              <a:gd name="T7" fmla="*/ 27 h 2080"/>
                              <a:gd name="T8" fmla="*/ 248 w 2492"/>
                              <a:gd name="T9" fmla="*/ 44 h 2080"/>
                              <a:gd name="T10" fmla="*/ 320 w 2492"/>
                              <a:gd name="T11" fmla="*/ 64 h 2080"/>
                              <a:gd name="T12" fmla="*/ 391 w 2492"/>
                              <a:gd name="T13" fmla="*/ 86 h 2080"/>
                              <a:gd name="T14" fmla="*/ 462 w 2492"/>
                              <a:gd name="T15" fmla="*/ 111 h 2080"/>
                              <a:gd name="T16" fmla="*/ 532 w 2492"/>
                              <a:gd name="T17" fmla="*/ 139 h 2080"/>
                              <a:gd name="T18" fmla="*/ 601 w 2492"/>
                              <a:gd name="T19" fmla="*/ 169 h 2080"/>
                              <a:gd name="T20" fmla="*/ 670 w 2492"/>
                              <a:gd name="T21" fmla="*/ 202 h 2080"/>
                              <a:gd name="T22" fmla="*/ 737 w 2492"/>
                              <a:gd name="T23" fmla="*/ 237 h 2080"/>
                              <a:gd name="T24" fmla="*/ 804 w 2492"/>
                              <a:gd name="T25" fmla="*/ 274 h 2080"/>
                              <a:gd name="T26" fmla="*/ 870 w 2492"/>
                              <a:gd name="T27" fmla="*/ 314 h 2080"/>
                              <a:gd name="T28" fmla="*/ 936 w 2492"/>
                              <a:gd name="T29" fmla="*/ 355 h 2080"/>
                              <a:gd name="T30" fmla="*/ 1000 w 2492"/>
                              <a:gd name="T31" fmla="*/ 399 h 2080"/>
                              <a:gd name="T32" fmla="*/ 1064 w 2492"/>
                              <a:gd name="T33" fmla="*/ 444 h 2080"/>
                              <a:gd name="T34" fmla="*/ 1127 w 2492"/>
                              <a:gd name="T35" fmla="*/ 491 h 2080"/>
                              <a:gd name="T36" fmla="*/ 1189 w 2492"/>
                              <a:gd name="T37" fmla="*/ 539 h 2080"/>
                              <a:gd name="T38" fmla="*/ 1250 w 2492"/>
                              <a:gd name="T39" fmla="*/ 589 h 2080"/>
                              <a:gd name="T40" fmla="*/ 1311 w 2492"/>
                              <a:gd name="T41" fmla="*/ 641 h 2080"/>
                              <a:gd name="T42" fmla="*/ 1370 w 2492"/>
                              <a:gd name="T43" fmla="*/ 694 h 2080"/>
                              <a:gd name="T44" fmla="*/ 1429 w 2492"/>
                              <a:gd name="T45" fmla="*/ 748 h 2080"/>
                              <a:gd name="T46" fmla="*/ 1487 w 2492"/>
                              <a:gd name="T47" fmla="*/ 804 h 2080"/>
                              <a:gd name="T48" fmla="*/ 1544 w 2492"/>
                              <a:gd name="T49" fmla="*/ 860 h 2080"/>
                              <a:gd name="T50" fmla="*/ 1600 w 2492"/>
                              <a:gd name="T51" fmla="*/ 918 h 2080"/>
                              <a:gd name="T52" fmla="*/ 1655 w 2492"/>
                              <a:gd name="T53" fmla="*/ 976 h 2080"/>
                              <a:gd name="T54" fmla="*/ 1709 w 2492"/>
                              <a:gd name="T55" fmla="*/ 1035 h 2080"/>
                              <a:gd name="T56" fmla="*/ 1762 w 2492"/>
                              <a:gd name="T57" fmla="*/ 1095 h 2080"/>
                              <a:gd name="T58" fmla="*/ 1815 w 2492"/>
                              <a:gd name="T59" fmla="*/ 1156 h 2080"/>
                              <a:gd name="T60" fmla="*/ 1866 w 2492"/>
                              <a:gd name="T61" fmla="*/ 1217 h 2080"/>
                              <a:gd name="T62" fmla="*/ 1917 w 2492"/>
                              <a:gd name="T63" fmla="*/ 1278 h 2080"/>
                              <a:gd name="T64" fmla="*/ 1967 w 2492"/>
                              <a:gd name="T65" fmla="*/ 1340 h 2080"/>
                              <a:gd name="T66" fmla="*/ 2015 w 2492"/>
                              <a:gd name="T67" fmla="*/ 1402 h 2080"/>
                              <a:gd name="T68" fmla="*/ 2063 w 2492"/>
                              <a:gd name="T69" fmla="*/ 1464 h 2080"/>
                              <a:gd name="T70" fmla="*/ 2110 w 2492"/>
                              <a:gd name="T71" fmla="*/ 1526 h 2080"/>
                              <a:gd name="T72" fmla="*/ 2155 w 2492"/>
                              <a:gd name="T73" fmla="*/ 1588 h 2080"/>
                              <a:gd name="T74" fmla="*/ 2200 w 2492"/>
                              <a:gd name="T75" fmla="*/ 1650 h 2080"/>
                              <a:gd name="T76" fmla="*/ 2244 w 2492"/>
                              <a:gd name="T77" fmla="*/ 1711 h 2080"/>
                              <a:gd name="T78" fmla="*/ 2287 w 2492"/>
                              <a:gd name="T79" fmla="*/ 1773 h 2080"/>
                              <a:gd name="T80" fmla="*/ 2328 w 2492"/>
                              <a:gd name="T81" fmla="*/ 1833 h 2080"/>
                              <a:gd name="T82" fmla="*/ 2369 w 2492"/>
                              <a:gd name="T83" fmla="*/ 1894 h 2080"/>
                              <a:gd name="T84" fmla="*/ 2409 w 2492"/>
                              <a:gd name="T85" fmla="*/ 1953 h 2080"/>
                              <a:gd name="T86" fmla="*/ 2447 w 2492"/>
                              <a:gd name="T87" fmla="*/ 2012 h 2080"/>
                              <a:gd name="T88" fmla="*/ 2475 w 2492"/>
                              <a:gd name="T89" fmla="*/ 2054 h 2080"/>
                              <a:gd name="T90" fmla="*/ 2491 w 2492"/>
                              <a:gd name="T91" fmla="*/ 2080 h 2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492" h="2080">
                                <a:moveTo>
                                  <a:pt x="0" y="0"/>
                                </a:moveTo>
                                <a:lnTo>
                                  <a:pt x="27" y="3"/>
                                </a:lnTo>
                                <a:lnTo>
                                  <a:pt x="101" y="13"/>
                                </a:lnTo>
                                <a:lnTo>
                                  <a:pt x="175" y="27"/>
                                </a:lnTo>
                                <a:lnTo>
                                  <a:pt x="248" y="44"/>
                                </a:lnTo>
                                <a:lnTo>
                                  <a:pt x="320" y="64"/>
                                </a:lnTo>
                                <a:lnTo>
                                  <a:pt x="391" y="86"/>
                                </a:lnTo>
                                <a:lnTo>
                                  <a:pt x="462" y="111"/>
                                </a:lnTo>
                                <a:lnTo>
                                  <a:pt x="532" y="139"/>
                                </a:lnTo>
                                <a:lnTo>
                                  <a:pt x="601" y="169"/>
                                </a:lnTo>
                                <a:lnTo>
                                  <a:pt x="670" y="202"/>
                                </a:lnTo>
                                <a:lnTo>
                                  <a:pt x="737" y="237"/>
                                </a:lnTo>
                                <a:lnTo>
                                  <a:pt x="804" y="274"/>
                                </a:lnTo>
                                <a:lnTo>
                                  <a:pt x="870" y="314"/>
                                </a:lnTo>
                                <a:lnTo>
                                  <a:pt x="936" y="355"/>
                                </a:lnTo>
                                <a:lnTo>
                                  <a:pt x="1000" y="399"/>
                                </a:lnTo>
                                <a:lnTo>
                                  <a:pt x="1064" y="444"/>
                                </a:lnTo>
                                <a:lnTo>
                                  <a:pt x="1127" y="491"/>
                                </a:lnTo>
                                <a:lnTo>
                                  <a:pt x="1189" y="539"/>
                                </a:lnTo>
                                <a:lnTo>
                                  <a:pt x="1250" y="589"/>
                                </a:lnTo>
                                <a:lnTo>
                                  <a:pt x="1311" y="641"/>
                                </a:lnTo>
                                <a:lnTo>
                                  <a:pt x="1370" y="694"/>
                                </a:lnTo>
                                <a:lnTo>
                                  <a:pt x="1429" y="748"/>
                                </a:lnTo>
                                <a:lnTo>
                                  <a:pt x="1487" y="804"/>
                                </a:lnTo>
                                <a:lnTo>
                                  <a:pt x="1544" y="860"/>
                                </a:lnTo>
                                <a:lnTo>
                                  <a:pt x="1600" y="918"/>
                                </a:lnTo>
                                <a:lnTo>
                                  <a:pt x="1655" y="976"/>
                                </a:lnTo>
                                <a:lnTo>
                                  <a:pt x="1709" y="1035"/>
                                </a:lnTo>
                                <a:lnTo>
                                  <a:pt x="1762" y="1095"/>
                                </a:lnTo>
                                <a:lnTo>
                                  <a:pt x="1815" y="1156"/>
                                </a:lnTo>
                                <a:lnTo>
                                  <a:pt x="1866" y="1217"/>
                                </a:lnTo>
                                <a:lnTo>
                                  <a:pt x="1917" y="1278"/>
                                </a:lnTo>
                                <a:lnTo>
                                  <a:pt x="1967" y="1340"/>
                                </a:lnTo>
                                <a:lnTo>
                                  <a:pt x="2015" y="1402"/>
                                </a:lnTo>
                                <a:lnTo>
                                  <a:pt x="2063" y="1464"/>
                                </a:lnTo>
                                <a:lnTo>
                                  <a:pt x="2110" y="1526"/>
                                </a:lnTo>
                                <a:lnTo>
                                  <a:pt x="2155" y="1588"/>
                                </a:lnTo>
                                <a:lnTo>
                                  <a:pt x="2200" y="1650"/>
                                </a:lnTo>
                                <a:lnTo>
                                  <a:pt x="2244" y="1711"/>
                                </a:lnTo>
                                <a:lnTo>
                                  <a:pt x="2287" y="1773"/>
                                </a:lnTo>
                                <a:lnTo>
                                  <a:pt x="2328" y="1833"/>
                                </a:lnTo>
                                <a:lnTo>
                                  <a:pt x="2369" y="1894"/>
                                </a:lnTo>
                                <a:lnTo>
                                  <a:pt x="2409" y="1953"/>
                                </a:lnTo>
                                <a:lnTo>
                                  <a:pt x="2447" y="2012"/>
                                </a:lnTo>
                                <a:lnTo>
                                  <a:pt x="2475" y="2054"/>
                                </a:lnTo>
                                <a:lnTo>
                                  <a:pt x="2491" y="208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930161" name="Freeform 20"/>
                        <wps:cNvSpPr>
                          <a:spLocks/>
                        </wps:cNvSpPr>
                        <wps:spPr bwMode="auto">
                          <a:xfrm>
                            <a:off x="834" y="7084"/>
                            <a:ext cx="1197" cy="339"/>
                          </a:xfrm>
                          <a:custGeom>
                            <a:avLst/>
                            <a:gdLst>
                              <a:gd name="T0" fmla="*/ 1196 w 1197"/>
                              <a:gd name="T1" fmla="*/ 0 h 339"/>
                              <a:gd name="T2" fmla="*/ 0 w 1197"/>
                              <a:gd name="T3" fmla="*/ 0 h 339"/>
                              <a:gd name="T4" fmla="*/ 0 w 1197"/>
                              <a:gd name="T5" fmla="*/ 338 h 339"/>
                              <a:gd name="T6" fmla="*/ 1196 w 1197"/>
                              <a:gd name="T7" fmla="*/ 338 h 339"/>
                              <a:gd name="T8" fmla="*/ 1196 w 1197"/>
                              <a:gd name="T9" fmla="*/ 0 h 339"/>
                            </a:gdLst>
                            <a:ahLst/>
                            <a:cxnLst>
                              <a:cxn ang="0">
                                <a:pos x="T0" y="T1"/>
                              </a:cxn>
                              <a:cxn ang="0">
                                <a:pos x="T2" y="T3"/>
                              </a:cxn>
                              <a:cxn ang="0">
                                <a:pos x="T4" y="T5"/>
                              </a:cxn>
                              <a:cxn ang="0">
                                <a:pos x="T6" y="T7"/>
                              </a:cxn>
                              <a:cxn ang="0">
                                <a:pos x="T8" y="T9"/>
                              </a:cxn>
                            </a:cxnLst>
                            <a:rect l="0" t="0" r="r" b="b"/>
                            <a:pathLst>
                              <a:path w="1197" h="339">
                                <a:moveTo>
                                  <a:pt x="1196" y="0"/>
                                </a:moveTo>
                                <a:lnTo>
                                  <a:pt x="0" y="0"/>
                                </a:lnTo>
                                <a:lnTo>
                                  <a:pt x="0" y="338"/>
                                </a:lnTo>
                                <a:lnTo>
                                  <a:pt x="1196" y="338"/>
                                </a:lnTo>
                                <a:lnTo>
                                  <a:pt x="11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345070" name="Freeform 21"/>
                        <wps:cNvSpPr>
                          <a:spLocks/>
                        </wps:cNvSpPr>
                        <wps:spPr bwMode="auto">
                          <a:xfrm>
                            <a:off x="834" y="7084"/>
                            <a:ext cx="1197" cy="339"/>
                          </a:xfrm>
                          <a:custGeom>
                            <a:avLst/>
                            <a:gdLst>
                              <a:gd name="T0" fmla="*/ 0 w 1197"/>
                              <a:gd name="T1" fmla="*/ 338 h 339"/>
                              <a:gd name="T2" fmla="*/ 1196 w 1197"/>
                              <a:gd name="T3" fmla="*/ 338 h 339"/>
                              <a:gd name="T4" fmla="*/ 1196 w 1197"/>
                              <a:gd name="T5" fmla="*/ 0 h 339"/>
                              <a:gd name="T6" fmla="*/ 0 w 1197"/>
                              <a:gd name="T7" fmla="*/ 0 h 339"/>
                              <a:gd name="T8" fmla="*/ 0 w 1197"/>
                              <a:gd name="T9" fmla="*/ 338 h 339"/>
                            </a:gdLst>
                            <a:ahLst/>
                            <a:cxnLst>
                              <a:cxn ang="0">
                                <a:pos x="T0" y="T1"/>
                              </a:cxn>
                              <a:cxn ang="0">
                                <a:pos x="T2" y="T3"/>
                              </a:cxn>
                              <a:cxn ang="0">
                                <a:pos x="T4" y="T5"/>
                              </a:cxn>
                              <a:cxn ang="0">
                                <a:pos x="T6" y="T7"/>
                              </a:cxn>
                              <a:cxn ang="0">
                                <a:pos x="T8" y="T9"/>
                              </a:cxn>
                            </a:cxnLst>
                            <a:rect l="0" t="0" r="r" b="b"/>
                            <a:pathLst>
                              <a:path w="1197" h="339">
                                <a:moveTo>
                                  <a:pt x="0" y="338"/>
                                </a:moveTo>
                                <a:lnTo>
                                  <a:pt x="1196" y="338"/>
                                </a:lnTo>
                                <a:lnTo>
                                  <a:pt x="1196" y="0"/>
                                </a:lnTo>
                                <a:lnTo>
                                  <a:pt x="0" y="0"/>
                                </a:lnTo>
                                <a:lnTo>
                                  <a:pt x="0" y="3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604891" name="Freeform 22"/>
                        <wps:cNvSpPr>
                          <a:spLocks/>
                        </wps:cNvSpPr>
                        <wps:spPr bwMode="auto">
                          <a:xfrm>
                            <a:off x="6206" y="3392"/>
                            <a:ext cx="223" cy="998"/>
                          </a:xfrm>
                          <a:custGeom>
                            <a:avLst/>
                            <a:gdLst>
                              <a:gd name="T0" fmla="*/ 222 w 223"/>
                              <a:gd name="T1" fmla="*/ 997 h 998"/>
                              <a:gd name="T2" fmla="*/ 0 w 223"/>
                              <a:gd name="T3" fmla="*/ 0 h 998"/>
                            </a:gdLst>
                            <a:ahLst/>
                            <a:cxnLst>
                              <a:cxn ang="0">
                                <a:pos x="T0" y="T1"/>
                              </a:cxn>
                              <a:cxn ang="0">
                                <a:pos x="T2" y="T3"/>
                              </a:cxn>
                            </a:cxnLst>
                            <a:rect l="0" t="0" r="r" b="b"/>
                            <a:pathLst>
                              <a:path w="223" h="998">
                                <a:moveTo>
                                  <a:pt x="222" y="997"/>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20323" name="Freeform 23"/>
                        <wps:cNvSpPr>
                          <a:spLocks/>
                        </wps:cNvSpPr>
                        <wps:spPr bwMode="auto">
                          <a:xfrm>
                            <a:off x="5038" y="3586"/>
                            <a:ext cx="1314" cy="860"/>
                          </a:xfrm>
                          <a:custGeom>
                            <a:avLst/>
                            <a:gdLst>
                              <a:gd name="T0" fmla="*/ 1313 w 1314"/>
                              <a:gd name="T1" fmla="*/ 859 h 860"/>
                              <a:gd name="T2" fmla="*/ 0 w 1314"/>
                              <a:gd name="T3" fmla="*/ 0 h 860"/>
                            </a:gdLst>
                            <a:ahLst/>
                            <a:cxnLst>
                              <a:cxn ang="0">
                                <a:pos x="T0" y="T1"/>
                              </a:cxn>
                              <a:cxn ang="0">
                                <a:pos x="T2" y="T3"/>
                              </a:cxn>
                            </a:cxnLst>
                            <a:rect l="0" t="0" r="r" b="b"/>
                            <a:pathLst>
                              <a:path w="1314" h="860">
                                <a:moveTo>
                                  <a:pt x="1313" y="859"/>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751825" name="Freeform 24"/>
                        <wps:cNvSpPr>
                          <a:spLocks/>
                        </wps:cNvSpPr>
                        <wps:spPr bwMode="auto">
                          <a:xfrm>
                            <a:off x="294" y="354"/>
                            <a:ext cx="3595" cy="4439"/>
                          </a:xfrm>
                          <a:custGeom>
                            <a:avLst/>
                            <a:gdLst>
                              <a:gd name="T0" fmla="*/ 0 w 3595"/>
                              <a:gd name="T1" fmla="*/ 4438 h 4439"/>
                              <a:gd name="T2" fmla="*/ 3594 w 3595"/>
                              <a:gd name="T3" fmla="*/ 4438 h 4439"/>
                              <a:gd name="T4" fmla="*/ 3594 w 3595"/>
                              <a:gd name="T5" fmla="*/ 0 h 4439"/>
                              <a:gd name="T6" fmla="*/ 0 w 3595"/>
                              <a:gd name="T7" fmla="*/ 0 h 4439"/>
                              <a:gd name="T8" fmla="*/ 0 w 3595"/>
                              <a:gd name="T9" fmla="*/ 4438 h 4439"/>
                            </a:gdLst>
                            <a:ahLst/>
                            <a:cxnLst>
                              <a:cxn ang="0">
                                <a:pos x="T0" y="T1"/>
                              </a:cxn>
                              <a:cxn ang="0">
                                <a:pos x="T2" y="T3"/>
                              </a:cxn>
                              <a:cxn ang="0">
                                <a:pos x="T4" y="T5"/>
                              </a:cxn>
                              <a:cxn ang="0">
                                <a:pos x="T6" y="T7"/>
                              </a:cxn>
                              <a:cxn ang="0">
                                <a:pos x="T8" y="T9"/>
                              </a:cxn>
                            </a:cxnLst>
                            <a:rect l="0" t="0" r="r" b="b"/>
                            <a:pathLst>
                              <a:path w="3595" h="4439">
                                <a:moveTo>
                                  <a:pt x="0" y="4438"/>
                                </a:moveTo>
                                <a:lnTo>
                                  <a:pt x="3594" y="4438"/>
                                </a:lnTo>
                                <a:lnTo>
                                  <a:pt x="3594"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963700" name="Freeform 25"/>
                        <wps:cNvSpPr>
                          <a:spLocks/>
                        </wps:cNvSpPr>
                        <wps:spPr bwMode="auto">
                          <a:xfrm>
                            <a:off x="4104" y="354"/>
                            <a:ext cx="3541" cy="4439"/>
                          </a:xfrm>
                          <a:custGeom>
                            <a:avLst/>
                            <a:gdLst>
                              <a:gd name="T0" fmla="*/ 0 w 3541"/>
                              <a:gd name="T1" fmla="*/ 4438 h 4439"/>
                              <a:gd name="T2" fmla="*/ 3540 w 3541"/>
                              <a:gd name="T3" fmla="*/ 4438 h 4439"/>
                              <a:gd name="T4" fmla="*/ 3540 w 3541"/>
                              <a:gd name="T5" fmla="*/ 0 h 4439"/>
                              <a:gd name="T6" fmla="*/ 0 w 3541"/>
                              <a:gd name="T7" fmla="*/ 0 h 4439"/>
                              <a:gd name="T8" fmla="*/ 0 w 3541"/>
                              <a:gd name="T9" fmla="*/ 4438 h 4439"/>
                            </a:gdLst>
                            <a:ahLst/>
                            <a:cxnLst>
                              <a:cxn ang="0">
                                <a:pos x="T0" y="T1"/>
                              </a:cxn>
                              <a:cxn ang="0">
                                <a:pos x="T2" y="T3"/>
                              </a:cxn>
                              <a:cxn ang="0">
                                <a:pos x="T4" y="T5"/>
                              </a:cxn>
                              <a:cxn ang="0">
                                <a:pos x="T6" y="T7"/>
                              </a:cxn>
                              <a:cxn ang="0">
                                <a:pos x="T8" y="T9"/>
                              </a:cxn>
                            </a:cxnLst>
                            <a:rect l="0" t="0" r="r" b="b"/>
                            <a:pathLst>
                              <a:path w="3541" h="4439">
                                <a:moveTo>
                                  <a:pt x="0" y="4438"/>
                                </a:moveTo>
                                <a:lnTo>
                                  <a:pt x="3540" y="4438"/>
                                </a:lnTo>
                                <a:lnTo>
                                  <a:pt x="3540"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707617" name="Freeform 26"/>
                        <wps:cNvSpPr>
                          <a:spLocks/>
                        </wps:cNvSpPr>
                        <wps:spPr bwMode="auto">
                          <a:xfrm>
                            <a:off x="946" y="1992"/>
                            <a:ext cx="879" cy="356"/>
                          </a:xfrm>
                          <a:custGeom>
                            <a:avLst/>
                            <a:gdLst>
                              <a:gd name="T0" fmla="*/ 0 w 879"/>
                              <a:gd name="T1" fmla="*/ 0 h 356"/>
                              <a:gd name="T2" fmla="*/ 878 w 879"/>
                              <a:gd name="T3" fmla="*/ 355 h 356"/>
                            </a:gdLst>
                            <a:ahLst/>
                            <a:cxnLst>
                              <a:cxn ang="0">
                                <a:pos x="T0" y="T1"/>
                              </a:cxn>
                              <a:cxn ang="0">
                                <a:pos x="T2" y="T3"/>
                              </a:cxn>
                            </a:cxnLst>
                            <a:rect l="0" t="0" r="r" b="b"/>
                            <a:pathLst>
                              <a:path w="879" h="356">
                                <a:moveTo>
                                  <a:pt x="0" y="0"/>
                                </a:moveTo>
                                <a:lnTo>
                                  <a:pt x="878" y="355"/>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324595" name="Freeform 27"/>
                        <wps:cNvSpPr>
                          <a:spLocks/>
                        </wps:cNvSpPr>
                        <wps:spPr bwMode="auto">
                          <a:xfrm>
                            <a:off x="2311" y="1962"/>
                            <a:ext cx="647" cy="642"/>
                          </a:xfrm>
                          <a:custGeom>
                            <a:avLst/>
                            <a:gdLst>
                              <a:gd name="T0" fmla="*/ 646 w 647"/>
                              <a:gd name="T1" fmla="*/ 0 h 642"/>
                              <a:gd name="T2" fmla="*/ 0 w 647"/>
                              <a:gd name="T3" fmla="*/ 641 h 642"/>
                            </a:gdLst>
                            <a:ahLst/>
                            <a:cxnLst>
                              <a:cxn ang="0">
                                <a:pos x="T0" y="T1"/>
                              </a:cxn>
                              <a:cxn ang="0">
                                <a:pos x="T2" y="T3"/>
                              </a:cxn>
                            </a:cxnLst>
                            <a:rect l="0" t="0" r="r" b="b"/>
                            <a:pathLst>
                              <a:path w="647" h="642">
                                <a:moveTo>
                                  <a:pt x="646" y="0"/>
                                </a:moveTo>
                                <a:lnTo>
                                  <a:pt x="0" y="64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563059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126" y="7957"/>
                            <a:ext cx="14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7688948" name="Freeform 29"/>
                        <wps:cNvSpPr>
                          <a:spLocks/>
                        </wps:cNvSpPr>
                        <wps:spPr bwMode="auto">
                          <a:xfrm>
                            <a:off x="4960"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539511" name="Freeform 30"/>
                        <wps:cNvSpPr>
                          <a:spLocks/>
                        </wps:cNvSpPr>
                        <wps:spPr bwMode="auto">
                          <a:xfrm>
                            <a:off x="540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141335" name="Freeform 31"/>
                        <wps:cNvSpPr>
                          <a:spLocks/>
                        </wps:cNvSpPr>
                        <wps:spPr bwMode="auto">
                          <a:xfrm>
                            <a:off x="584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285159" name="Freeform 32"/>
                        <wps:cNvSpPr>
                          <a:spLocks/>
                        </wps:cNvSpPr>
                        <wps:spPr bwMode="auto">
                          <a:xfrm>
                            <a:off x="465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6990692" name="Freeform 33"/>
                        <wps:cNvSpPr>
                          <a:spLocks/>
                        </wps:cNvSpPr>
                        <wps:spPr bwMode="auto">
                          <a:xfrm>
                            <a:off x="473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48578" name="Freeform 34"/>
                        <wps:cNvSpPr>
                          <a:spLocks/>
                        </wps:cNvSpPr>
                        <wps:spPr bwMode="auto">
                          <a:xfrm>
                            <a:off x="478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92867" name="Freeform 35"/>
                        <wps:cNvSpPr>
                          <a:spLocks/>
                        </wps:cNvSpPr>
                        <wps:spPr bwMode="auto">
                          <a:xfrm>
                            <a:off x="482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733545" name="Freeform 36"/>
                        <wps:cNvSpPr>
                          <a:spLocks/>
                        </wps:cNvSpPr>
                        <wps:spPr bwMode="auto">
                          <a:xfrm>
                            <a:off x="486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630098" name="Freeform 37"/>
                        <wps:cNvSpPr>
                          <a:spLocks/>
                        </wps:cNvSpPr>
                        <wps:spPr bwMode="auto">
                          <a:xfrm>
                            <a:off x="489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943974" name="Freeform 38"/>
                        <wps:cNvSpPr>
                          <a:spLocks/>
                        </wps:cNvSpPr>
                        <wps:spPr bwMode="auto">
                          <a:xfrm>
                            <a:off x="491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18265" name="Freeform 39"/>
                        <wps:cNvSpPr>
                          <a:spLocks/>
                        </wps:cNvSpPr>
                        <wps:spPr bwMode="auto">
                          <a:xfrm>
                            <a:off x="494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468929" name="Freeform 40"/>
                        <wps:cNvSpPr>
                          <a:spLocks/>
                        </wps:cNvSpPr>
                        <wps:spPr bwMode="auto">
                          <a:xfrm>
                            <a:off x="509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785428" name="Freeform 41"/>
                        <wps:cNvSpPr>
                          <a:spLocks/>
                        </wps:cNvSpPr>
                        <wps:spPr bwMode="auto">
                          <a:xfrm>
                            <a:off x="517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868778" name="Freeform 42"/>
                        <wps:cNvSpPr>
                          <a:spLocks/>
                        </wps:cNvSpPr>
                        <wps:spPr bwMode="auto">
                          <a:xfrm>
                            <a:off x="522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629114" name="Freeform 43"/>
                        <wps:cNvSpPr>
                          <a:spLocks/>
                        </wps:cNvSpPr>
                        <wps:spPr bwMode="auto">
                          <a:xfrm>
                            <a:off x="526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831807" name="Freeform 44"/>
                        <wps:cNvSpPr>
                          <a:spLocks/>
                        </wps:cNvSpPr>
                        <wps:spPr bwMode="auto">
                          <a:xfrm>
                            <a:off x="530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151222" name="Freeform 45"/>
                        <wps:cNvSpPr>
                          <a:spLocks/>
                        </wps:cNvSpPr>
                        <wps:spPr bwMode="auto">
                          <a:xfrm>
                            <a:off x="53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020852" name="Freeform 46"/>
                        <wps:cNvSpPr>
                          <a:spLocks/>
                        </wps:cNvSpPr>
                        <wps:spPr bwMode="auto">
                          <a:xfrm>
                            <a:off x="535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244983" name="Freeform 47"/>
                        <wps:cNvSpPr>
                          <a:spLocks/>
                        </wps:cNvSpPr>
                        <wps:spPr bwMode="auto">
                          <a:xfrm>
                            <a:off x="538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720377" name="Freeform 48"/>
                        <wps:cNvSpPr>
                          <a:spLocks/>
                        </wps:cNvSpPr>
                        <wps:spPr bwMode="auto">
                          <a:xfrm>
                            <a:off x="55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31603" name="Freeform 49"/>
                        <wps:cNvSpPr>
                          <a:spLocks/>
                        </wps:cNvSpPr>
                        <wps:spPr bwMode="auto">
                          <a:xfrm>
                            <a:off x="561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577975" name="Freeform 50"/>
                        <wps:cNvSpPr>
                          <a:spLocks/>
                        </wps:cNvSpPr>
                        <wps:spPr bwMode="auto">
                          <a:xfrm>
                            <a:off x="5666"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348718" name="Freeform 51"/>
                        <wps:cNvSpPr>
                          <a:spLocks/>
                        </wps:cNvSpPr>
                        <wps:spPr bwMode="auto">
                          <a:xfrm>
                            <a:off x="5709"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529109" name="Freeform 52"/>
                        <wps:cNvSpPr>
                          <a:spLocks/>
                        </wps:cNvSpPr>
                        <wps:spPr bwMode="auto">
                          <a:xfrm>
                            <a:off x="574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666638" name="Freeform 53"/>
                        <wps:cNvSpPr>
                          <a:spLocks/>
                        </wps:cNvSpPr>
                        <wps:spPr bwMode="auto">
                          <a:xfrm>
                            <a:off x="577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72244" name="Freeform 54"/>
                        <wps:cNvSpPr>
                          <a:spLocks/>
                        </wps:cNvSpPr>
                        <wps:spPr bwMode="auto">
                          <a:xfrm>
                            <a:off x="579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437259" name="Freeform 55"/>
                        <wps:cNvSpPr>
                          <a:spLocks/>
                        </wps:cNvSpPr>
                        <wps:spPr bwMode="auto">
                          <a:xfrm>
                            <a:off x="582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0824256"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70" y="7602"/>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21965788" name="Group 57"/>
                        <wpg:cNvGrpSpPr>
                          <a:grpSpLocks/>
                        </wpg:cNvGrpSpPr>
                        <wpg:grpSpPr bwMode="auto">
                          <a:xfrm>
                            <a:off x="4809" y="7604"/>
                            <a:ext cx="149" cy="179"/>
                            <a:chOff x="4809" y="7604"/>
                            <a:chExt cx="149" cy="179"/>
                          </a:xfrm>
                        </wpg:grpSpPr>
                        <wps:wsp>
                          <wps:cNvPr id="1319174006" name="Freeform 58"/>
                          <wps:cNvSpPr>
                            <a:spLocks/>
                          </wps:cNvSpPr>
                          <wps:spPr bwMode="auto">
                            <a:xfrm>
                              <a:off x="4809" y="7604"/>
                              <a:ext cx="149" cy="179"/>
                            </a:xfrm>
                            <a:custGeom>
                              <a:avLst/>
                              <a:gdLst>
                                <a:gd name="T0" fmla="*/ 70 w 149"/>
                                <a:gd name="T1" fmla="*/ 167 h 179"/>
                                <a:gd name="T2" fmla="*/ 39 w 149"/>
                                <a:gd name="T3" fmla="*/ 135 h 179"/>
                                <a:gd name="T4" fmla="*/ 11 w 149"/>
                                <a:gd name="T5" fmla="*/ 107 h 179"/>
                                <a:gd name="T6" fmla="*/ 1 w 149"/>
                                <a:gd name="T7" fmla="*/ 116 h 179"/>
                                <a:gd name="T8" fmla="*/ 4 w 149"/>
                                <a:gd name="T9" fmla="*/ 121 h 179"/>
                                <a:gd name="T10" fmla="*/ 4 w 149"/>
                                <a:gd name="T11" fmla="*/ 127 h 179"/>
                                <a:gd name="T12" fmla="*/ 3 w 149"/>
                                <a:gd name="T13" fmla="*/ 139 h 179"/>
                                <a:gd name="T14" fmla="*/ 1 w 149"/>
                                <a:gd name="T15" fmla="*/ 144 h 179"/>
                                <a:gd name="T16" fmla="*/ 0 w 149"/>
                                <a:gd name="T17" fmla="*/ 148 h 179"/>
                                <a:gd name="T18" fmla="*/ 10 w 149"/>
                                <a:gd name="T19" fmla="*/ 158 h 179"/>
                                <a:gd name="T20" fmla="*/ 14 w 149"/>
                                <a:gd name="T21" fmla="*/ 151 h 179"/>
                                <a:gd name="T22" fmla="*/ 16 w 149"/>
                                <a:gd name="T23" fmla="*/ 143 h 179"/>
                                <a:gd name="T24" fmla="*/ 16 w 149"/>
                                <a:gd name="T25" fmla="*/ 135 h 179"/>
                                <a:gd name="T26" fmla="*/ 59 w 149"/>
                                <a:gd name="T27" fmla="*/ 178 h 179"/>
                                <a:gd name="T28" fmla="*/ 70 w 149"/>
                                <a:gd name="T29" fmla="*/ 167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49" h="179">
                                  <a:moveTo>
                                    <a:pt x="70" y="167"/>
                                  </a:moveTo>
                                  <a:lnTo>
                                    <a:pt x="39" y="135"/>
                                  </a:lnTo>
                                  <a:lnTo>
                                    <a:pt x="11" y="107"/>
                                  </a:lnTo>
                                  <a:lnTo>
                                    <a:pt x="1" y="116"/>
                                  </a:lnTo>
                                  <a:lnTo>
                                    <a:pt x="4" y="121"/>
                                  </a:lnTo>
                                  <a:lnTo>
                                    <a:pt x="4" y="127"/>
                                  </a:lnTo>
                                  <a:lnTo>
                                    <a:pt x="3" y="139"/>
                                  </a:lnTo>
                                  <a:lnTo>
                                    <a:pt x="1" y="144"/>
                                  </a:lnTo>
                                  <a:lnTo>
                                    <a:pt x="0" y="148"/>
                                  </a:lnTo>
                                  <a:lnTo>
                                    <a:pt x="10" y="158"/>
                                  </a:lnTo>
                                  <a:lnTo>
                                    <a:pt x="14" y="151"/>
                                  </a:lnTo>
                                  <a:lnTo>
                                    <a:pt x="16" y="143"/>
                                  </a:lnTo>
                                  <a:lnTo>
                                    <a:pt x="16" y="135"/>
                                  </a:lnTo>
                                  <a:lnTo>
                                    <a:pt x="59" y="178"/>
                                  </a:lnTo>
                                  <a:lnTo>
                                    <a:pt x="70" y="1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574878" name="Freeform 59"/>
                          <wps:cNvSpPr>
                            <a:spLocks/>
                          </wps:cNvSpPr>
                          <wps:spPr bwMode="auto">
                            <a:xfrm>
                              <a:off x="4809" y="7604"/>
                              <a:ext cx="149" cy="179"/>
                            </a:xfrm>
                            <a:custGeom>
                              <a:avLst/>
                              <a:gdLst>
                                <a:gd name="T0" fmla="*/ 113 w 149"/>
                                <a:gd name="T1" fmla="*/ 53 h 179"/>
                                <a:gd name="T2" fmla="*/ 105 w 149"/>
                                <a:gd name="T3" fmla="*/ 45 h 179"/>
                                <a:gd name="T4" fmla="*/ 91 w 149"/>
                                <a:gd name="T5" fmla="*/ 60 h 179"/>
                                <a:gd name="T6" fmla="*/ 98 w 149"/>
                                <a:gd name="T7" fmla="*/ 68 h 179"/>
                                <a:gd name="T8" fmla="*/ 113 w 149"/>
                                <a:gd name="T9" fmla="*/ 53 h 179"/>
                              </a:gdLst>
                              <a:ahLst/>
                              <a:cxnLst>
                                <a:cxn ang="0">
                                  <a:pos x="T0" y="T1"/>
                                </a:cxn>
                                <a:cxn ang="0">
                                  <a:pos x="T2" y="T3"/>
                                </a:cxn>
                                <a:cxn ang="0">
                                  <a:pos x="T4" y="T5"/>
                                </a:cxn>
                                <a:cxn ang="0">
                                  <a:pos x="T6" y="T7"/>
                                </a:cxn>
                                <a:cxn ang="0">
                                  <a:pos x="T8" y="T9"/>
                                </a:cxn>
                              </a:cxnLst>
                              <a:rect l="0" t="0" r="r" b="b"/>
                              <a:pathLst>
                                <a:path w="149" h="179">
                                  <a:moveTo>
                                    <a:pt x="113" y="53"/>
                                  </a:moveTo>
                                  <a:lnTo>
                                    <a:pt x="105" y="45"/>
                                  </a:lnTo>
                                  <a:lnTo>
                                    <a:pt x="91" y="60"/>
                                  </a:lnTo>
                                  <a:lnTo>
                                    <a:pt x="98" y="68"/>
                                  </a:lnTo>
                                  <a:lnTo>
                                    <a:pt x="113"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140349" name="Freeform 60"/>
                          <wps:cNvSpPr>
                            <a:spLocks/>
                          </wps:cNvSpPr>
                          <wps:spPr bwMode="auto">
                            <a:xfrm>
                              <a:off x="4809" y="7604"/>
                              <a:ext cx="149" cy="179"/>
                            </a:xfrm>
                            <a:custGeom>
                              <a:avLst/>
                              <a:gdLst>
                                <a:gd name="T0" fmla="*/ 116 w 149"/>
                                <a:gd name="T1" fmla="*/ 119 h 179"/>
                                <a:gd name="T2" fmla="*/ 114 w 149"/>
                                <a:gd name="T3" fmla="*/ 103 h 179"/>
                                <a:gd name="T4" fmla="*/ 108 w 149"/>
                                <a:gd name="T5" fmla="*/ 93 h 179"/>
                                <a:gd name="T6" fmla="*/ 101 w 149"/>
                                <a:gd name="T7" fmla="*/ 86 h 179"/>
                                <a:gd name="T8" fmla="*/ 101 w 149"/>
                                <a:gd name="T9" fmla="*/ 115 h 179"/>
                                <a:gd name="T10" fmla="*/ 100 w 149"/>
                                <a:gd name="T11" fmla="*/ 119 h 179"/>
                                <a:gd name="T12" fmla="*/ 99 w 149"/>
                                <a:gd name="T13" fmla="*/ 121 h 179"/>
                                <a:gd name="T14" fmla="*/ 97 w 149"/>
                                <a:gd name="T15" fmla="*/ 124 h 179"/>
                                <a:gd name="T16" fmla="*/ 95 w 149"/>
                                <a:gd name="T17" fmla="*/ 124 h 179"/>
                                <a:gd name="T18" fmla="*/ 91 w 149"/>
                                <a:gd name="T19" fmla="*/ 125 h 179"/>
                                <a:gd name="T20" fmla="*/ 89 w 149"/>
                                <a:gd name="T21" fmla="*/ 124 h 179"/>
                                <a:gd name="T22" fmla="*/ 82 w 149"/>
                                <a:gd name="T23" fmla="*/ 120 h 179"/>
                                <a:gd name="T24" fmla="*/ 77 w 149"/>
                                <a:gd name="T25" fmla="*/ 116 h 179"/>
                                <a:gd name="T26" fmla="*/ 63 w 149"/>
                                <a:gd name="T27" fmla="*/ 102 h 179"/>
                                <a:gd name="T28" fmla="*/ 58 w 149"/>
                                <a:gd name="T29" fmla="*/ 96 h 179"/>
                                <a:gd name="T30" fmla="*/ 54 w 149"/>
                                <a:gd name="T31" fmla="*/ 90 h 179"/>
                                <a:gd name="T32" fmla="*/ 54 w 149"/>
                                <a:gd name="T33" fmla="*/ 87 h 179"/>
                                <a:gd name="T34" fmla="*/ 54 w 149"/>
                                <a:gd name="T35" fmla="*/ 83 h 179"/>
                                <a:gd name="T36" fmla="*/ 55 w 149"/>
                                <a:gd name="T37" fmla="*/ 82 h 179"/>
                                <a:gd name="T38" fmla="*/ 58 w 149"/>
                                <a:gd name="T39" fmla="*/ 79 h 179"/>
                                <a:gd name="T40" fmla="*/ 59 w 149"/>
                                <a:gd name="T41" fmla="*/ 78 h 179"/>
                                <a:gd name="T42" fmla="*/ 63 w 149"/>
                                <a:gd name="T43" fmla="*/ 78 h 179"/>
                                <a:gd name="T44" fmla="*/ 66 w 149"/>
                                <a:gd name="T45" fmla="*/ 79 h 179"/>
                                <a:gd name="T46" fmla="*/ 72 w 149"/>
                                <a:gd name="T47" fmla="*/ 82 h 179"/>
                                <a:gd name="T48" fmla="*/ 78 w 149"/>
                                <a:gd name="T49" fmla="*/ 87 h 179"/>
                                <a:gd name="T50" fmla="*/ 91 w 149"/>
                                <a:gd name="T51" fmla="*/ 101 h 179"/>
                                <a:gd name="T52" fmla="*/ 96 w 149"/>
                                <a:gd name="T53" fmla="*/ 106 h 179"/>
                                <a:gd name="T54" fmla="*/ 100 w 149"/>
                                <a:gd name="T55" fmla="*/ 113 h 179"/>
                                <a:gd name="T56" fmla="*/ 101 w 149"/>
                                <a:gd name="T57" fmla="*/ 115 h 179"/>
                                <a:gd name="T58" fmla="*/ 101 w 149"/>
                                <a:gd name="T59" fmla="*/ 86 h 179"/>
                                <a:gd name="T60" fmla="*/ 92 w 149"/>
                                <a:gd name="T61" fmla="*/ 78 h 179"/>
                                <a:gd name="T62" fmla="*/ 85 w 149"/>
                                <a:gd name="T63" fmla="*/ 71 h 179"/>
                                <a:gd name="T64" fmla="*/ 75 w 149"/>
                                <a:gd name="T65" fmla="*/ 64 h 179"/>
                                <a:gd name="T66" fmla="*/ 59 w 149"/>
                                <a:gd name="T67" fmla="*/ 63 h 179"/>
                                <a:gd name="T68" fmla="*/ 52 w 149"/>
                                <a:gd name="T69" fmla="*/ 65 h 179"/>
                                <a:gd name="T70" fmla="*/ 41 w 149"/>
                                <a:gd name="T71" fmla="*/ 77 h 179"/>
                                <a:gd name="T72" fmla="*/ 38 w 149"/>
                                <a:gd name="T73" fmla="*/ 83 h 179"/>
                                <a:gd name="T74" fmla="*/ 40 w 149"/>
                                <a:gd name="T75" fmla="*/ 99 h 179"/>
                                <a:gd name="T76" fmla="*/ 46 w 149"/>
                                <a:gd name="T77" fmla="*/ 109 h 179"/>
                                <a:gd name="T78" fmla="*/ 69 w 149"/>
                                <a:gd name="T79" fmla="*/ 132 h 179"/>
                                <a:gd name="T80" fmla="*/ 79 w 149"/>
                                <a:gd name="T81" fmla="*/ 138 h 179"/>
                                <a:gd name="T82" fmla="*/ 95 w 149"/>
                                <a:gd name="T83" fmla="*/ 140 h 179"/>
                                <a:gd name="T84" fmla="*/ 102 w 149"/>
                                <a:gd name="T85" fmla="*/ 137 h 179"/>
                                <a:gd name="T86" fmla="*/ 113 w 149"/>
                                <a:gd name="T87" fmla="*/ 126 h 179"/>
                                <a:gd name="T88" fmla="*/ 114 w 149"/>
                                <a:gd name="T89" fmla="*/ 125 h 179"/>
                                <a:gd name="T90" fmla="*/ 116 w 149"/>
                                <a:gd name="T91" fmla="*/ 11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49" h="179">
                                  <a:moveTo>
                                    <a:pt x="116" y="119"/>
                                  </a:moveTo>
                                  <a:lnTo>
                                    <a:pt x="114" y="103"/>
                                  </a:lnTo>
                                  <a:lnTo>
                                    <a:pt x="108" y="93"/>
                                  </a:lnTo>
                                  <a:lnTo>
                                    <a:pt x="101" y="86"/>
                                  </a:lnTo>
                                  <a:lnTo>
                                    <a:pt x="101" y="115"/>
                                  </a:lnTo>
                                  <a:lnTo>
                                    <a:pt x="100" y="119"/>
                                  </a:lnTo>
                                  <a:lnTo>
                                    <a:pt x="99" y="121"/>
                                  </a:lnTo>
                                  <a:lnTo>
                                    <a:pt x="97" y="124"/>
                                  </a:lnTo>
                                  <a:lnTo>
                                    <a:pt x="95" y="124"/>
                                  </a:lnTo>
                                  <a:lnTo>
                                    <a:pt x="91" y="125"/>
                                  </a:lnTo>
                                  <a:lnTo>
                                    <a:pt x="89" y="124"/>
                                  </a:lnTo>
                                  <a:lnTo>
                                    <a:pt x="82" y="120"/>
                                  </a:lnTo>
                                  <a:lnTo>
                                    <a:pt x="77" y="116"/>
                                  </a:lnTo>
                                  <a:lnTo>
                                    <a:pt x="63" y="102"/>
                                  </a:lnTo>
                                  <a:lnTo>
                                    <a:pt x="58" y="96"/>
                                  </a:lnTo>
                                  <a:lnTo>
                                    <a:pt x="54" y="90"/>
                                  </a:lnTo>
                                  <a:lnTo>
                                    <a:pt x="54" y="87"/>
                                  </a:lnTo>
                                  <a:lnTo>
                                    <a:pt x="54" y="83"/>
                                  </a:lnTo>
                                  <a:lnTo>
                                    <a:pt x="55" y="82"/>
                                  </a:lnTo>
                                  <a:lnTo>
                                    <a:pt x="58" y="79"/>
                                  </a:lnTo>
                                  <a:lnTo>
                                    <a:pt x="59" y="78"/>
                                  </a:lnTo>
                                  <a:lnTo>
                                    <a:pt x="63" y="78"/>
                                  </a:lnTo>
                                  <a:lnTo>
                                    <a:pt x="66" y="79"/>
                                  </a:lnTo>
                                  <a:lnTo>
                                    <a:pt x="72" y="82"/>
                                  </a:lnTo>
                                  <a:lnTo>
                                    <a:pt x="78" y="87"/>
                                  </a:lnTo>
                                  <a:lnTo>
                                    <a:pt x="91" y="101"/>
                                  </a:lnTo>
                                  <a:lnTo>
                                    <a:pt x="96" y="106"/>
                                  </a:lnTo>
                                  <a:lnTo>
                                    <a:pt x="100" y="113"/>
                                  </a:lnTo>
                                  <a:lnTo>
                                    <a:pt x="101" y="115"/>
                                  </a:lnTo>
                                  <a:lnTo>
                                    <a:pt x="101" y="86"/>
                                  </a:lnTo>
                                  <a:lnTo>
                                    <a:pt x="92" y="78"/>
                                  </a:lnTo>
                                  <a:lnTo>
                                    <a:pt x="85" y="71"/>
                                  </a:lnTo>
                                  <a:lnTo>
                                    <a:pt x="75" y="64"/>
                                  </a:lnTo>
                                  <a:lnTo>
                                    <a:pt x="59" y="63"/>
                                  </a:lnTo>
                                  <a:lnTo>
                                    <a:pt x="52" y="65"/>
                                  </a:lnTo>
                                  <a:lnTo>
                                    <a:pt x="41" y="77"/>
                                  </a:lnTo>
                                  <a:lnTo>
                                    <a:pt x="38" y="83"/>
                                  </a:lnTo>
                                  <a:lnTo>
                                    <a:pt x="40" y="99"/>
                                  </a:lnTo>
                                  <a:lnTo>
                                    <a:pt x="46" y="109"/>
                                  </a:lnTo>
                                  <a:lnTo>
                                    <a:pt x="69" y="132"/>
                                  </a:lnTo>
                                  <a:lnTo>
                                    <a:pt x="79" y="138"/>
                                  </a:lnTo>
                                  <a:lnTo>
                                    <a:pt x="95" y="140"/>
                                  </a:lnTo>
                                  <a:lnTo>
                                    <a:pt x="102" y="137"/>
                                  </a:lnTo>
                                  <a:lnTo>
                                    <a:pt x="113" y="126"/>
                                  </a:lnTo>
                                  <a:lnTo>
                                    <a:pt x="114" y="125"/>
                                  </a:lnTo>
                                  <a:lnTo>
                                    <a:pt x="116"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989525" name="Freeform 61"/>
                          <wps:cNvSpPr>
                            <a:spLocks/>
                          </wps:cNvSpPr>
                          <wps:spPr bwMode="auto">
                            <a:xfrm>
                              <a:off x="4809" y="7604"/>
                              <a:ext cx="149" cy="179"/>
                            </a:xfrm>
                            <a:custGeom>
                              <a:avLst/>
                              <a:gdLst>
                                <a:gd name="T0" fmla="*/ 148 w 149"/>
                                <a:gd name="T1" fmla="*/ 39 h 179"/>
                                <a:gd name="T2" fmla="*/ 147 w 149"/>
                                <a:gd name="T3" fmla="*/ 38 h 179"/>
                                <a:gd name="T4" fmla="*/ 140 w 149"/>
                                <a:gd name="T5" fmla="*/ 31 h 179"/>
                                <a:gd name="T6" fmla="*/ 145 w 149"/>
                                <a:gd name="T7" fmla="*/ 26 h 179"/>
                                <a:gd name="T8" fmla="*/ 143 w 149"/>
                                <a:gd name="T9" fmla="*/ 24 h 179"/>
                                <a:gd name="T10" fmla="*/ 138 w 149"/>
                                <a:gd name="T11" fmla="*/ 20 h 179"/>
                                <a:gd name="T12" fmla="*/ 133 w 149"/>
                                <a:gd name="T13" fmla="*/ 24 h 179"/>
                                <a:gd name="T14" fmla="*/ 127 w 149"/>
                                <a:gd name="T15" fmla="*/ 18 h 179"/>
                                <a:gd name="T16" fmla="*/ 126 w 149"/>
                                <a:gd name="T17" fmla="*/ 17 h 179"/>
                                <a:gd name="T18" fmla="*/ 126 w 149"/>
                                <a:gd name="T19" fmla="*/ 32 h 179"/>
                                <a:gd name="T20" fmla="*/ 117 w 149"/>
                                <a:gd name="T21" fmla="*/ 41 h 179"/>
                                <a:gd name="T22" fmla="*/ 113 w 149"/>
                                <a:gd name="T23" fmla="*/ 18 h 179"/>
                                <a:gd name="T24" fmla="*/ 126 w 149"/>
                                <a:gd name="T25" fmla="*/ 32 h 179"/>
                                <a:gd name="T26" fmla="*/ 126 w 149"/>
                                <a:gd name="T27" fmla="*/ 17 h 179"/>
                                <a:gd name="T28" fmla="*/ 108 w 149"/>
                                <a:gd name="T29" fmla="*/ 0 h 179"/>
                                <a:gd name="T30" fmla="*/ 102 w 149"/>
                                <a:gd name="T31" fmla="*/ 6 h 179"/>
                                <a:gd name="T32" fmla="*/ 110 w 149"/>
                                <a:gd name="T33" fmla="*/ 48 h 179"/>
                                <a:gd name="T34" fmla="*/ 117 w 149"/>
                                <a:gd name="T35" fmla="*/ 54 h 179"/>
                                <a:gd name="T36" fmla="*/ 130 w 149"/>
                                <a:gd name="T37" fmla="*/ 41 h 179"/>
                                <a:gd name="T38" fmla="*/ 133 w 149"/>
                                <a:gd name="T39" fmla="*/ 38 h 179"/>
                                <a:gd name="T40" fmla="*/ 140 w 149"/>
                                <a:gd name="T41" fmla="*/ 46 h 179"/>
                                <a:gd name="T42" fmla="*/ 148 w 149"/>
                                <a:gd name="T43" fmla="*/ 3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9" h="179">
                                  <a:moveTo>
                                    <a:pt x="148" y="39"/>
                                  </a:moveTo>
                                  <a:lnTo>
                                    <a:pt x="147" y="38"/>
                                  </a:lnTo>
                                  <a:lnTo>
                                    <a:pt x="140" y="31"/>
                                  </a:lnTo>
                                  <a:lnTo>
                                    <a:pt x="145" y="26"/>
                                  </a:lnTo>
                                  <a:lnTo>
                                    <a:pt x="143" y="24"/>
                                  </a:lnTo>
                                  <a:lnTo>
                                    <a:pt x="138" y="20"/>
                                  </a:lnTo>
                                  <a:lnTo>
                                    <a:pt x="133" y="24"/>
                                  </a:lnTo>
                                  <a:lnTo>
                                    <a:pt x="127" y="18"/>
                                  </a:lnTo>
                                  <a:lnTo>
                                    <a:pt x="126" y="17"/>
                                  </a:lnTo>
                                  <a:lnTo>
                                    <a:pt x="126" y="32"/>
                                  </a:lnTo>
                                  <a:lnTo>
                                    <a:pt x="117" y="41"/>
                                  </a:lnTo>
                                  <a:lnTo>
                                    <a:pt x="113" y="18"/>
                                  </a:lnTo>
                                  <a:lnTo>
                                    <a:pt x="126" y="32"/>
                                  </a:lnTo>
                                  <a:lnTo>
                                    <a:pt x="126" y="17"/>
                                  </a:lnTo>
                                  <a:lnTo>
                                    <a:pt x="108" y="0"/>
                                  </a:lnTo>
                                  <a:lnTo>
                                    <a:pt x="102" y="6"/>
                                  </a:lnTo>
                                  <a:lnTo>
                                    <a:pt x="110" y="48"/>
                                  </a:lnTo>
                                  <a:lnTo>
                                    <a:pt x="117" y="54"/>
                                  </a:lnTo>
                                  <a:lnTo>
                                    <a:pt x="130" y="41"/>
                                  </a:lnTo>
                                  <a:lnTo>
                                    <a:pt x="133" y="38"/>
                                  </a:lnTo>
                                  <a:lnTo>
                                    <a:pt x="140" y="46"/>
                                  </a:lnTo>
                                  <a:lnTo>
                                    <a:pt x="14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53079697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250" y="760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8321996"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690" y="7607"/>
                            <a:ext cx="16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645402"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021" y="5497"/>
                            <a:ext cx="5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713481" name="Freeform 65"/>
                        <wps:cNvSpPr>
                          <a:spLocks/>
                        </wps:cNvSpPr>
                        <wps:spPr bwMode="auto">
                          <a:xfrm>
                            <a:off x="4910"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922465" name="Freeform 66"/>
                        <wps:cNvSpPr>
                          <a:spLocks/>
                        </wps:cNvSpPr>
                        <wps:spPr bwMode="auto">
                          <a:xfrm>
                            <a:off x="4910"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265934" name="Freeform 67"/>
                        <wps:cNvSpPr>
                          <a:spLocks/>
                        </wps:cNvSpPr>
                        <wps:spPr bwMode="auto">
                          <a:xfrm>
                            <a:off x="5120" y="5684"/>
                            <a:ext cx="90" cy="90"/>
                          </a:xfrm>
                          <a:custGeom>
                            <a:avLst/>
                            <a:gdLst>
                              <a:gd name="T0" fmla="*/ 44 w 90"/>
                              <a:gd name="T1" fmla="*/ 0 h 90"/>
                              <a:gd name="T2" fmla="*/ 27 w 90"/>
                              <a:gd name="T3" fmla="*/ 3 h 90"/>
                              <a:gd name="T4" fmla="*/ 12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3"/>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824493" name="Freeform 68"/>
                        <wps:cNvSpPr>
                          <a:spLocks/>
                        </wps:cNvSpPr>
                        <wps:spPr bwMode="auto">
                          <a:xfrm>
                            <a:off x="5120" y="5684"/>
                            <a:ext cx="90" cy="90"/>
                          </a:xfrm>
                          <a:custGeom>
                            <a:avLst/>
                            <a:gdLst>
                              <a:gd name="T0" fmla="*/ 0 w 90"/>
                              <a:gd name="T1" fmla="*/ 44 h 90"/>
                              <a:gd name="T2" fmla="*/ 3 w 90"/>
                              <a:gd name="T3" fmla="*/ 27 h 90"/>
                              <a:gd name="T4" fmla="*/ 12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3"/>
                                </a:lnTo>
                                <a:lnTo>
                                  <a:pt x="27" y="3"/>
                                </a:lnTo>
                                <a:lnTo>
                                  <a:pt x="44" y="0"/>
                                </a:lnTo>
                                <a:lnTo>
                                  <a:pt x="61" y="3"/>
                                </a:lnTo>
                                <a:lnTo>
                                  <a:pt x="76" y="13"/>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6931054"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305" y="5702"/>
                            <a:ext cx="14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867102" name="Freeform 70"/>
                        <wps:cNvSpPr>
                          <a:spLocks/>
                        </wps:cNvSpPr>
                        <wps:spPr bwMode="auto">
                          <a:xfrm>
                            <a:off x="5483" y="5752"/>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929406" name="Freeform 71"/>
                        <wps:cNvSpPr>
                          <a:spLocks/>
                        </wps:cNvSpPr>
                        <wps:spPr bwMode="auto">
                          <a:xfrm>
                            <a:off x="5483" y="5752"/>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302775"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613" y="5819"/>
                            <a:ext cx="2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756388"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921" y="6152"/>
                            <a:ext cx="2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630146" name="Freeform 74"/>
                        <wps:cNvSpPr>
                          <a:spLocks/>
                        </wps:cNvSpPr>
                        <wps:spPr bwMode="auto">
                          <a:xfrm>
                            <a:off x="6235" y="6599"/>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588402" name="Freeform 75"/>
                        <wps:cNvSpPr>
                          <a:spLocks/>
                        </wps:cNvSpPr>
                        <wps:spPr bwMode="auto">
                          <a:xfrm>
                            <a:off x="6235" y="6599"/>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177841" name="Freeform 76"/>
                        <wps:cNvSpPr>
                          <a:spLocks/>
                        </wps:cNvSpPr>
                        <wps:spPr bwMode="auto">
                          <a:xfrm>
                            <a:off x="6445" y="6812"/>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980213" name="Freeform 77"/>
                        <wps:cNvSpPr>
                          <a:spLocks/>
                        </wps:cNvSpPr>
                        <wps:spPr bwMode="auto">
                          <a:xfrm>
                            <a:off x="6445" y="6812"/>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2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2"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1388032"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575" y="6900"/>
                            <a:ext cx="2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487269"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265" y="5348"/>
                            <a:ext cx="400"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481071" name="Freeform 80"/>
                        <wps:cNvSpPr>
                          <a:spLocks/>
                        </wps:cNvSpPr>
                        <wps:spPr bwMode="auto">
                          <a:xfrm>
                            <a:off x="7104" y="7413"/>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463253" name="Freeform 81"/>
                        <wps:cNvSpPr>
                          <a:spLocks/>
                        </wps:cNvSpPr>
                        <wps:spPr bwMode="auto">
                          <a:xfrm>
                            <a:off x="7104" y="7004"/>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046855" name="Freeform 82"/>
                        <wps:cNvSpPr>
                          <a:spLocks/>
                        </wps:cNvSpPr>
                        <wps:spPr bwMode="auto">
                          <a:xfrm>
                            <a:off x="7104" y="6596"/>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054295" name="Freeform 83"/>
                        <wps:cNvSpPr>
                          <a:spLocks/>
                        </wps:cNvSpPr>
                        <wps:spPr bwMode="auto">
                          <a:xfrm>
                            <a:off x="7104" y="6188"/>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874008" name="Freeform 84"/>
                        <wps:cNvSpPr>
                          <a:spLocks/>
                        </wps:cNvSpPr>
                        <wps:spPr bwMode="auto">
                          <a:xfrm>
                            <a:off x="7104" y="5780"/>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3888101" name="Group 85"/>
                        <wpg:cNvGrpSpPr>
                          <a:grpSpLocks/>
                        </wpg:cNvGrpSpPr>
                        <wpg:grpSpPr bwMode="auto">
                          <a:xfrm>
                            <a:off x="7267" y="6961"/>
                            <a:ext cx="120" cy="86"/>
                            <a:chOff x="7267" y="6961"/>
                            <a:chExt cx="120" cy="86"/>
                          </a:xfrm>
                        </wpg:grpSpPr>
                        <wps:wsp>
                          <wps:cNvPr id="954619133" name="Freeform 86"/>
                          <wps:cNvSpPr>
                            <a:spLocks/>
                          </wps:cNvSpPr>
                          <wps:spPr bwMode="auto">
                            <a:xfrm>
                              <a:off x="7267" y="6961"/>
                              <a:ext cx="120" cy="86"/>
                            </a:xfrm>
                            <a:custGeom>
                              <a:avLst/>
                              <a:gdLst>
                                <a:gd name="T0" fmla="*/ 16 w 120"/>
                                <a:gd name="T1" fmla="*/ 61 h 86"/>
                                <a:gd name="T2" fmla="*/ 0 w 120"/>
                                <a:gd name="T3" fmla="*/ 62 h 86"/>
                                <a:gd name="T4" fmla="*/ 0 w 120"/>
                                <a:gd name="T5" fmla="*/ 69 h 86"/>
                                <a:gd name="T6" fmla="*/ 3 w 120"/>
                                <a:gd name="T7" fmla="*/ 75 h 86"/>
                                <a:gd name="T8" fmla="*/ 13 w 120"/>
                                <a:gd name="T9" fmla="*/ 83 h 86"/>
                                <a:gd name="T10" fmla="*/ 20 w 120"/>
                                <a:gd name="T11" fmla="*/ 85 h 86"/>
                                <a:gd name="T12" fmla="*/ 37 w 120"/>
                                <a:gd name="T13" fmla="*/ 85 h 86"/>
                                <a:gd name="T14" fmla="*/ 45 w 120"/>
                                <a:gd name="T15" fmla="*/ 82 h 86"/>
                                <a:gd name="T16" fmla="*/ 51 w 120"/>
                                <a:gd name="T17" fmla="*/ 73 h 86"/>
                                <a:gd name="T18" fmla="*/ 25 w 120"/>
                                <a:gd name="T19" fmla="*/ 73 h 86"/>
                                <a:gd name="T20" fmla="*/ 22 w 120"/>
                                <a:gd name="T21" fmla="*/ 72 h 86"/>
                                <a:gd name="T22" fmla="*/ 17 w 120"/>
                                <a:gd name="T23" fmla="*/ 67 h 86"/>
                                <a:gd name="T24" fmla="*/ 16 w 120"/>
                                <a:gd name="T25" fmla="*/ 64 h 86"/>
                                <a:gd name="T26" fmla="*/ 16 w 120"/>
                                <a:gd name="T27" fmla="*/ 6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 h="86">
                                  <a:moveTo>
                                    <a:pt x="16" y="61"/>
                                  </a:moveTo>
                                  <a:lnTo>
                                    <a:pt x="0" y="62"/>
                                  </a:lnTo>
                                  <a:lnTo>
                                    <a:pt x="0" y="69"/>
                                  </a:lnTo>
                                  <a:lnTo>
                                    <a:pt x="3" y="75"/>
                                  </a:lnTo>
                                  <a:lnTo>
                                    <a:pt x="13" y="83"/>
                                  </a:lnTo>
                                  <a:lnTo>
                                    <a:pt x="20" y="85"/>
                                  </a:lnTo>
                                  <a:lnTo>
                                    <a:pt x="37" y="85"/>
                                  </a:lnTo>
                                  <a:lnTo>
                                    <a:pt x="45" y="82"/>
                                  </a:lnTo>
                                  <a:lnTo>
                                    <a:pt x="51" y="73"/>
                                  </a:lnTo>
                                  <a:lnTo>
                                    <a:pt x="25" y="73"/>
                                  </a:lnTo>
                                  <a:lnTo>
                                    <a:pt x="22" y="72"/>
                                  </a:lnTo>
                                  <a:lnTo>
                                    <a:pt x="17" y="67"/>
                                  </a:lnTo>
                                  <a:lnTo>
                                    <a:pt x="16" y="6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371556" name="Freeform 87"/>
                          <wps:cNvSpPr>
                            <a:spLocks/>
                          </wps:cNvSpPr>
                          <wps:spPr bwMode="auto">
                            <a:xfrm>
                              <a:off x="7267" y="6961"/>
                              <a:ext cx="120" cy="86"/>
                            </a:xfrm>
                            <a:custGeom>
                              <a:avLst/>
                              <a:gdLst>
                                <a:gd name="T0" fmla="*/ 54 w 120"/>
                                <a:gd name="T1" fmla="*/ 41 h 86"/>
                                <a:gd name="T2" fmla="*/ 31 w 120"/>
                                <a:gd name="T3" fmla="*/ 41 h 86"/>
                                <a:gd name="T4" fmla="*/ 34 w 120"/>
                                <a:gd name="T5" fmla="*/ 42 h 86"/>
                                <a:gd name="T6" fmla="*/ 38 w 120"/>
                                <a:gd name="T7" fmla="*/ 47 h 86"/>
                                <a:gd name="T8" fmla="*/ 40 w 120"/>
                                <a:gd name="T9" fmla="*/ 51 h 86"/>
                                <a:gd name="T10" fmla="*/ 40 w 120"/>
                                <a:gd name="T11" fmla="*/ 62 h 86"/>
                                <a:gd name="T12" fmla="*/ 38 w 120"/>
                                <a:gd name="T13" fmla="*/ 66 h 86"/>
                                <a:gd name="T14" fmla="*/ 34 w 120"/>
                                <a:gd name="T15" fmla="*/ 71 h 86"/>
                                <a:gd name="T16" fmla="*/ 31 w 120"/>
                                <a:gd name="T17" fmla="*/ 73 h 86"/>
                                <a:gd name="T18" fmla="*/ 51 w 120"/>
                                <a:gd name="T19" fmla="*/ 73 h 86"/>
                                <a:gd name="T20" fmla="*/ 54 w 120"/>
                                <a:gd name="T21" fmla="*/ 69 h 86"/>
                                <a:gd name="T22" fmla="*/ 56 w 120"/>
                                <a:gd name="T23" fmla="*/ 63 h 86"/>
                                <a:gd name="T24" fmla="*/ 56 w 120"/>
                                <a:gd name="T25" fmla="*/ 47 h 86"/>
                                <a:gd name="T26" fmla="*/ 54 w 120"/>
                                <a:gd name="T27" fmla="*/ 41 h 86"/>
                                <a:gd name="T28" fmla="*/ 54 w 120"/>
                                <a:gd name="T29" fmla="*/ 4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0" h="86">
                                  <a:moveTo>
                                    <a:pt x="54" y="41"/>
                                  </a:moveTo>
                                  <a:lnTo>
                                    <a:pt x="31" y="41"/>
                                  </a:lnTo>
                                  <a:lnTo>
                                    <a:pt x="34" y="42"/>
                                  </a:lnTo>
                                  <a:lnTo>
                                    <a:pt x="38" y="47"/>
                                  </a:lnTo>
                                  <a:lnTo>
                                    <a:pt x="40" y="51"/>
                                  </a:lnTo>
                                  <a:lnTo>
                                    <a:pt x="40" y="62"/>
                                  </a:lnTo>
                                  <a:lnTo>
                                    <a:pt x="38" y="66"/>
                                  </a:lnTo>
                                  <a:lnTo>
                                    <a:pt x="34" y="71"/>
                                  </a:lnTo>
                                  <a:lnTo>
                                    <a:pt x="31" y="73"/>
                                  </a:lnTo>
                                  <a:lnTo>
                                    <a:pt x="51" y="73"/>
                                  </a:lnTo>
                                  <a:lnTo>
                                    <a:pt x="54" y="69"/>
                                  </a:lnTo>
                                  <a:lnTo>
                                    <a:pt x="56" y="63"/>
                                  </a:lnTo>
                                  <a:lnTo>
                                    <a:pt x="56" y="47"/>
                                  </a:lnTo>
                                  <a:lnTo>
                                    <a:pt x="54" y="41"/>
                                  </a:lnTo>
                                  <a:lnTo>
                                    <a:pt x="54"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434494" name="Freeform 88"/>
                          <wps:cNvSpPr>
                            <a:spLocks/>
                          </wps:cNvSpPr>
                          <wps:spPr bwMode="auto">
                            <a:xfrm>
                              <a:off x="7267" y="6961"/>
                              <a:ext cx="120" cy="86"/>
                            </a:xfrm>
                            <a:custGeom>
                              <a:avLst/>
                              <a:gdLst>
                                <a:gd name="T0" fmla="*/ 52 w 120"/>
                                <a:gd name="T1" fmla="*/ 1 h 86"/>
                                <a:gd name="T2" fmla="*/ 10 w 120"/>
                                <a:gd name="T3" fmla="*/ 1 h 86"/>
                                <a:gd name="T4" fmla="*/ 1 w 120"/>
                                <a:gd name="T5" fmla="*/ 45 h 86"/>
                                <a:gd name="T6" fmla="*/ 15 w 120"/>
                                <a:gd name="T7" fmla="*/ 47 h 86"/>
                                <a:gd name="T8" fmla="*/ 18 w 120"/>
                                <a:gd name="T9" fmla="*/ 43 h 86"/>
                                <a:gd name="T10" fmla="*/ 22 w 120"/>
                                <a:gd name="T11" fmla="*/ 41 h 86"/>
                                <a:gd name="T12" fmla="*/ 54 w 120"/>
                                <a:gd name="T13" fmla="*/ 41 h 86"/>
                                <a:gd name="T14" fmla="*/ 44 w 120"/>
                                <a:gd name="T15" fmla="*/ 30 h 86"/>
                                <a:gd name="T16" fmla="*/ 19 w 120"/>
                                <a:gd name="T17" fmla="*/ 30 h 86"/>
                                <a:gd name="T18" fmla="*/ 22 w 120"/>
                                <a:gd name="T19" fmla="*/ 16 h 86"/>
                                <a:gd name="T20" fmla="*/ 52 w 120"/>
                                <a:gd name="T21" fmla="*/ 16 h 86"/>
                                <a:gd name="T22" fmla="*/ 52 w 120"/>
                                <a:gd name="T23" fmla="*/ 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20" h="86">
                                  <a:moveTo>
                                    <a:pt x="52" y="1"/>
                                  </a:moveTo>
                                  <a:lnTo>
                                    <a:pt x="10" y="1"/>
                                  </a:lnTo>
                                  <a:lnTo>
                                    <a:pt x="1" y="45"/>
                                  </a:lnTo>
                                  <a:lnTo>
                                    <a:pt x="15" y="47"/>
                                  </a:lnTo>
                                  <a:lnTo>
                                    <a:pt x="18" y="43"/>
                                  </a:lnTo>
                                  <a:lnTo>
                                    <a:pt x="22" y="41"/>
                                  </a:lnTo>
                                  <a:lnTo>
                                    <a:pt x="54" y="41"/>
                                  </a:lnTo>
                                  <a:lnTo>
                                    <a:pt x="44" y="30"/>
                                  </a:lnTo>
                                  <a:lnTo>
                                    <a:pt x="19" y="30"/>
                                  </a:lnTo>
                                  <a:lnTo>
                                    <a:pt x="22" y="16"/>
                                  </a:lnTo>
                                  <a:lnTo>
                                    <a:pt x="52" y="16"/>
                                  </a:lnTo>
                                  <a:lnTo>
                                    <a:pt x="5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318040" name="Freeform 89"/>
                          <wps:cNvSpPr>
                            <a:spLocks/>
                          </wps:cNvSpPr>
                          <wps:spPr bwMode="auto">
                            <a:xfrm>
                              <a:off x="7267" y="6961"/>
                              <a:ext cx="120" cy="86"/>
                            </a:xfrm>
                            <a:custGeom>
                              <a:avLst/>
                              <a:gdLst>
                                <a:gd name="T0" fmla="*/ 38 w 120"/>
                                <a:gd name="T1" fmla="*/ 28 h 86"/>
                                <a:gd name="T2" fmla="*/ 27 w 120"/>
                                <a:gd name="T3" fmla="*/ 28 h 86"/>
                                <a:gd name="T4" fmla="*/ 23 w 120"/>
                                <a:gd name="T5" fmla="*/ 29 h 86"/>
                                <a:gd name="T6" fmla="*/ 19 w 120"/>
                                <a:gd name="T7" fmla="*/ 30 h 86"/>
                                <a:gd name="T8" fmla="*/ 44 w 120"/>
                                <a:gd name="T9" fmla="*/ 30 h 86"/>
                                <a:gd name="T10" fmla="*/ 44 w 120"/>
                                <a:gd name="T11" fmla="*/ 30 h 86"/>
                                <a:gd name="T12" fmla="*/ 38 w 120"/>
                                <a:gd name="T13" fmla="*/ 28 h 86"/>
                              </a:gdLst>
                              <a:ahLst/>
                              <a:cxnLst>
                                <a:cxn ang="0">
                                  <a:pos x="T0" y="T1"/>
                                </a:cxn>
                                <a:cxn ang="0">
                                  <a:pos x="T2" y="T3"/>
                                </a:cxn>
                                <a:cxn ang="0">
                                  <a:pos x="T4" y="T5"/>
                                </a:cxn>
                                <a:cxn ang="0">
                                  <a:pos x="T6" y="T7"/>
                                </a:cxn>
                                <a:cxn ang="0">
                                  <a:pos x="T8" y="T9"/>
                                </a:cxn>
                                <a:cxn ang="0">
                                  <a:pos x="T10" y="T11"/>
                                </a:cxn>
                                <a:cxn ang="0">
                                  <a:pos x="T12" y="T13"/>
                                </a:cxn>
                              </a:cxnLst>
                              <a:rect l="0" t="0" r="r" b="b"/>
                              <a:pathLst>
                                <a:path w="120" h="86">
                                  <a:moveTo>
                                    <a:pt x="38" y="28"/>
                                  </a:moveTo>
                                  <a:lnTo>
                                    <a:pt x="27" y="28"/>
                                  </a:lnTo>
                                  <a:lnTo>
                                    <a:pt x="23" y="29"/>
                                  </a:lnTo>
                                  <a:lnTo>
                                    <a:pt x="19" y="30"/>
                                  </a:lnTo>
                                  <a:lnTo>
                                    <a:pt x="44" y="30"/>
                                  </a:lnTo>
                                  <a:lnTo>
                                    <a:pt x="44" y="30"/>
                                  </a:lnTo>
                                  <a:lnTo>
                                    <a:pt x="38"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02057" name="Freeform 90"/>
                          <wps:cNvSpPr>
                            <a:spLocks/>
                          </wps:cNvSpPr>
                          <wps:spPr bwMode="auto">
                            <a:xfrm>
                              <a:off x="7267" y="6961"/>
                              <a:ext cx="120" cy="86"/>
                            </a:xfrm>
                            <a:custGeom>
                              <a:avLst/>
                              <a:gdLst>
                                <a:gd name="T0" fmla="*/ 100 w 120"/>
                                <a:gd name="T1" fmla="*/ 0 h 86"/>
                                <a:gd name="T2" fmla="*/ 84 w 120"/>
                                <a:gd name="T3" fmla="*/ 0 h 86"/>
                                <a:gd name="T4" fmla="*/ 77 w 120"/>
                                <a:gd name="T5" fmla="*/ 2 h 86"/>
                                <a:gd name="T6" fmla="*/ 67 w 120"/>
                                <a:gd name="T7" fmla="*/ 15 h 86"/>
                                <a:gd name="T8" fmla="*/ 65 w 120"/>
                                <a:gd name="T9" fmla="*/ 26 h 86"/>
                                <a:gd name="T10" fmla="*/ 65 w 120"/>
                                <a:gd name="T11" fmla="*/ 59 h 86"/>
                                <a:gd name="T12" fmla="*/ 67 w 120"/>
                                <a:gd name="T13" fmla="*/ 70 h 86"/>
                                <a:gd name="T14" fmla="*/ 77 w 120"/>
                                <a:gd name="T15" fmla="*/ 82 h 86"/>
                                <a:gd name="T16" fmla="*/ 84 w 120"/>
                                <a:gd name="T17" fmla="*/ 85 h 86"/>
                                <a:gd name="T18" fmla="*/ 100 w 120"/>
                                <a:gd name="T19" fmla="*/ 85 h 86"/>
                                <a:gd name="T20" fmla="*/ 106 w 120"/>
                                <a:gd name="T21" fmla="*/ 83 h 86"/>
                                <a:gd name="T22" fmla="*/ 115 w 120"/>
                                <a:gd name="T23" fmla="*/ 72 h 86"/>
                                <a:gd name="T24" fmla="*/ 90 w 120"/>
                                <a:gd name="T25" fmla="*/ 72 h 86"/>
                                <a:gd name="T26" fmla="*/ 88 w 120"/>
                                <a:gd name="T27" fmla="*/ 71 h 86"/>
                                <a:gd name="T28" fmla="*/ 85 w 120"/>
                                <a:gd name="T29" fmla="*/ 69 h 86"/>
                                <a:gd name="T30" fmla="*/ 84 w 120"/>
                                <a:gd name="T31" fmla="*/ 67 h 86"/>
                                <a:gd name="T32" fmla="*/ 82 w 120"/>
                                <a:gd name="T33" fmla="*/ 59 h 86"/>
                                <a:gd name="T34" fmla="*/ 82 w 120"/>
                                <a:gd name="T35" fmla="*/ 58 h 86"/>
                                <a:gd name="T36" fmla="*/ 81 w 120"/>
                                <a:gd name="T37" fmla="*/ 52 h 86"/>
                                <a:gd name="T38" fmla="*/ 81 w 120"/>
                                <a:gd name="T39" fmla="*/ 33 h 86"/>
                                <a:gd name="T40" fmla="*/ 82 w 120"/>
                                <a:gd name="T41" fmla="*/ 26 h 86"/>
                                <a:gd name="T42" fmla="*/ 84 w 120"/>
                                <a:gd name="T43" fmla="*/ 18 h 86"/>
                                <a:gd name="T44" fmla="*/ 85 w 120"/>
                                <a:gd name="T45" fmla="*/ 16 h 86"/>
                                <a:gd name="T46" fmla="*/ 88 w 120"/>
                                <a:gd name="T47" fmla="*/ 13 h 86"/>
                                <a:gd name="T48" fmla="*/ 90 w 120"/>
                                <a:gd name="T49" fmla="*/ 13 h 86"/>
                                <a:gd name="T50" fmla="*/ 115 w 120"/>
                                <a:gd name="T51" fmla="*/ 13 h 86"/>
                                <a:gd name="T52" fmla="*/ 111 w 120"/>
                                <a:gd name="T53" fmla="*/ 8 h 86"/>
                                <a:gd name="T54" fmla="*/ 107 w 120"/>
                                <a:gd name="T55" fmla="*/ 2 h 86"/>
                                <a:gd name="T56" fmla="*/ 100 w 120"/>
                                <a:gd name="T57"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20" h="86">
                                  <a:moveTo>
                                    <a:pt x="100" y="0"/>
                                  </a:moveTo>
                                  <a:lnTo>
                                    <a:pt x="84" y="0"/>
                                  </a:lnTo>
                                  <a:lnTo>
                                    <a:pt x="77" y="2"/>
                                  </a:lnTo>
                                  <a:lnTo>
                                    <a:pt x="67" y="15"/>
                                  </a:lnTo>
                                  <a:lnTo>
                                    <a:pt x="65" y="26"/>
                                  </a:lnTo>
                                  <a:lnTo>
                                    <a:pt x="65" y="59"/>
                                  </a:lnTo>
                                  <a:lnTo>
                                    <a:pt x="67" y="70"/>
                                  </a:lnTo>
                                  <a:lnTo>
                                    <a:pt x="77" y="82"/>
                                  </a:lnTo>
                                  <a:lnTo>
                                    <a:pt x="84" y="85"/>
                                  </a:lnTo>
                                  <a:lnTo>
                                    <a:pt x="100" y="85"/>
                                  </a:lnTo>
                                  <a:lnTo>
                                    <a:pt x="106" y="83"/>
                                  </a:lnTo>
                                  <a:lnTo>
                                    <a:pt x="115" y="72"/>
                                  </a:lnTo>
                                  <a:lnTo>
                                    <a:pt x="90" y="72"/>
                                  </a:lnTo>
                                  <a:lnTo>
                                    <a:pt x="88" y="71"/>
                                  </a:lnTo>
                                  <a:lnTo>
                                    <a:pt x="85" y="69"/>
                                  </a:lnTo>
                                  <a:lnTo>
                                    <a:pt x="84" y="67"/>
                                  </a:lnTo>
                                  <a:lnTo>
                                    <a:pt x="82" y="59"/>
                                  </a:lnTo>
                                  <a:lnTo>
                                    <a:pt x="82" y="58"/>
                                  </a:lnTo>
                                  <a:lnTo>
                                    <a:pt x="81" y="52"/>
                                  </a:lnTo>
                                  <a:lnTo>
                                    <a:pt x="81" y="33"/>
                                  </a:lnTo>
                                  <a:lnTo>
                                    <a:pt x="82" y="26"/>
                                  </a:lnTo>
                                  <a:lnTo>
                                    <a:pt x="84" y="18"/>
                                  </a:lnTo>
                                  <a:lnTo>
                                    <a:pt x="85" y="16"/>
                                  </a:lnTo>
                                  <a:lnTo>
                                    <a:pt x="88" y="13"/>
                                  </a:lnTo>
                                  <a:lnTo>
                                    <a:pt x="90" y="13"/>
                                  </a:lnTo>
                                  <a:lnTo>
                                    <a:pt x="115" y="13"/>
                                  </a:lnTo>
                                  <a:lnTo>
                                    <a:pt x="111" y="8"/>
                                  </a:lnTo>
                                  <a:lnTo>
                                    <a:pt x="107" y="2"/>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177181" name="Freeform 91"/>
                          <wps:cNvSpPr>
                            <a:spLocks/>
                          </wps:cNvSpPr>
                          <wps:spPr bwMode="auto">
                            <a:xfrm>
                              <a:off x="7267" y="6961"/>
                              <a:ext cx="120" cy="86"/>
                            </a:xfrm>
                            <a:custGeom>
                              <a:avLst/>
                              <a:gdLst>
                                <a:gd name="T0" fmla="*/ 115 w 120"/>
                                <a:gd name="T1" fmla="*/ 13 h 86"/>
                                <a:gd name="T2" fmla="*/ 94 w 120"/>
                                <a:gd name="T3" fmla="*/ 13 h 86"/>
                                <a:gd name="T4" fmla="*/ 96 w 120"/>
                                <a:gd name="T5" fmla="*/ 13 h 86"/>
                                <a:gd name="T6" fmla="*/ 99 w 120"/>
                                <a:gd name="T7" fmla="*/ 16 h 86"/>
                                <a:gd name="T8" fmla="*/ 100 w 120"/>
                                <a:gd name="T9" fmla="*/ 18 h 86"/>
                                <a:gd name="T10" fmla="*/ 102 w 120"/>
                                <a:gd name="T11" fmla="*/ 26 h 86"/>
                                <a:gd name="T12" fmla="*/ 102 w 120"/>
                                <a:gd name="T13" fmla="*/ 27 h 86"/>
                                <a:gd name="T14" fmla="*/ 102 w 120"/>
                                <a:gd name="T15" fmla="*/ 33 h 86"/>
                                <a:gd name="T16" fmla="*/ 102 w 120"/>
                                <a:gd name="T17" fmla="*/ 52 h 86"/>
                                <a:gd name="T18" fmla="*/ 102 w 120"/>
                                <a:gd name="T19" fmla="*/ 59 h 86"/>
                                <a:gd name="T20" fmla="*/ 100 w 120"/>
                                <a:gd name="T21" fmla="*/ 67 h 86"/>
                                <a:gd name="T22" fmla="*/ 99 w 120"/>
                                <a:gd name="T23" fmla="*/ 69 h 86"/>
                                <a:gd name="T24" fmla="*/ 96 w 120"/>
                                <a:gd name="T25" fmla="*/ 71 h 86"/>
                                <a:gd name="T26" fmla="*/ 94 w 120"/>
                                <a:gd name="T27" fmla="*/ 72 h 86"/>
                                <a:gd name="T28" fmla="*/ 115 w 120"/>
                                <a:gd name="T29" fmla="*/ 72 h 86"/>
                                <a:gd name="T30" fmla="*/ 117 w 120"/>
                                <a:gd name="T31" fmla="*/ 70 h 86"/>
                                <a:gd name="T32" fmla="*/ 119 w 120"/>
                                <a:gd name="T33" fmla="*/ 59 h 86"/>
                                <a:gd name="T34" fmla="*/ 119 w 120"/>
                                <a:gd name="T35" fmla="*/ 26 h 86"/>
                                <a:gd name="T36" fmla="*/ 117 w 120"/>
                                <a:gd name="T37" fmla="*/ 15 h 86"/>
                                <a:gd name="T38" fmla="*/ 115 w 120"/>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0" h="86">
                                  <a:moveTo>
                                    <a:pt x="115" y="13"/>
                                  </a:moveTo>
                                  <a:lnTo>
                                    <a:pt x="94" y="13"/>
                                  </a:lnTo>
                                  <a:lnTo>
                                    <a:pt x="96" y="13"/>
                                  </a:lnTo>
                                  <a:lnTo>
                                    <a:pt x="99" y="16"/>
                                  </a:lnTo>
                                  <a:lnTo>
                                    <a:pt x="100" y="18"/>
                                  </a:lnTo>
                                  <a:lnTo>
                                    <a:pt x="102" y="26"/>
                                  </a:lnTo>
                                  <a:lnTo>
                                    <a:pt x="102" y="27"/>
                                  </a:lnTo>
                                  <a:lnTo>
                                    <a:pt x="102" y="33"/>
                                  </a:lnTo>
                                  <a:lnTo>
                                    <a:pt x="102" y="52"/>
                                  </a:lnTo>
                                  <a:lnTo>
                                    <a:pt x="102" y="59"/>
                                  </a:lnTo>
                                  <a:lnTo>
                                    <a:pt x="100" y="67"/>
                                  </a:lnTo>
                                  <a:lnTo>
                                    <a:pt x="99" y="69"/>
                                  </a:lnTo>
                                  <a:lnTo>
                                    <a:pt x="96" y="71"/>
                                  </a:lnTo>
                                  <a:lnTo>
                                    <a:pt x="94" y="72"/>
                                  </a:lnTo>
                                  <a:lnTo>
                                    <a:pt x="115" y="72"/>
                                  </a:lnTo>
                                  <a:lnTo>
                                    <a:pt x="117" y="70"/>
                                  </a:lnTo>
                                  <a:lnTo>
                                    <a:pt x="119" y="59"/>
                                  </a:lnTo>
                                  <a:lnTo>
                                    <a:pt x="119" y="26"/>
                                  </a:lnTo>
                                  <a:lnTo>
                                    <a:pt x="117" y="15"/>
                                  </a:lnTo>
                                  <a:lnTo>
                                    <a:pt x="11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53426674" name="Freeform 92"/>
                        <wps:cNvSpPr>
                          <a:spLocks/>
                        </wps:cNvSpPr>
                        <wps:spPr bwMode="auto">
                          <a:xfrm>
                            <a:off x="4910" y="547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271574" name="Freeform 93"/>
                        <wps:cNvSpPr>
                          <a:spLocks/>
                        </wps:cNvSpPr>
                        <wps:spPr bwMode="auto">
                          <a:xfrm>
                            <a:off x="4910" y="547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3"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88674" name="Freeform 94"/>
                        <wps:cNvSpPr>
                          <a:spLocks/>
                        </wps:cNvSpPr>
                        <wps:spPr bwMode="auto">
                          <a:xfrm>
                            <a:off x="5120" y="5674"/>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4560802" name="Picture 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09" y="1436"/>
                            <a:ext cx="2380"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1640849" name="Freeform 96"/>
                        <wps:cNvSpPr>
                          <a:spLocks/>
                        </wps:cNvSpPr>
                        <wps:spPr bwMode="auto">
                          <a:xfrm>
                            <a:off x="5120" y="5674"/>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011253" name="Picture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2" y="7131"/>
                            <a:ext cx="152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7226479"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305" y="595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5065558" name="Freeform 99"/>
                        <wps:cNvSpPr>
                          <a:spLocks/>
                        </wps:cNvSpPr>
                        <wps:spPr bwMode="auto">
                          <a:xfrm>
                            <a:off x="5483" y="634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08103" name="Freeform 100"/>
                        <wps:cNvSpPr>
                          <a:spLocks/>
                        </wps:cNvSpPr>
                        <wps:spPr bwMode="auto">
                          <a:xfrm>
                            <a:off x="5483" y="634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386982" name="Freeform 101"/>
                        <wps:cNvSpPr>
                          <a:spLocks/>
                        </wps:cNvSpPr>
                        <wps:spPr bwMode="auto">
                          <a:xfrm>
                            <a:off x="5616" y="6701"/>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2"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483481" name="Freeform 102"/>
                        <wps:cNvSpPr>
                          <a:spLocks/>
                        </wps:cNvSpPr>
                        <wps:spPr bwMode="auto">
                          <a:xfrm>
                            <a:off x="5616" y="6701"/>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2"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370950" name="Freeform 103"/>
                        <wps:cNvSpPr>
                          <a:spLocks/>
                        </wps:cNvSpPr>
                        <wps:spPr bwMode="auto">
                          <a:xfrm>
                            <a:off x="5693" y="690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2"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306977" name="Freeform 104"/>
                        <wps:cNvSpPr>
                          <a:spLocks/>
                        </wps:cNvSpPr>
                        <wps:spPr bwMode="auto">
                          <a:xfrm>
                            <a:off x="5693" y="690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1089639"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668" y="7024"/>
                            <a:ext cx="54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2155043"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26" y="7864"/>
                            <a:ext cx="98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6438188" name="Freeform 107"/>
                        <wps:cNvSpPr>
                          <a:spLocks/>
                        </wps:cNvSpPr>
                        <wps:spPr bwMode="auto">
                          <a:xfrm>
                            <a:off x="13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66273" name="Freeform 108"/>
                        <wps:cNvSpPr>
                          <a:spLocks/>
                        </wps:cNvSpPr>
                        <wps:spPr bwMode="auto">
                          <a:xfrm>
                            <a:off x="190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099687" name="Freeform 109"/>
                        <wps:cNvSpPr>
                          <a:spLocks/>
                        </wps:cNvSpPr>
                        <wps:spPr bwMode="auto">
                          <a:xfrm>
                            <a:off x="24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0742835" name="Group 110"/>
                        <wpg:cNvGrpSpPr>
                          <a:grpSpLocks/>
                        </wpg:cNvGrpSpPr>
                        <wpg:grpSpPr bwMode="auto">
                          <a:xfrm>
                            <a:off x="1273" y="7668"/>
                            <a:ext cx="1254" cy="87"/>
                            <a:chOff x="1273" y="7668"/>
                            <a:chExt cx="1254" cy="87"/>
                          </a:xfrm>
                        </wpg:grpSpPr>
                        <wps:wsp>
                          <wps:cNvPr id="1966739302" name="Freeform 111"/>
                          <wps:cNvSpPr>
                            <a:spLocks/>
                          </wps:cNvSpPr>
                          <wps:spPr bwMode="auto">
                            <a:xfrm>
                              <a:off x="1273" y="7668"/>
                              <a:ext cx="1254" cy="87"/>
                            </a:xfrm>
                            <a:custGeom>
                              <a:avLst/>
                              <a:gdLst>
                                <a:gd name="T0" fmla="*/ 54 w 1254"/>
                                <a:gd name="T1" fmla="*/ 59 h 87"/>
                                <a:gd name="T2" fmla="*/ 54 w 1254"/>
                                <a:gd name="T3" fmla="*/ 26 h 87"/>
                                <a:gd name="T4" fmla="*/ 51 w 1254"/>
                                <a:gd name="T5" fmla="*/ 15 h 87"/>
                                <a:gd name="T6" fmla="*/ 50 w 1254"/>
                                <a:gd name="T7" fmla="*/ 13 h 87"/>
                                <a:gd name="T8" fmla="*/ 41 w 1254"/>
                                <a:gd name="T9" fmla="*/ 2 h 87"/>
                                <a:gd name="T10" fmla="*/ 37 w 1254"/>
                                <a:gd name="T11" fmla="*/ 1 h 87"/>
                                <a:gd name="T12" fmla="*/ 37 w 1254"/>
                                <a:gd name="T13" fmla="*/ 33 h 87"/>
                                <a:gd name="T14" fmla="*/ 37 w 1254"/>
                                <a:gd name="T15" fmla="*/ 52 h 87"/>
                                <a:gd name="T16" fmla="*/ 37 w 1254"/>
                                <a:gd name="T17" fmla="*/ 59 h 87"/>
                                <a:gd name="T18" fmla="*/ 35 w 1254"/>
                                <a:gd name="T19" fmla="*/ 67 h 87"/>
                                <a:gd name="T20" fmla="*/ 33 w 1254"/>
                                <a:gd name="T21" fmla="*/ 69 h 87"/>
                                <a:gd name="T22" fmla="*/ 30 w 1254"/>
                                <a:gd name="T23" fmla="*/ 72 h 87"/>
                                <a:gd name="T24" fmla="*/ 29 w 1254"/>
                                <a:gd name="T25" fmla="*/ 72 h 87"/>
                                <a:gd name="T26" fmla="*/ 25 w 1254"/>
                                <a:gd name="T27" fmla="*/ 72 h 87"/>
                                <a:gd name="T28" fmla="*/ 23 w 1254"/>
                                <a:gd name="T29" fmla="*/ 72 h 87"/>
                                <a:gd name="T30" fmla="*/ 20 w 1254"/>
                                <a:gd name="T31" fmla="*/ 69 h 87"/>
                                <a:gd name="T32" fmla="*/ 19 w 1254"/>
                                <a:gd name="T33" fmla="*/ 67 h 87"/>
                                <a:gd name="T34" fmla="*/ 17 w 1254"/>
                                <a:gd name="T35" fmla="*/ 59 h 87"/>
                                <a:gd name="T36" fmla="*/ 17 w 1254"/>
                                <a:gd name="T37" fmla="*/ 58 h 87"/>
                                <a:gd name="T38" fmla="*/ 16 w 1254"/>
                                <a:gd name="T39" fmla="*/ 52 h 87"/>
                                <a:gd name="T40" fmla="*/ 16 w 1254"/>
                                <a:gd name="T41" fmla="*/ 33 h 87"/>
                                <a:gd name="T42" fmla="*/ 17 w 1254"/>
                                <a:gd name="T43" fmla="*/ 26 h 87"/>
                                <a:gd name="T44" fmla="*/ 19 w 1254"/>
                                <a:gd name="T45" fmla="*/ 18 h 87"/>
                                <a:gd name="T46" fmla="*/ 20 w 1254"/>
                                <a:gd name="T47" fmla="*/ 16 h 87"/>
                                <a:gd name="T48" fmla="*/ 23 w 1254"/>
                                <a:gd name="T49" fmla="*/ 14 h 87"/>
                                <a:gd name="T50" fmla="*/ 25 w 1254"/>
                                <a:gd name="T51" fmla="*/ 13 h 87"/>
                                <a:gd name="T52" fmla="*/ 29 w 1254"/>
                                <a:gd name="T53" fmla="*/ 13 h 87"/>
                                <a:gd name="T54" fmla="*/ 30 w 1254"/>
                                <a:gd name="T55" fmla="*/ 14 h 87"/>
                                <a:gd name="T56" fmla="*/ 33 w 1254"/>
                                <a:gd name="T57" fmla="*/ 16 h 87"/>
                                <a:gd name="T58" fmla="*/ 35 w 1254"/>
                                <a:gd name="T59" fmla="*/ 18 h 87"/>
                                <a:gd name="T60" fmla="*/ 37 w 1254"/>
                                <a:gd name="T61" fmla="*/ 26 h 87"/>
                                <a:gd name="T62" fmla="*/ 37 w 1254"/>
                                <a:gd name="T63" fmla="*/ 27 h 87"/>
                                <a:gd name="T64" fmla="*/ 37 w 1254"/>
                                <a:gd name="T65" fmla="*/ 33 h 87"/>
                                <a:gd name="T66" fmla="*/ 37 w 1254"/>
                                <a:gd name="T67" fmla="*/ 1 h 87"/>
                                <a:gd name="T68" fmla="*/ 35 w 1254"/>
                                <a:gd name="T69" fmla="*/ 0 h 87"/>
                                <a:gd name="T70" fmla="*/ 19 w 1254"/>
                                <a:gd name="T71" fmla="*/ 0 h 87"/>
                                <a:gd name="T72" fmla="*/ 12 w 1254"/>
                                <a:gd name="T73" fmla="*/ 2 h 87"/>
                                <a:gd name="T74" fmla="*/ 2 w 1254"/>
                                <a:gd name="T75" fmla="*/ 15 h 87"/>
                                <a:gd name="T76" fmla="*/ 0 w 1254"/>
                                <a:gd name="T77" fmla="*/ 26 h 87"/>
                                <a:gd name="T78" fmla="*/ 0 w 1254"/>
                                <a:gd name="T79" fmla="*/ 59 h 87"/>
                                <a:gd name="T80" fmla="*/ 2 w 1254"/>
                                <a:gd name="T81" fmla="*/ 70 h 87"/>
                                <a:gd name="T82" fmla="*/ 12 w 1254"/>
                                <a:gd name="T83" fmla="*/ 82 h 87"/>
                                <a:gd name="T84" fmla="*/ 19 w 1254"/>
                                <a:gd name="T85" fmla="*/ 86 h 87"/>
                                <a:gd name="T86" fmla="*/ 35 w 1254"/>
                                <a:gd name="T87" fmla="*/ 86 h 87"/>
                                <a:gd name="T88" fmla="*/ 41 w 1254"/>
                                <a:gd name="T89" fmla="*/ 83 h 87"/>
                                <a:gd name="T90" fmla="*/ 50 w 1254"/>
                                <a:gd name="T91" fmla="*/ 72 h 87"/>
                                <a:gd name="T92" fmla="*/ 51 w 1254"/>
                                <a:gd name="T93" fmla="*/ 70 h 87"/>
                                <a:gd name="T94" fmla="*/ 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54" y="59"/>
                                  </a:moveTo>
                                  <a:lnTo>
                                    <a:pt x="54" y="26"/>
                                  </a:lnTo>
                                  <a:lnTo>
                                    <a:pt x="51" y="15"/>
                                  </a:lnTo>
                                  <a:lnTo>
                                    <a:pt x="50" y="13"/>
                                  </a:lnTo>
                                  <a:lnTo>
                                    <a:pt x="41" y="2"/>
                                  </a:lnTo>
                                  <a:lnTo>
                                    <a:pt x="37" y="1"/>
                                  </a:lnTo>
                                  <a:lnTo>
                                    <a:pt x="37" y="33"/>
                                  </a:lnTo>
                                  <a:lnTo>
                                    <a:pt x="37" y="52"/>
                                  </a:lnTo>
                                  <a:lnTo>
                                    <a:pt x="37" y="59"/>
                                  </a:lnTo>
                                  <a:lnTo>
                                    <a:pt x="35" y="67"/>
                                  </a:lnTo>
                                  <a:lnTo>
                                    <a:pt x="33" y="69"/>
                                  </a:lnTo>
                                  <a:lnTo>
                                    <a:pt x="30" y="72"/>
                                  </a:lnTo>
                                  <a:lnTo>
                                    <a:pt x="29" y="72"/>
                                  </a:lnTo>
                                  <a:lnTo>
                                    <a:pt x="25" y="72"/>
                                  </a:lnTo>
                                  <a:lnTo>
                                    <a:pt x="23" y="72"/>
                                  </a:lnTo>
                                  <a:lnTo>
                                    <a:pt x="20" y="69"/>
                                  </a:lnTo>
                                  <a:lnTo>
                                    <a:pt x="19" y="67"/>
                                  </a:lnTo>
                                  <a:lnTo>
                                    <a:pt x="17" y="59"/>
                                  </a:lnTo>
                                  <a:lnTo>
                                    <a:pt x="17" y="58"/>
                                  </a:lnTo>
                                  <a:lnTo>
                                    <a:pt x="16" y="52"/>
                                  </a:lnTo>
                                  <a:lnTo>
                                    <a:pt x="16" y="33"/>
                                  </a:lnTo>
                                  <a:lnTo>
                                    <a:pt x="17" y="26"/>
                                  </a:lnTo>
                                  <a:lnTo>
                                    <a:pt x="19" y="18"/>
                                  </a:lnTo>
                                  <a:lnTo>
                                    <a:pt x="20" y="16"/>
                                  </a:lnTo>
                                  <a:lnTo>
                                    <a:pt x="23" y="14"/>
                                  </a:lnTo>
                                  <a:lnTo>
                                    <a:pt x="25" y="13"/>
                                  </a:lnTo>
                                  <a:lnTo>
                                    <a:pt x="29" y="13"/>
                                  </a:lnTo>
                                  <a:lnTo>
                                    <a:pt x="30" y="14"/>
                                  </a:lnTo>
                                  <a:lnTo>
                                    <a:pt x="33" y="16"/>
                                  </a:lnTo>
                                  <a:lnTo>
                                    <a:pt x="35" y="18"/>
                                  </a:lnTo>
                                  <a:lnTo>
                                    <a:pt x="37" y="26"/>
                                  </a:lnTo>
                                  <a:lnTo>
                                    <a:pt x="37" y="27"/>
                                  </a:lnTo>
                                  <a:lnTo>
                                    <a:pt x="37" y="33"/>
                                  </a:lnTo>
                                  <a:lnTo>
                                    <a:pt x="37" y="1"/>
                                  </a:lnTo>
                                  <a:lnTo>
                                    <a:pt x="35" y="0"/>
                                  </a:lnTo>
                                  <a:lnTo>
                                    <a:pt x="19" y="0"/>
                                  </a:lnTo>
                                  <a:lnTo>
                                    <a:pt x="12" y="2"/>
                                  </a:lnTo>
                                  <a:lnTo>
                                    <a:pt x="2" y="15"/>
                                  </a:lnTo>
                                  <a:lnTo>
                                    <a:pt x="0" y="26"/>
                                  </a:lnTo>
                                  <a:lnTo>
                                    <a:pt x="0" y="59"/>
                                  </a:lnTo>
                                  <a:lnTo>
                                    <a:pt x="2" y="70"/>
                                  </a:lnTo>
                                  <a:lnTo>
                                    <a:pt x="12" y="82"/>
                                  </a:lnTo>
                                  <a:lnTo>
                                    <a:pt x="19" y="86"/>
                                  </a:lnTo>
                                  <a:lnTo>
                                    <a:pt x="35" y="86"/>
                                  </a:lnTo>
                                  <a:lnTo>
                                    <a:pt x="41" y="83"/>
                                  </a:lnTo>
                                  <a:lnTo>
                                    <a:pt x="50" y="72"/>
                                  </a:lnTo>
                                  <a:lnTo>
                                    <a:pt x="51" y="70"/>
                                  </a:lnTo>
                                  <a:lnTo>
                                    <a:pt x="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945326" name="Freeform 112"/>
                          <wps:cNvSpPr>
                            <a:spLocks/>
                          </wps:cNvSpPr>
                          <wps:spPr bwMode="auto">
                            <a:xfrm>
                              <a:off x="1273" y="7668"/>
                              <a:ext cx="1254" cy="87"/>
                            </a:xfrm>
                            <a:custGeom>
                              <a:avLst/>
                              <a:gdLst>
                                <a:gd name="T0" fmla="*/ 85 w 1254"/>
                                <a:gd name="T1" fmla="*/ 68 h 87"/>
                                <a:gd name="T2" fmla="*/ 68 w 1254"/>
                                <a:gd name="T3" fmla="*/ 68 h 87"/>
                                <a:gd name="T4" fmla="*/ 68 w 1254"/>
                                <a:gd name="T5" fmla="*/ 84 h 87"/>
                                <a:gd name="T6" fmla="*/ 85 w 1254"/>
                                <a:gd name="T7" fmla="*/ 84 h 87"/>
                                <a:gd name="T8" fmla="*/ 85 w 1254"/>
                                <a:gd name="T9" fmla="*/ 68 h 87"/>
                              </a:gdLst>
                              <a:ahLst/>
                              <a:cxnLst>
                                <a:cxn ang="0">
                                  <a:pos x="T0" y="T1"/>
                                </a:cxn>
                                <a:cxn ang="0">
                                  <a:pos x="T2" y="T3"/>
                                </a:cxn>
                                <a:cxn ang="0">
                                  <a:pos x="T4" y="T5"/>
                                </a:cxn>
                                <a:cxn ang="0">
                                  <a:pos x="T6" y="T7"/>
                                </a:cxn>
                                <a:cxn ang="0">
                                  <a:pos x="T8" y="T9"/>
                                </a:cxn>
                              </a:cxnLst>
                              <a:rect l="0" t="0" r="r" b="b"/>
                              <a:pathLst>
                                <a:path w="1254" h="87">
                                  <a:moveTo>
                                    <a:pt x="85" y="68"/>
                                  </a:moveTo>
                                  <a:lnTo>
                                    <a:pt x="68" y="68"/>
                                  </a:lnTo>
                                  <a:lnTo>
                                    <a:pt x="68" y="84"/>
                                  </a:lnTo>
                                  <a:lnTo>
                                    <a:pt x="85" y="84"/>
                                  </a:lnTo>
                                  <a:lnTo>
                                    <a:pt x="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032655" name="Freeform 113"/>
                          <wps:cNvSpPr>
                            <a:spLocks/>
                          </wps:cNvSpPr>
                          <wps:spPr bwMode="auto">
                            <a:xfrm>
                              <a:off x="1273" y="7668"/>
                              <a:ext cx="1254" cy="87"/>
                            </a:xfrm>
                            <a:custGeom>
                              <a:avLst/>
                              <a:gdLst>
                                <a:gd name="T0" fmla="*/ 139 w 1254"/>
                                <a:gd name="T1" fmla="*/ 0 h 87"/>
                                <a:gd name="T2" fmla="*/ 126 w 1254"/>
                                <a:gd name="T3" fmla="*/ 0 h 87"/>
                                <a:gd name="T4" fmla="*/ 124 w 1254"/>
                                <a:gd name="T5" fmla="*/ 5 h 87"/>
                                <a:gd name="T6" fmla="*/ 121 w 1254"/>
                                <a:gd name="T7" fmla="*/ 9 h 87"/>
                                <a:gd name="T8" fmla="*/ 111 w 1254"/>
                                <a:gd name="T9" fmla="*/ 17 h 87"/>
                                <a:gd name="T10" fmla="*/ 106 w 1254"/>
                                <a:gd name="T11" fmla="*/ 19 h 87"/>
                                <a:gd name="T12" fmla="*/ 102 w 1254"/>
                                <a:gd name="T13" fmla="*/ 21 h 87"/>
                                <a:gd name="T14" fmla="*/ 102 w 1254"/>
                                <a:gd name="T15" fmla="*/ 35 h 87"/>
                                <a:gd name="T16" fmla="*/ 110 w 1254"/>
                                <a:gd name="T17" fmla="*/ 33 h 87"/>
                                <a:gd name="T18" fmla="*/ 117 w 1254"/>
                                <a:gd name="T19" fmla="*/ 29 h 87"/>
                                <a:gd name="T20" fmla="*/ 123 w 1254"/>
                                <a:gd name="T21" fmla="*/ 23 h 87"/>
                                <a:gd name="T22" fmla="*/ 123 w 1254"/>
                                <a:gd name="T23" fmla="*/ 84 h 87"/>
                                <a:gd name="T24" fmla="*/ 139 w 1254"/>
                                <a:gd name="T25" fmla="*/ 84 h 87"/>
                                <a:gd name="T26" fmla="*/ 139 w 1254"/>
                                <a:gd name="T27" fmla="*/ 23 h 87"/>
                                <a:gd name="T28" fmla="*/ 139 w 1254"/>
                                <a:gd name="T2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4" h="87">
                                  <a:moveTo>
                                    <a:pt x="139" y="0"/>
                                  </a:moveTo>
                                  <a:lnTo>
                                    <a:pt x="126" y="0"/>
                                  </a:lnTo>
                                  <a:lnTo>
                                    <a:pt x="124" y="5"/>
                                  </a:lnTo>
                                  <a:lnTo>
                                    <a:pt x="121" y="9"/>
                                  </a:lnTo>
                                  <a:lnTo>
                                    <a:pt x="111" y="17"/>
                                  </a:lnTo>
                                  <a:lnTo>
                                    <a:pt x="106" y="19"/>
                                  </a:lnTo>
                                  <a:lnTo>
                                    <a:pt x="102" y="21"/>
                                  </a:lnTo>
                                  <a:lnTo>
                                    <a:pt x="102" y="35"/>
                                  </a:lnTo>
                                  <a:lnTo>
                                    <a:pt x="110" y="33"/>
                                  </a:lnTo>
                                  <a:lnTo>
                                    <a:pt x="117" y="29"/>
                                  </a:lnTo>
                                  <a:lnTo>
                                    <a:pt x="123" y="23"/>
                                  </a:lnTo>
                                  <a:lnTo>
                                    <a:pt x="123" y="84"/>
                                  </a:lnTo>
                                  <a:lnTo>
                                    <a:pt x="139" y="84"/>
                                  </a:lnTo>
                                  <a:lnTo>
                                    <a:pt x="139" y="23"/>
                                  </a:lnTo>
                                  <a:lnTo>
                                    <a:pt x="1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352627" name="Freeform 114"/>
                          <wps:cNvSpPr>
                            <a:spLocks/>
                          </wps:cNvSpPr>
                          <wps:spPr bwMode="auto">
                            <a:xfrm>
                              <a:off x="1273" y="7668"/>
                              <a:ext cx="1254" cy="87"/>
                            </a:xfrm>
                            <a:custGeom>
                              <a:avLst/>
                              <a:gdLst>
                                <a:gd name="T0" fmla="*/ 604 w 1254"/>
                                <a:gd name="T1" fmla="*/ 59 h 87"/>
                                <a:gd name="T2" fmla="*/ 604 w 1254"/>
                                <a:gd name="T3" fmla="*/ 26 h 87"/>
                                <a:gd name="T4" fmla="*/ 602 w 1254"/>
                                <a:gd name="T5" fmla="*/ 15 h 87"/>
                                <a:gd name="T6" fmla="*/ 600 w 1254"/>
                                <a:gd name="T7" fmla="*/ 13 h 87"/>
                                <a:gd name="T8" fmla="*/ 592 w 1254"/>
                                <a:gd name="T9" fmla="*/ 2 h 87"/>
                                <a:gd name="T10" fmla="*/ 587 w 1254"/>
                                <a:gd name="T11" fmla="*/ 1 h 87"/>
                                <a:gd name="T12" fmla="*/ 587 w 1254"/>
                                <a:gd name="T13" fmla="*/ 33 h 87"/>
                                <a:gd name="T14" fmla="*/ 587 w 1254"/>
                                <a:gd name="T15" fmla="*/ 52 h 87"/>
                                <a:gd name="T16" fmla="*/ 587 w 1254"/>
                                <a:gd name="T17" fmla="*/ 59 h 87"/>
                                <a:gd name="T18" fmla="*/ 585 w 1254"/>
                                <a:gd name="T19" fmla="*/ 67 h 87"/>
                                <a:gd name="T20" fmla="*/ 584 w 1254"/>
                                <a:gd name="T21" fmla="*/ 69 h 87"/>
                                <a:gd name="T22" fmla="*/ 581 w 1254"/>
                                <a:gd name="T23" fmla="*/ 72 h 87"/>
                                <a:gd name="T24" fmla="*/ 579 w 1254"/>
                                <a:gd name="T25" fmla="*/ 72 h 87"/>
                                <a:gd name="T26" fmla="*/ 575 w 1254"/>
                                <a:gd name="T27" fmla="*/ 72 h 87"/>
                                <a:gd name="T28" fmla="*/ 573 w 1254"/>
                                <a:gd name="T29" fmla="*/ 72 h 87"/>
                                <a:gd name="T30" fmla="*/ 570 w 1254"/>
                                <a:gd name="T31" fmla="*/ 69 h 87"/>
                                <a:gd name="T32" fmla="*/ 569 w 1254"/>
                                <a:gd name="T33" fmla="*/ 67 h 87"/>
                                <a:gd name="T34" fmla="*/ 567 w 1254"/>
                                <a:gd name="T35" fmla="*/ 59 h 87"/>
                                <a:gd name="T36" fmla="*/ 567 w 1254"/>
                                <a:gd name="T37" fmla="*/ 58 h 87"/>
                                <a:gd name="T38" fmla="*/ 566 w 1254"/>
                                <a:gd name="T39" fmla="*/ 52 h 87"/>
                                <a:gd name="T40" fmla="*/ 566 w 1254"/>
                                <a:gd name="T41" fmla="*/ 33 h 87"/>
                                <a:gd name="T42" fmla="*/ 567 w 1254"/>
                                <a:gd name="T43" fmla="*/ 26 h 87"/>
                                <a:gd name="T44" fmla="*/ 569 w 1254"/>
                                <a:gd name="T45" fmla="*/ 18 h 87"/>
                                <a:gd name="T46" fmla="*/ 570 w 1254"/>
                                <a:gd name="T47" fmla="*/ 16 h 87"/>
                                <a:gd name="T48" fmla="*/ 572 w 1254"/>
                                <a:gd name="T49" fmla="*/ 15 h 87"/>
                                <a:gd name="T50" fmla="*/ 573 w 1254"/>
                                <a:gd name="T51" fmla="*/ 14 h 87"/>
                                <a:gd name="T52" fmla="*/ 575 w 1254"/>
                                <a:gd name="T53" fmla="*/ 13 h 87"/>
                                <a:gd name="T54" fmla="*/ 579 w 1254"/>
                                <a:gd name="T55" fmla="*/ 13 h 87"/>
                                <a:gd name="T56" fmla="*/ 581 w 1254"/>
                                <a:gd name="T57" fmla="*/ 14 h 87"/>
                                <a:gd name="T58" fmla="*/ 584 w 1254"/>
                                <a:gd name="T59" fmla="*/ 16 h 87"/>
                                <a:gd name="T60" fmla="*/ 585 w 1254"/>
                                <a:gd name="T61" fmla="*/ 18 h 87"/>
                                <a:gd name="T62" fmla="*/ 587 w 1254"/>
                                <a:gd name="T63" fmla="*/ 26 h 87"/>
                                <a:gd name="T64" fmla="*/ 587 w 1254"/>
                                <a:gd name="T65" fmla="*/ 27 h 87"/>
                                <a:gd name="T66" fmla="*/ 587 w 1254"/>
                                <a:gd name="T67" fmla="*/ 33 h 87"/>
                                <a:gd name="T68" fmla="*/ 587 w 1254"/>
                                <a:gd name="T69" fmla="*/ 1 h 87"/>
                                <a:gd name="T70" fmla="*/ 585 w 1254"/>
                                <a:gd name="T71" fmla="*/ 0 h 87"/>
                                <a:gd name="T72" fmla="*/ 569 w 1254"/>
                                <a:gd name="T73" fmla="*/ 0 h 87"/>
                                <a:gd name="T74" fmla="*/ 562 w 1254"/>
                                <a:gd name="T75" fmla="*/ 2 h 87"/>
                                <a:gd name="T76" fmla="*/ 552 w 1254"/>
                                <a:gd name="T77" fmla="*/ 15 h 87"/>
                                <a:gd name="T78" fmla="*/ 550 w 1254"/>
                                <a:gd name="T79" fmla="*/ 26 h 87"/>
                                <a:gd name="T80" fmla="*/ 550 w 1254"/>
                                <a:gd name="T81" fmla="*/ 59 h 87"/>
                                <a:gd name="T82" fmla="*/ 552 w 1254"/>
                                <a:gd name="T83" fmla="*/ 70 h 87"/>
                                <a:gd name="T84" fmla="*/ 562 w 1254"/>
                                <a:gd name="T85" fmla="*/ 82 h 87"/>
                                <a:gd name="T86" fmla="*/ 569 w 1254"/>
                                <a:gd name="T87" fmla="*/ 86 h 87"/>
                                <a:gd name="T88" fmla="*/ 585 w 1254"/>
                                <a:gd name="T89" fmla="*/ 86 h 87"/>
                                <a:gd name="T90" fmla="*/ 591 w 1254"/>
                                <a:gd name="T91" fmla="*/ 83 h 87"/>
                                <a:gd name="T92" fmla="*/ 600 w 1254"/>
                                <a:gd name="T93" fmla="*/ 72 h 87"/>
                                <a:gd name="T94" fmla="*/ 602 w 1254"/>
                                <a:gd name="T95" fmla="*/ 70 h 87"/>
                                <a:gd name="T96" fmla="*/ 604 w 1254"/>
                                <a:gd name="T97"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54" h="87">
                                  <a:moveTo>
                                    <a:pt x="604" y="59"/>
                                  </a:moveTo>
                                  <a:lnTo>
                                    <a:pt x="604" y="26"/>
                                  </a:lnTo>
                                  <a:lnTo>
                                    <a:pt x="602" y="15"/>
                                  </a:lnTo>
                                  <a:lnTo>
                                    <a:pt x="600" y="13"/>
                                  </a:lnTo>
                                  <a:lnTo>
                                    <a:pt x="592" y="2"/>
                                  </a:lnTo>
                                  <a:lnTo>
                                    <a:pt x="587" y="1"/>
                                  </a:lnTo>
                                  <a:lnTo>
                                    <a:pt x="587" y="33"/>
                                  </a:lnTo>
                                  <a:lnTo>
                                    <a:pt x="587" y="52"/>
                                  </a:lnTo>
                                  <a:lnTo>
                                    <a:pt x="587" y="59"/>
                                  </a:lnTo>
                                  <a:lnTo>
                                    <a:pt x="585" y="67"/>
                                  </a:lnTo>
                                  <a:lnTo>
                                    <a:pt x="584" y="69"/>
                                  </a:lnTo>
                                  <a:lnTo>
                                    <a:pt x="581" y="72"/>
                                  </a:lnTo>
                                  <a:lnTo>
                                    <a:pt x="579" y="72"/>
                                  </a:lnTo>
                                  <a:lnTo>
                                    <a:pt x="575" y="72"/>
                                  </a:lnTo>
                                  <a:lnTo>
                                    <a:pt x="573" y="72"/>
                                  </a:lnTo>
                                  <a:lnTo>
                                    <a:pt x="570" y="69"/>
                                  </a:lnTo>
                                  <a:lnTo>
                                    <a:pt x="569" y="67"/>
                                  </a:lnTo>
                                  <a:lnTo>
                                    <a:pt x="567" y="59"/>
                                  </a:lnTo>
                                  <a:lnTo>
                                    <a:pt x="567" y="58"/>
                                  </a:lnTo>
                                  <a:lnTo>
                                    <a:pt x="566" y="52"/>
                                  </a:lnTo>
                                  <a:lnTo>
                                    <a:pt x="566" y="33"/>
                                  </a:lnTo>
                                  <a:lnTo>
                                    <a:pt x="567" y="26"/>
                                  </a:lnTo>
                                  <a:lnTo>
                                    <a:pt x="569" y="18"/>
                                  </a:lnTo>
                                  <a:lnTo>
                                    <a:pt x="570" y="16"/>
                                  </a:lnTo>
                                  <a:lnTo>
                                    <a:pt x="572" y="15"/>
                                  </a:lnTo>
                                  <a:lnTo>
                                    <a:pt x="573" y="14"/>
                                  </a:lnTo>
                                  <a:lnTo>
                                    <a:pt x="575" y="13"/>
                                  </a:lnTo>
                                  <a:lnTo>
                                    <a:pt x="579" y="13"/>
                                  </a:lnTo>
                                  <a:lnTo>
                                    <a:pt x="581" y="14"/>
                                  </a:lnTo>
                                  <a:lnTo>
                                    <a:pt x="584" y="16"/>
                                  </a:lnTo>
                                  <a:lnTo>
                                    <a:pt x="585" y="18"/>
                                  </a:lnTo>
                                  <a:lnTo>
                                    <a:pt x="587" y="26"/>
                                  </a:lnTo>
                                  <a:lnTo>
                                    <a:pt x="587" y="27"/>
                                  </a:lnTo>
                                  <a:lnTo>
                                    <a:pt x="587" y="33"/>
                                  </a:lnTo>
                                  <a:lnTo>
                                    <a:pt x="587" y="1"/>
                                  </a:lnTo>
                                  <a:lnTo>
                                    <a:pt x="585" y="0"/>
                                  </a:lnTo>
                                  <a:lnTo>
                                    <a:pt x="569" y="0"/>
                                  </a:lnTo>
                                  <a:lnTo>
                                    <a:pt x="562" y="2"/>
                                  </a:lnTo>
                                  <a:lnTo>
                                    <a:pt x="552" y="15"/>
                                  </a:lnTo>
                                  <a:lnTo>
                                    <a:pt x="550" y="26"/>
                                  </a:lnTo>
                                  <a:lnTo>
                                    <a:pt x="550" y="59"/>
                                  </a:lnTo>
                                  <a:lnTo>
                                    <a:pt x="552" y="70"/>
                                  </a:lnTo>
                                  <a:lnTo>
                                    <a:pt x="562" y="82"/>
                                  </a:lnTo>
                                  <a:lnTo>
                                    <a:pt x="569" y="86"/>
                                  </a:lnTo>
                                  <a:lnTo>
                                    <a:pt x="585" y="86"/>
                                  </a:lnTo>
                                  <a:lnTo>
                                    <a:pt x="591" y="83"/>
                                  </a:lnTo>
                                  <a:lnTo>
                                    <a:pt x="600" y="72"/>
                                  </a:lnTo>
                                  <a:lnTo>
                                    <a:pt x="602" y="70"/>
                                  </a:lnTo>
                                  <a:lnTo>
                                    <a:pt x="60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686227" name="Freeform 115"/>
                          <wps:cNvSpPr>
                            <a:spLocks/>
                          </wps:cNvSpPr>
                          <wps:spPr bwMode="auto">
                            <a:xfrm>
                              <a:off x="1273" y="7668"/>
                              <a:ext cx="1254" cy="87"/>
                            </a:xfrm>
                            <a:custGeom>
                              <a:avLst/>
                              <a:gdLst>
                                <a:gd name="T0" fmla="*/ 635 w 1254"/>
                                <a:gd name="T1" fmla="*/ 68 h 87"/>
                                <a:gd name="T2" fmla="*/ 619 w 1254"/>
                                <a:gd name="T3" fmla="*/ 68 h 87"/>
                                <a:gd name="T4" fmla="*/ 619 w 1254"/>
                                <a:gd name="T5" fmla="*/ 84 h 87"/>
                                <a:gd name="T6" fmla="*/ 635 w 1254"/>
                                <a:gd name="T7" fmla="*/ 84 h 87"/>
                                <a:gd name="T8" fmla="*/ 635 w 1254"/>
                                <a:gd name="T9" fmla="*/ 68 h 87"/>
                              </a:gdLst>
                              <a:ahLst/>
                              <a:cxnLst>
                                <a:cxn ang="0">
                                  <a:pos x="T0" y="T1"/>
                                </a:cxn>
                                <a:cxn ang="0">
                                  <a:pos x="T2" y="T3"/>
                                </a:cxn>
                                <a:cxn ang="0">
                                  <a:pos x="T4" y="T5"/>
                                </a:cxn>
                                <a:cxn ang="0">
                                  <a:pos x="T6" y="T7"/>
                                </a:cxn>
                                <a:cxn ang="0">
                                  <a:pos x="T8" y="T9"/>
                                </a:cxn>
                              </a:cxnLst>
                              <a:rect l="0" t="0" r="r" b="b"/>
                              <a:pathLst>
                                <a:path w="1254" h="87">
                                  <a:moveTo>
                                    <a:pt x="635" y="68"/>
                                  </a:moveTo>
                                  <a:lnTo>
                                    <a:pt x="619" y="68"/>
                                  </a:lnTo>
                                  <a:lnTo>
                                    <a:pt x="619" y="84"/>
                                  </a:lnTo>
                                  <a:lnTo>
                                    <a:pt x="635" y="84"/>
                                  </a:lnTo>
                                  <a:lnTo>
                                    <a:pt x="63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365471" name="Freeform 116"/>
                          <wps:cNvSpPr>
                            <a:spLocks/>
                          </wps:cNvSpPr>
                          <wps:spPr bwMode="auto">
                            <a:xfrm>
                              <a:off x="1273" y="7668"/>
                              <a:ext cx="1254" cy="87"/>
                            </a:xfrm>
                            <a:custGeom>
                              <a:avLst/>
                              <a:gdLst>
                                <a:gd name="T0" fmla="*/ 702 w 1254"/>
                                <a:gd name="T1" fmla="*/ 16 h 87"/>
                                <a:gd name="T2" fmla="*/ 701 w 1254"/>
                                <a:gd name="T3" fmla="*/ 13 h 87"/>
                                <a:gd name="T4" fmla="*/ 700 w 1254"/>
                                <a:gd name="T5" fmla="*/ 11 h 87"/>
                                <a:gd name="T6" fmla="*/ 691 w 1254"/>
                                <a:gd name="T7" fmla="*/ 2 h 87"/>
                                <a:gd name="T8" fmla="*/ 684 w 1254"/>
                                <a:gd name="T9" fmla="*/ 0 h 87"/>
                                <a:gd name="T10" fmla="*/ 668 w 1254"/>
                                <a:gd name="T11" fmla="*/ 0 h 87"/>
                                <a:gd name="T12" fmla="*/ 662 w 1254"/>
                                <a:gd name="T13" fmla="*/ 1 h 87"/>
                                <a:gd name="T14" fmla="*/ 652 w 1254"/>
                                <a:gd name="T15" fmla="*/ 9 h 87"/>
                                <a:gd name="T16" fmla="*/ 649 w 1254"/>
                                <a:gd name="T17" fmla="*/ 16 h 87"/>
                                <a:gd name="T18" fmla="*/ 648 w 1254"/>
                                <a:gd name="T19" fmla="*/ 24 h 87"/>
                                <a:gd name="T20" fmla="*/ 664 w 1254"/>
                                <a:gd name="T21" fmla="*/ 26 h 87"/>
                                <a:gd name="T22" fmla="*/ 664 w 1254"/>
                                <a:gd name="T23" fmla="*/ 21 h 87"/>
                                <a:gd name="T24" fmla="*/ 665 w 1254"/>
                                <a:gd name="T25" fmla="*/ 18 h 87"/>
                                <a:gd name="T26" fmla="*/ 669 w 1254"/>
                                <a:gd name="T27" fmla="*/ 14 h 87"/>
                                <a:gd name="T28" fmla="*/ 672 w 1254"/>
                                <a:gd name="T29" fmla="*/ 13 h 87"/>
                                <a:gd name="T30" fmla="*/ 679 w 1254"/>
                                <a:gd name="T31" fmla="*/ 13 h 87"/>
                                <a:gd name="T32" fmla="*/ 681 w 1254"/>
                                <a:gd name="T33" fmla="*/ 14 h 87"/>
                                <a:gd name="T34" fmla="*/ 685 w 1254"/>
                                <a:gd name="T35" fmla="*/ 18 h 87"/>
                                <a:gd name="T36" fmla="*/ 686 w 1254"/>
                                <a:gd name="T37" fmla="*/ 21 h 87"/>
                                <a:gd name="T38" fmla="*/ 686 w 1254"/>
                                <a:gd name="T39" fmla="*/ 27 h 87"/>
                                <a:gd name="T40" fmla="*/ 685 w 1254"/>
                                <a:gd name="T41" fmla="*/ 31 h 87"/>
                                <a:gd name="T42" fmla="*/ 683 w 1254"/>
                                <a:gd name="T43" fmla="*/ 34 h 87"/>
                                <a:gd name="T44" fmla="*/ 681 w 1254"/>
                                <a:gd name="T45" fmla="*/ 36 h 87"/>
                                <a:gd name="T46" fmla="*/ 677 w 1254"/>
                                <a:gd name="T47" fmla="*/ 41 h 87"/>
                                <a:gd name="T48" fmla="*/ 660 w 1254"/>
                                <a:gd name="T49" fmla="*/ 56 h 87"/>
                                <a:gd name="T50" fmla="*/ 654 w 1254"/>
                                <a:gd name="T51" fmla="*/ 63 h 87"/>
                                <a:gd name="T52" fmla="*/ 648 w 1254"/>
                                <a:gd name="T53" fmla="*/ 73 h 87"/>
                                <a:gd name="T54" fmla="*/ 646 w 1254"/>
                                <a:gd name="T55" fmla="*/ 78 h 87"/>
                                <a:gd name="T56" fmla="*/ 646 w 1254"/>
                                <a:gd name="T57" fmla="*/ 84 h 87"/>
                                <a:gd name="T58" fmla="*/ 702 w 1254"/>
                                <a:gd name="T59" fmla="*/ 84 h 87"/>
                                <a:gd name="T60" fmla="*/ 702 w 1254"/>
                                <a:gd name="T61" fmla="*/ 69 h 87"/>
                                <a:gd name="T62" fmla="*/ 670 w 1254"/>
                                <a:gd name="T63" fmla="*/ 69 h 87"/>
                                <a:gd name="T64" fmla="*/ 671 w 1254"/>
                                <a:gd name="T65" fmla="*/ 68 h 87"/>
                                <a:gd name="T66" fmla="*/ 672 w 1254"/>
                                <a:gd name="T67" fmla="*/ 66 h 87"/>
                                <a:gd name="T68" fmla="*/ 675 w 1254"/>
                                <a:gd name="T69" fmla="*/ 63 h 87"/>
                                <a:gd name="T70" fmla="*/ 678 w 1254"/>
                                <a:gd name="T71" fmla="*/ 60 h 87"/>
                                <a:gd name="T72" fmla="*/ 688 w 1254"/>
                                <a:gd name="T73" fmla="*/ 51 h 87"/>
                                <a:gd name="T74" fmla="*/ 692 w 1254"/>
                                <a:gd name="T75" fmla="*/ 47 h 87"/>
                                <a:gd name="T76" fmla="*/ 697 w 1254"/>
                                <a:gd name="T77" fmla="*/ 41 h 87"/>
                                <a:gd name="T78" fmla="*/ 699 w 1254"/>
                                <a:gd name="T79" fmla="*/ 37 h 87"/>
                                <a:gd name="T80" fmla="*/ 702 w 1254"/>
                                <a:gd name="T81" fmla="*/ 30 h 87"/>
                                <a:gd name="T82" fmla="*/ 702 w 1254"/>
                                <a:gd name="T83" fmla="*/ 27 h 87"/>
                                <a:gd name="T84" fmla="*/ 702 w 1254"/>
                                <a:gd name="T85" fmla="*/ 16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54" h="87">
                                  <a:moveTo>
                                    <a:pt x="702" y="16"/>
                                  </a:moveTo>
                                  <a:lnTo>
                                    <a:pt x="701" y="13"/>
                                  </a:lnTo>
                                  <a:lnTo>
                                    <a:pt x="700" y="11"/>
                                  </a:lnTo>
                                  <a:lnTo>
                                    <a:pt x="691" y="2"/>
                                  </a:lnTo>
                                  <a:lnTo>
                                    <a:pt x="684" y="0"/>
                                  </a:lnTo>
                                  <a:lnTo>
                                    <a:pt x="668" y="0"/>
                                  </a:lnTo>
                                  <a:lnTo>
                                    <a:pt x="662" y="1"/>
                                  </a:lnTo>
                                  <a:lnTo>
                                    <a:pt x="652" y="9"/>
                                  </a:lnTo>
                                  <a:lnTo>
                                    <a:pt x="649" y="16"/>
                                  </a:lnTo>
                                  <a:lnTo>
                                    <a:pt x="648" y="24"/>
                                  </a:lnTo>
                                  <a:lnTo>
                                    <a:pt x="664" y="26"/>
                                  </a:lnTo>
                                  <a:lnTo>
                                    <a:pt x="664" y="21"/>
                                  </a:lnTo>
                                  <a:lnTo>
                                    <a:pt x="665" y="18"/>
                                  </a:lnTo>
                                  <a:lnTo>
                                    <a:pt x="669" y="14"/>
                                  </a:lnTo>
                                  <a:lnTo>
                                    <a:pt x="672" y="13"/>
                                  </a:lnTo>
                                  <a:lnTo>
                                    <a:pt x="679" y="13"/>
                                  </a:lnTo>
                                  <a:lnTo>
                                    <a:pt x="681" y="14"/>
                                  </a:lnTo>
                                  <a:lnTo>
                                    <a:pt x="685" y="18"/>
                                  </a:lnTo>
                                  <a:lnTo>
                                    <a:pt x="686" y="21"/>
                                  </a:lnTo>
                                  <a:lnTo>
                                    <a:pt x="686" y="27"/>
                                  </a:lnTo>
                                  <a:lnTo>
                                    <a:pt x="685" y="31"/>
                                  </a:lnTo>
                                  <a:lnTo>
                                    <a:pt x="683" y="34"/>
                                  </a:lnTo>
                                  <a:lnTo>
                                    <a:pt x="681" y="36"/>
                                  </a:lnTo>
                                  <a:lnTo>
                                    <a:pt x="677" y="41"/>
                                  </a:lnTo>
                                  <a:lnTo>
                                    <a:pt x="660" y="56"/>
                                  </a:lnTo>
                                  <a:lnTo>
                                    <a:pt x="654" y="63"/>
                                  </a:lnTo>
                                  <a:lnTo>
                                    <a:pt x="648" y="73"/>
                                  </a:lnTo>
                                  <a:lnTo>
                                    <a:pt x="646" y="78"/>
                                  </a:lnTo>
                                  <a:lnTo>
                                    <a:pt x="646" y="84"/>
                                  </a:lnTo>
                                  <a:lnTo>
                                    <a:pt x="702" y="84"/>
                                  </a:lnTo>
                                  <a:lnTo>
                                    <a:pt x="702" y="69"/>
                                  </a:lnTo>
                                  <a:lnTo>
                                    <a:pt x="670" y="69"/>
                                  </a:lnTo>
                                  <a:lnTo>
                                    <a:pt x="671" y="68"/>
                                  </a:lnTo>
                                  <a:lnTo>
                                    <a:pt x="672" y="66"/>
                                  </a:lnTo>
                                  <a:lnTo>
                                    <a:pt x="675" y="63"/>
                                  </a:lnTo>
                                  <a:lnTo>
                                    <a:pt x="678" y="60"/>
                                  </a:lnTo>
                                  <a:lnTo>
                                    <a:pt x="688" y="51"/>
                                  </a:lnTo>
                                  <a:lnTo>
                                    <a:pt x="692" y="47"/>
                                  </a:lnTo>
                                  <a:lnTo>
                                    <a:pt x="697" y="41"/>
                                  </a:lnTo>
                                  <a:lnTo>
                                    <a:pt x="699" y="37"/>
                                  </a:lnTo>
                                  <a:lnTo>
                                    <a:pt x="702" y="30"/>
                                  </a:lnTo>
                                  <a:lnTo>
                                    <a:pt x="702" y="27"/>
                                  </a:lnTo>
                                  <a:lnTo>
                                    <a:pt x="702"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762960" name="Freeform 117"/>
                          <wps:cNvSpPr>
                            <a:spLocks/>
                          </wps:cNvSpPr>
                          <wps:spPr bwMode="auto">
                            <a:xfrm>
                              <a:off x="1273" y="7668"/>
                              <a:ext cx="1254" cy="87"/>
                            </a:xfrm>
                            <a:custGeom>
                              <a:avLst/>
                              <a:gdLst>
                                <a:gd name="T0" fmla="*/ 1154 w 1254"/>
                                <a:gd name="T1" fmla="*/ 59 h 87"/>
                                <a:gd name="T2" fmla="*/ 1154 w 1254"/>
                                <a:gd name="T3" fmla="*/ 26 h 87"/>
                                <a:gd name="T4" fmla="*/ 1152 w 1254"/>
                                <a:gd name="T5" fmla="*/ 15 h 87"/>
                                <a:gd name="T6" fmla="*/ 1150 w 1254"/>
                                <a:gd name="T7" fmla="*/ 13 h 87"/>
                                <a:gd name="T8" fmla="*/ 1142 w 1254"/>
                                <a:gd name="T9" fmla="*/ 2 h 87"/>
                                <a:gd name="T10" fmla="*/ 1138 w 1254"/>
                                <a:gd name="T11" fmla="*/ 1 h 87"/>
                                <a:gd name="T12" fmla="*/ 1138 w 1254"/>
                                <a:gd name="T13" fmla="*/ 33 h 87"/>
                                <a:gd name="T14" fmla="*/ 1138 w 1254"/>
                                <a:gd name="T15" fmla="*/ 52 h 87"/>
                                <a:gd name="T16" fmla="*/ 1137 w 1254"/>
                                <a:gd name="T17" fmla="*/ 59 h 87"/>
                                <a:gd name="T18" fmla="*/ 1135 w 1254"/>
                                <a:gd name="T19" fmla="*/ 67 h 87"/>
                                <a:gd name="T20" fmla="*/ 1134 w 1254"/>
                                <a:gd name="T21" fmla="*/ 69 h 87"/>
                                <a:gd name="T22" fmla="*/ 1131 w 1254"/>
                                <a:gd name="T23" fmla="*/ 72 h 87"/>
                                <a:gd name="T24" fmla="*/ 1129 w 1254"/>
                                <a:gd name="T25" fmla="*/ 72 h 87"/>
                                <a:gd name="T26" fmla="*/ 1125 w 1254"/>
                                <a:gd name="T27" fmla="*/ 72 h 87"/>
                                <a:gd name="T28" fmla="*/ 1123 w 1254"/>
                                <a:gd name="T29" fmla="*/ 72 h 87"/>
                                <a:gd name="T30" fmla="*/ 1120 w 1254"/>
                                <a:gd name="T31" fmla="*/ 69 h 87"/>
                                <a:gd name="T32" fmla="*/ 1119 w 1254"/>
                                <a:gd name="T33" fmla="*/ 67 h 87"/>
                                <a:gd name="T34" fmla="*/ 1117 w 1254"/>
                                <a:gd name="T35" fmla="*/ 59 h 87"/>
                                <a:gd name="T36" fmla="*/ 1117 w 1254"/>
                                <a:gd name="T37" fmla="*/ 58 h 87"/>
                                <a:gd name="T38" fmla="*/ 1117 w 1254"/>
                                <a:gd name="T39" fmla="*/ 52 h 87"/>
                                <a:gd name="T40" fmla="*/ 1117 w 1254"/>
                                <a:gd name="T41" fmla="*/ 33 h 87"/>
                                <a:gd name="T42" fmla="*/ 1117 w 1254"/>
                                <a:gd name="T43" fmla="*/ 26 h 87"/>
                                <a:gd name="T44" fmla="*/ 1119 w 1254"/>
                                <a:gd name="T45" fmla="*/ 18 h 87"/>
                                <a:gd name="T46" fmla="*/ 1120 w 1254"/>
                                <a:gd name="T47" fmla="*/ 16 h 87"/>
                                <a:gd name="T48" fmla="*/ 1123 w 1254"/>
                                <a:gd name="T49" fmla="*/ 14 h 87"/>
                                <a:gd name="T50" fmla="*/ 1125 w 1254"/>
                                <a:gd name="T51" fmla="*/ 13 h 87"/>
                                <a:gd name="T52" fmla="*/ 1129 w 1254"/>
                                <a:gd name="T53" fmla="*/ 13 h 87"/>
                                <a:gd name="T54" fmla="*/ 1131 w 1254"/>
                                <a:gd name="T55" fmla="*/ 14 h 87"/>
                                <a:gd name="T56" fmla="*/ 1134 w 1254"/>
                                <a:gd name="T57" fmla="*/ 16 h 87"/>
                                <a:gd name="T58" fmla="*/ 1135 w 1254"/>
                                <a:gd name="T59" fmla="*/ 18 h 87"/>
                                <a:gd name="T60" fmla="*/ 1137 w 1254"/>
                                <a:gd name="T61" fmla="*/ 26 h 87"/>
                                <a:gd name="T62" fmla="*/ 1137 w 1254"/>
                                <a:gd name="T63" fmla="*/ 27 h 87"/>
                                <a:gd name="T64" fmla="*/ 1138 w 1254"/>
                                <a:gd name="T65" fmla="*/ 33 h 87"/>
                                <a:gd name="T66" fmla="*/ 1138 w 1254"/>
                                <a:gd name="T67" fmla="*/ 1 h 87"/>
                                <a:gd name="T68" fmla="*/ 1135 w 1254"/>
                                <a:gd name="T69" fmla="*/ 0 h 87"/>
                                <a:gd name="T70" fmla="*/ 1119 w 1254"/>
                                <a:gd name="T71" fmla="*/ 0 h 87"/>
                                <a:gd name="T72" fmla="*/ 1113 w 1254"/>
                                <a:gd name="T73" fmla="*/ 2 h 87"/>
                                <a:gd name="T74" fmla="*/ 1102 w 1254"/>
                                <a:gd name="T75" fmla="*/ 15 h 87"/>
                                <a:gd name="T76" fmla="*/ 1100 w 1254"/>
                                <a:gd name="T77" fmla="*/ 26 h 87"/>
                                <a:gd name="T78" fmla="*/ 1100 w 1254"/>
                                <a:gd name="T79" fmla="*/ 59 h 87"/>
                                <a:gd name="T80" fmla="*/ 1102 w 1254"/>
                                <a:gd name="T81" fmla="*/ 70 h 87"/>
                                <a:gd name="T82" fmla="*/ 1112 w 1254"/>
                                <a:gd name="T83" fmla="*/ 82 h 87"/>
                                <a:gd name="T84" fmla="*/ 1119 w 1254"/>
                                <a:gd name="T85" fmla="*/ 86 h 87"/>
                                <a:gd name="T86" fmla="*/ 1135 w 1254"/>
                                <a:gd name="T87" fmla="*/ 86 h 87"/>
                                <a:gd name="T88" fmla="*/ 1142 w 1254"/>
                                <a:gd name="T89" fmla="*/ 83 h 87"/>
                                <a:gd name="T90" fmla="*/ 1150 w 1254"/>
                                <a:gd name="T91" fmla="*/ 72 h 87"/>
                                <a:gd name="T92" fmla="*/ 1152 w 1254"/>
                                <a:gd name="T93" fmla="*/ 70 h 87"/>
                                <a:gd name="T94" fmla="*/ 11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1154" y="59"/>
                                  </a:moveTo>
                                  <a:lnTo>
                                    <a:pt x="1154" y="26"/>
                                  </a:lnTo>
                                  <a:lnTo>
                                    <a:pt x="1152" y="15"/>
                                  </a:lnTo>
                                  <a:lnTo>
                                    <a:pt x="1150" y="13"/>
                                  </a:lnTo>
                                  <a:lnTo>
                                    <a:pt x="1142" y="2"/>
                                  </a:lnTo>
                                  <a:lnTo>
                                    <a:pt x="1138" y="1"/>
                                  </a:lnTo>
                                  <a:lnTo>
                                    <a:pt x="1138" y="33"/>
                                  </a:lnTo>
                                  <a:lnTo>
                                    <a:pt x="1138" y="52"/>
                                  </a:lnTo>
                                  <a:lnTo>
                                    <a:pt x="1137" y="59"/>
                                  </a:lnTo>
                                  <a:lnTo>
                                    <a:pt x="1135" y="67"/>
                                  </a:lnTo>
                                  <a:lnTo>
                                    <a:pt x="1134" y="69"/>
                                  </a:lnTo>
                                  <a:lnTo>
                                    <a:pt x="1131" y="72"/>
                                  </a:lnTo>
                                  <a:lnTo>
                                    <a:pt x="1129" y="72"/>
                                  </a:lnTo>
                                  <a:lnTo>
                                    <a:pt x="1125" y="72"/>
                                  </a:lnTo>
                                  <a:lnTo>
                                    <a:pt x="1123" y="72"/>
                                  </a:lnTo>
                                  <a:lnTo>
                                    <a:pt x="1120" y="69"/>
                                  </a:lnTo>
                                  <a:lnTo>
                                    <a:pt x="1119" y="67"/>
                                  </a:lnTo>
                                  <a:lnTo>
                                    <a:pt x="1117" y="59"/>
                                  </a:lnTo>
                                  <a:lnTo>
                                    <a:pt x="1117" y="58"/>
                                  </a:lnTo>
                                  <a:lnTo>
                                    <a:pt x="1117" y="52"/>
                                  </a:lnTo>
                                  <a:lnTo>
                                    <a:pt x="1117" y="33"/>
                                  </a:lnTo>
                                  <a:lnTo>
                                    <a:pt x="1117" y="26"/>
                                  </a:lnTo>
                                  <a:lnTo>
                                    <a:pt x="1119" y="18"/>
                                  </a:lnTo>
                                  <a:lnTo>
                                    <a:pt x="1120" y="16"/>
                                  </a:lnTo>
                                  <a:lnTo>
                                    <a:pt x="1123" y="14"/>
                                  </a:lnTo>
                                  <a:lnTo>
                                    <a:pt x="1125" y="13"/>
                                  </a:lnTo>
                                  <a:lnTo>
                                    <a:pt x="1129" y="13"/>
                                  </a:lnTo>
                                  <a:lnTo>
                                    <a:pt x="1131" y="14"/>
                                  </a:lnTo>
                                  <a:lnTo>
                                    <a:pt x="1134" y="16"/>
                                  </a:lnTo>
                                  <a:lnTo>
                                    <a:pt x="1135" y="18"/>
                                  </a:lnTo>
                                  <a:lnTo>
                                    <a:pt x="1137" y="26"/>
                                  </a:lnTo>
                                  <a:lnTo>
                                    <a:pt x="1137" y="27"/>
                                  </a:lnTo>
                                  <a:lnTo>
                                    <a:pt x="1138" y="33"/>
                                  </a:lnTo>
                                  <a:lnTo>
                                    <a:pt x="1138" y="1"/>
                                  </a:lnTo>
                                  <a:lnTo>
                                    <a:pt x="1135" y="0"/>
                                  </a:lnTo>
                                  <a:lnTo>
                                    <a:pt x="1119" y="0"/>
                                  </a:lnTo>
                                  <a:lnTo>
                                    <a:pt x="1113" y="2"/>
                                  </a:lnTo>
                                  <a:lnTo>
                                    <a:pt x="1102" y="15"/>
                                  </a:lnTo>
                                  <a:lnTo>
                                    <a:pt x="1100" y="26"/>
                                  </a:lnTo>
                                  <a:lnTo>
                                    <a:pt x="1100" y="59"/>
                                  </a:lnTo>
                                  <a:lnTo>
                                    <a:pt x="1102" y="70"/>
                                  </a:lnTo>
                                  <a:lnTo>
                                    <a:pt x="1112" y="82"/>
                                  </a:lnTo>
                                  <a:lnTo>
                                    <a:pt x="1119" y="86"/>
                                  </a:lnTo>
                                  <a:lnTo>
                                    <a:pt x="1135" y="86"/>
                                  </a:lnTo>
                                  <a:lnTo>
                                    <a:pt x="1142" y="83"/>
                                  </a:lnTo>
                                  <a:lnTo>
                                    <a:pt x="1150" y="72"/>
                                  </a:lnTo>
                                  <a:lnTo>
                                    <a:pt x="1152" y="70"/>
                                  </a:lnTo>
                                  <a:lnTo>
                                    <a:pt x="11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446145" name="Freeform 118"/>
                          <wps:cNvSpPr>
                            <a:spLocks/>
                          </wps:cNvSpPr>
                          <wps:spPr bwMode="auto">
                            <a:xfrm>
                              <a:off x="1273" y="7668"/>
                              <a:ext cx="1254" cy="87"/>
                            </a:xfrm>
                            <a:custGeom>
                              <a:avLst/>
                              <a:gdLst>
                                <a:gd name="T0" fmla="*/ 1185 w 1254"/>
                                <a:gd name="T1" fmla="*/ 68 h 87"/>
                                <a:gd name="T2" fmla="*/ 1169 w 1254"/>
                                <a:gd name="T3" fmla="*/ 68 h 87"/>
                                <a:gd name="T4" fmla="*/ 1169 w 1254"/>
                                <a:gd name="T5" fmla="*/ 84 h 87"/>
                                <a:gd name="T6" fmla="*/ 1185 w 1254"/>
                                <a:gd name="T7" fmla="*/ 84 h 87"/>
                                <a:gd name="T8" fmla="*/ 1185 w 1254"/>
                                <a:gd name="T9" fmla="*/ 68 h 87"/>
                              </a:gdLst>
                              <a:ahLst/>
                              <a:cxnLst>
                                <a:cxn ang="0">
                                  <a:pos x="T0" y="T1"/>
                                </a:cxn>
                                <a:cxn ang="0">
                                  <a:pos x="T2" y="T3"/>
                                </a:cxn>
                                <a:cxn ang="0">
                                  <a:pos x="T4" y="T5"/>
                                </a:cxn>
                                <a:cxn ang="0">
                                  <a:pos x="T6" y="T7"/>
                                </a:cxn>
                                <a:cxn ang="0">
                                  <a:pos x="T8" y="T9"/>
                                </a:cxn>
                              </a:cxnLst>
                              <a:rect l="0" t="0" r="r" b="b"/>
                              <a:pathLst>
                                <a:path w="1254" h="87">
                                  <a:moveTo>
                                    <a:pt x="1185" y="68"/>
                                  </a:moveTo>
                                  <a:lnTo>
                                    <a:pt x="1169" y="68"/>
                                  </a:lnTo>
                                  <a:lnTo>
                                    <a:pt x="1169" y="84"/>
                                  </a:lnTo>
                                  <a:lnTo>
                                    <a:pt x="1185" y="84"/>
                                  </a:lnTo>
                                  <a:lnTo>
                                    <a:pt x="11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853396" name="Freeform 119"/>
                          <wps:cNvSpPr>
                            <a:spLocks/>
                          </wps:cNvSpPr>
                          <wps:spPr bwMode="auto">
                            <a:xfrm>
                              <a:off x="1273" y="7668"/>
                              <a:ext cx="1254" cy="87"/>
                            </a:xfrm>
                            <a:custGeom>
                              <a:avLst/>
                              <a:gdLst>
                                <a:gd name="T0" fmla="*/ 1253 w 1254"/>
                                <a:gd name="T1" fmla="*/ 54 h 87"/>
                                <a:gd name="T2" fmla="*/ 1252 w 1254"/>
                                <a:gd name="T3" fmla="*/ 49 h 87"/>
                                <a:gd name="T4" fmla="*/ 1248 w 1254"/>
                                <a:gd name="T5" fmla="*/ 45 h 87"/>
                                <a:gd name="T6" fmla="*/ 1246 w 1254"/>
                                <a:gd name="T7" fmla="*/ 42 h 87"/>
                                <a:gd name="T8" fmla="*/ 1242 w 1254"/>
                                <a:gd name="T9" fmla="*/ 40 h 87"/>
                                <a:gd name="T10" fmla="*/ 1237 w 1254"/>
                                <a:gd name="T11" fmla="*/ 39 h 87"/>
                                <a:gd name="T12" fmla="*/ 1246 w 1254"/>
                                <a:gd name="T13" fmla="*/ 34 h 87"/>
                                <a:gd name="T14" fmla="*/ 1246 w 1254"/>
                                <a:gd name="T15" fmla="*/ 33 h 87"/>
                                <a:gd name="T16" fmla="*/ 1250 w 1254"/>
                                <a:gd name="T17" fmla="*/ 29 h 87"/>
                                <a:gd name="T18" fmla="*/ 1250 w 1254"/>
                                <a:gd name="T19" fmla="*/ 16 h 87"/>
                                <a:gd name="T20" fmla="*/ 1248 w 1254"/>
                                <a:gd name="T21" fmla="*/ 13 h 87"/>
                                <a:gd name="T22" fmla="*/ 1248 w 1254"/>
                                <a:gd name="T23" fmla="*/ 11 h 87"/>
                                <a:gd name="T24" fmla="*/ 1239 w 1254"/>
                                <a:gd name="T25" fmla="*/ 2 h 87"/>
                                <a:gd name="T26" fmla="*/ 1233 w 1254"/>
                                <a:gd name="T27" fmla="*/ 0 h 87"/>
                                <a:gd name="T28" fmla="*/ 1220 w 1254"/>
                                <a:gd name="T29" fmla="*/ 0 h 87"/>
                                <a:gd name="T30" fmla="*/ 1216 w 1254"/>
                                <a:gd name="T31" fmla="*/ 0 h 87"/>
                                <a:gd name="T32" fmla="*/ 1208 w 1254"/>
                                <a:gd name="T33" fmla="*/ 4 h 87"/>
                                <a:gd name="T34" fmla="*/ 1205 w 1254"/>
                                <a:gd name="T35" fmla="*/ 6 h 87"/>
                                <a:gd name="T36" fmla="*/ 1201 w 1254"/>
                                <a:gd name="T37" fmla="*/ 12 h 87"/>
                                <a:gd name="T38" fmla="*/ 1200 w 1254"/>
                                <a:gd name="T39" fmla="*/ 16 h 87"/>
                                <a:gd name="T40" fmla="*/ 1199 w 1254"/>
                                <a:gd name="T41" fmla="*/ 22 h 87"/>
                                <a:gd name="T42" fmla="*/ 1214 w 1254"/>
                                <a:gd name="T43" fmla="*/ 24 h 87"/>
                                <a:gd name="T44" fmla="*/ 1214 w 1254"/>
                                <a:gd name="T45" fmla="*/ 20 h 87"/>
                                <a:gd name="T46" fmla="*/ 1215 w 1254"/>
                                <a:gd name="T47" fmla="*/ 18 h 87"/>
                                <a:gd name="T48" fmla="*/ 1219 w 1254"/>
                                <a:gd name="T49" fmla="*/ 14 h 87"/>
                                <a:gd name="T50" fmla="*/ 1221 w 1254"/>
                                <a:gd name="T51" fmla="*/ 13 h 87"/>
                                <a:gd name="T52" fmla="*/ 1227 w 1254"/>
                                <a:gd name="T53" fmla="*/ 13 h 87"/>
                                <a:gd name="T54" fmla="*/ 1229 w 1254"/>
                                <a:gd name="T55" fmla="*/ 14 h 87"/>
                                <a:gd name="T56" fmla="*/ 1233 w 1254"/>
                                <a:gd name="T57" fmla="*/ 17 h 87"/>
                                <a:gd name="T58" fmla="*/ 1233 w 1254"/>
                                <a:gd name="T59" fmla="*/ 19 h 87"/>
                                <a:gd name="T60" fmla="*/ 1233 w 1254"/>
                                <a:gd name="T61" fmla="*/ 25 h 87"/>
                                <a:gd name="T62" fmla="*/ 1232 w 1254"/>
                                <a:gd name="T63" fmla="*/ 28 h 87"/>
                                <a:gd name="T64" fmla="*/ 1228 w 1254"/>
                                <a:gd name="T65" fmla="*/ 32 h 87"/>
                                <a:gd name="T66" fmla="*/ 1224 w 1254"/>
                                <a:gd name="T67" fmla="*/ 33 h 87"/>
                                <a:gd name="T68" fmla="*/ 1220 w 1254"/>
                                <a:gd name="T69" fmla="*/ 33 h 87"/>
                                <a:gd name="T70" fmla="*/ 1218 w 1254"/>
                                <a:gd name="T71" fmla="*/ 46 h 87"/>
                                <a:gd name="T72" fmla="*/ 1221 w 1254"/>
                                <a:gd name="T73" fmla="*/ 45 h 87"/>
                                <a:gd name="T74" fmla="*/ 1224 w 1254"/>
                                <a:gd name="T75" fmla="*/ 45 h 87"/>
                                <a:gd name="T76" fmla="*/ 1229 w 1254"/>
                                <a:gd name="T77" fmla="*/ 45 h 87"/>
                                <a:gd name="T78" fmla="*/ 1231 w 1254"/>
                                <a:gd name="T79" fmla="*/ 46 h 87"/>
                                <a:gd name="T80" fmla="*/ 1236 w 1254"/>
                                <a:gd name="T81" fmla="*/ 51 h 87"/>
                                <a:gd name="T82" fmla="*/ 1237 w 1254"/>
                                <a:gd name="T83" fmla="*/ 54 h 87"/>
                                <a:gd name="T84" fmla="*/ 1237 w 1254"/>
                                <a:gd name="T85" fmla="*/ 62 h 87"/>
                                <a:gd name="T86" fmla="*/ 1236 w 1254"/>
                                <a:gd name="T87" fmla="*/ 66 h 87"/>
                                <a:gd name="T88" fmla="*/ 1231 w 1254"/>
                                <a:gd name="T89" fmla="*/ 71 h 87"/>
                                <a:gd name="T90" fmla="*/ 1228 w 1254"/>
                                <a:gd name="T91" fmla="*/ 72 h 87"/>
                                <a:gd name="T92" fmla="*/ 1222 w 1254"/>
                                <a:gd name="T93" fmla="*/ 72 h 87"/>
                                <a:gd name="T94" fmla="*/ 1219 w 1254"/>
                                <a:gd name="T95" fmla="*/ 71 h 87"/>
                                <a:gd name="T96" fmla="*/ 1215 w 1254"/>
                                <a:gd name="T97" fmla="*/ 67 h 87"/>
                                <a:gd name="T98" fmla="*/ 1214 w 1254"/>
                                <a:gd name="T99" fmla="*/ 64 h 87"/>
                                <a:gd name="T100" fmla="*/ 1213 w 1254"/>
                                <a:gd name="T101" fmla="*/ 60 h 87"/>
                                <a:gd name="T102" fmla="*/ 1197 w 1254"/>
                                <a:gd name="T103" fmla="*/ 62 h 87"/>
                                <a:gd name="T104" fmla="*/ 1198 w 1254"/>
                                <a:gd name="T105" fmla="*/ 69 h 87"/>
                                <a:gd name="T106" fmla="*/ 1201 w 1254"/>
                                <a:gd name="T107" fmla="*/ 75 h 87"/>
                                <a:gd name="T108" fmla="*/ 1211 w 1254"/>
                                <a:gd name="T109" fmla="*/ 83 h 87"/>
                                <a:gd name="T110" fmla="*/ 1218 w 1254"/>
                                <a:gd name="T111" fmla="*/ 86 h 87"/>
                                <a:gd name="T112" fmla="*/ 1233 w 1254"/>
                                <a:gd name="T113" fmla="*/ 86 h 87"/>
                                <a:gd name="T114" fmla="*/ 1240 w 1254"/>
                                <a:gd name="T115" fmla="*/ 83 h 87"/>
                                <a:gd name="T116" fmla="*/ 1251 w 1254"/>
                                <a:gd name="T117" fmla="*/ 73 h 87"/>
                                <a:gd name="T118" fmla="*/ 1251 w 1254"/>
                                <a:gd name="T119" fmla="*/ 72 h 87"/>
                                <a:gd name="T120" fmla="*/ 1253 w 1254"/>
                                <a:gd name="T121" fmla="*/ 66 h 87"/>
                                <a:gd name="T122" fmla="*/ 1253 w 1254"/>
                                <a:gd name="T123" fmla="*/ 5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54" h="87">
                                  <a:moveTo>
                                    <a:pt x="1253" y="54"/>
                                  </a:moveTo>
                                  <a:lnTo>
                                    <a:pt x="1252" y="49"/>
                                  </a:lnTo>
                                  <a:lnTo>
                                    <a:pt x="1248" y="45"/>
                                  </a:lnTo>
                                  <a:lnTo>
                                    <a:pt x="1246" y="42"/>
                                  </a:lnTo>
                                  <a:lnTo>
                                    <a:pt x="1242" y="40"/>
                                  </a:lnTo>
                                  <a:lnTo>
                                    <a:pt x="1237" y="39"/>
                                  </a:lnTo>
                                  <a:lnTo>
                                    <a:pt x="1246" y="34"/>
                                  </a:lnTo>
                                  <a:lnTo>
                                    <a:pt x="1246" y="33"/>
                                  </a:lnTo>
                                  <a:lnTo>
                                    <a:pt x="1250" y="29"/>
                                  </a:lnTo>
                                  <a:lnTo>
                                    <a:pt x="1250" y="16"/>
                                  </a:lnTo>
                                  <a:lnTo>
                                    <a:pt x="1248" y="13"/>
                                  </a:lnTo>
                                  <a:lnTo>
                                    <a:pt x="1248" y="11"/>
                                  </a:lnTo>
                                  <a:lnTo>
                                    <a:pt x="1239" y="2"/>
                                  </a:lnTo>
                                  <a:lnTo>
                                    <a:pt x="1233" y="0"/>
                                  </a:lnTo>
                                  <a:lnTo>
                                    <a:pt x="1220" y="0"/>
                                  </a:lnTo>
                                  <a:lnTo>
                                    <a:pt x="1216" y="0"/>
                                  </a:lnTo>
                                  <a:lnTo>
                                    <a:pt x="1208" y="4"/>
                                  </a:lnTo>
                                  <a:lnTo>
                                    <a:pt x="1205" y="6"/>
                                  </a:lnTo>
                                  <a:lnTo>
                                    <a:pt x="1201" y="12"/>
                                  </a:lnTo>
                                  <a:lnTo>
                                    <a:pt x="1200" y="16"/>
                                  </a:lnTo>
                                  <a:lnTo>
                                    <a:pt x="1199" y="22"/>
                                  </a:lnTo>
                                  <a:lnTo>
                                    <a:pt x="1214" y="24"/>
                                  </a:lnTo>
                                  <a:lnTo>
                                    <a:pt x="1214" y="20"/>
                                  </a:lnTo>
                                  <a:lnTo>
                                    <a:pt x="1215" y="18"/>
                                  </a:lnTo>
                                  <a:lnTo>
                                    <a:pt x="1219" y="14"/>
                                  </a:lnTo>
                                  <a:lnTo>
                                    <a:pt x="1221" y="13"/>
                                  </a:lnTo>
                                  <a:lnTo>
                                    <a:pt x="1227" y="13"/>
                                  </a:lnTo>
                                  <a:lnTo>
                                    <a:pt x="1229" y="14"/>
                                  </a:lnTo>
                                  <a:lnTo>
                                    <a:pt x="1233" y="17"/>
                                  </a:lnTo>
                                  <a:lnTo>
                                    <a:pt x="1233" y="19"/>
                                  </a:lnTo>
                                  <a:lnTo>
                                    <a:pt x="1233" y="25"/>
                                  </a:lnTo>
                                  <a:lnTo>
                                    <a:pt x="1232" y="28"/>
                                  </a:lnTo>
                                  <a:lnTo>
                                    <a:pt x="1228" y="32"/>
                                  </a:lnTo>
                                  <a:lnTo>
                                    <a:pt x="1224" y="33"/>
                                  </a:lnTo>
                                  <a:lnTo>
                                    <a:pt x="1220" y="33"/>
                                  </a:lnTo>
                                  <a:lnTo>
                                    <a:pt x="1218" y="46"/>
                                  </a:lnTo>
                                  <a:lnTo>
                                    <a:pt x="1221" y="45"/>
                                  </a:lnTo>
                                  <a:lnTo>
                                    <a:pt x="1224" y="45"/>
                                  </a:lnTo>
                                  <a:lnTo>
                                    <a:pt x="1229" y="45"/>
                                  </a:lnTo>
                                  <a:lnTo>
                                    <a:pt x="1231" y="46"/>
                                  </a:lnTo>
                                  <a:lnTo>
                                    <a:pt x="1236" y="51"/>
                                  </a:lnTo>
                                  <a:lnTo>
                                    <a:pt x="1237" y="54"/>
                                  </a:lnTo>
                                  <a:lnTo>
                                    <a:pt x="1237" y="62"/>
                                  </a:lnTo>
                                  <a:lnTo>
                                    <a:pt x="1236" y="66"/>
                                  </a:lnTo>
                                  <a:lnTo>
                                    <a:pt x="1231" y="71"/>
                                  </a:lnTo>
                                  <a:lnTo>
                                    <a:pt x="1228" y="72"/>
                                  </a:lnTo>
                                  <a:lnTo>
                                    <a:pt x="1222" y="72"/>
                                  </a:lnTo>
                                  <a:lnTo>
                                    <a:pt x="1219" y="71"/>
                                  </a:lnTo>
                                  <a:lnTo>
                                    <a:pt x="1215" y="67"/>
                                  </a:lnTo>
                                  <a:lnTo>
                                    <a:pt x="1214" y="64"/>
                                  </a:lnTo>
                                  <a:lnTo>
                                    <a:pt x="1213" y="60"/>
                                  </a:lnTo>
                                  <a:lnTo>
                                    <a:pt x="1197" y="62"/>
                                  </a:lnTo>
                                  <a:lnTo>
                                    <a:pt x="1198" y="69"/>
                                  </a:lnTo>
                                  <a:lnTo>
                                    <a:pt x="1201" y="75"/>
                                  </a:lnTo>
                                  <a:lnTo>
                                    <a:pt x="1211" y="83"/>
                                  </a:lnTo>
                                  <a:lnTo>
                                    <a:pt x="1218" y="86"/>
                                  </a:lnTo>
                                  <a:lnTo>
                                    <a:pt x="1233" y="86"/>
                                  </a:lnTo>
                                  <a:lnTo>
                                    <a:pt x="1240" y="83"/>
                                  </a:lnTo>
                                  <a:lnTo>
                                    <a:pt x="1251" y="73"/>
                                  </a:lnTo>
                                  <a:lnTo>
                                    <a:pt x="1251" y="72"/>
                                  </a:lnTo>
                                  <a:lnTo>
                                    <a:pt x="1253" y="66"/>
                                  </a:lnTo>
                                  <a:lnTo>
                                    <a:pt x="1253"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1213446347" name="Picture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3" y="5900"/>
                            <a:ext cx="5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049106" name="Freeform 121"/>
                        <wps:cNvSpPr>
                          <a:spLocks/>
                        </wps:cNvSpPr>
                        <wps:spPr bwMode="auto">
                          <a:xfrm>
                            <a:off x="691" y="5504"/>
                            <a:ext cx="59" cy="1"/>
                          </a:xfrm>
                          <a:custGeom>
                            <a:avLst/>
                            <a:gdLst>
                              <a:gd name="T0" fmla="*/ 0 w 59"/>
                              <a:gd name="T1" fmla="*/ 0 h 1"/>
                              <a:gd name="T2" fmla="*/ 58 w 59"/>
                              <a:gd name="T3" fmla="*/ 0 h 1"/>
                            </a:gdLst>
                            <a:ahLst/>
                            <a:cxnLst>
                              <a:cxn ang="0">
                                <a:pos x="T0" y="T1"/>
                              </a:cxn>
                              <a:cxn ang="0">
                                <a:pos x="T2" y="T3"/>
                              </a:cxn>
                            </a:cxnLst>
                            <a:rect l="0" t="0" r="r" b="b"/>
                            <a:pathLst>
                              <a:path w="59" h="1">
                                <a:moveTo>
                                  <a:pt x="0" y="0"/>
                                </a:moveTo>
                                <a:lnTo>
                                  <a:pt x="58"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3670545" name="Group 122"/>
                        <wpg:cNvGrpSpPr>
                          <a:grpSpLocks/>
                        </wpg:cNvGrpSpPr>
                        <wpg:grpSpPr bwMode="auto">
                          <a:xfrm>
                            <a:off x="473" y="5461"/>
                            <a:ext cx="153" cy="86"/>
                            <a:chOff x="473" y="5461"/>
                            <a:chExt cx="153" cy="86"/>
                          </a:xfrm>
                        </wpg:grpSpPr>
                        <wps:wsp>
                          <wps:cNvPr id="507521586" name="Freeform 123"/>
                          <wps:cNvSpPr>
                            <a:spLocks/>
                          </wps:cNvSpPr>
                          <wps:spPr bwMode="auto">
                            <a:xfrm>
                              <a:off x="473" y="5461"/>
                              <a:ext cx="153" cy="86"/>
                            </a:xfrm>
                            <a:custGeom>
                              <a:avLst/>
                              <a:gdLst>
                                <a:gd name="T0" fmla="*/ 35 w 153"/>
                                <a:gd name="T1" fmla="*/ 0 h 86"/>
                                <a:gd name="T2" fmla="*/ 19 w 153"/>
                                <a:gd name="T3" fmla="*/ 0 h 86"/>
                                <a:gd name="T4" fmla="*/ 12 w 153"/>
                                <a:gd name="T5" fmla="*/ 2 h 86"/>
                                <a:gd name="T6" fmla="*/ 2 w 153"/>
                                <a:gd name="T7" fmla="*/ 15 h 86"/>
                                <a:gd name="T8" fmla="*/ 0 w 153"/>
                                <a:gd name="T9" fmla="*/ 26 h 86"/>
                                <a:gd name="T10" fmla="*/ 0 w 153"/>
                                <a:gd name="T11" fmla="*/ 59 h 86"/>
                                <a:gd name="T12" fmla="*/ 2 w 153"/>
                                <a:gd name="T13" fmla="*/ 70 h 86"/>
                                <a:gd name="T14" fmla="*/ 12 w 153"/>
                                <a:gd name="T15" fmla="*/ 82 h 86"/>
                                <a:gd name="T16" fmla="*/ 18 w 153"/>
                                <a:gd name="T17" fmla="*/ 85 h 86"/>
                                <a:gd name="T18" fmla="*/ 35 w 153"/>
                                <a:gd name="T19" fmla="*/ 85 h 86"/>
                                <a:gd name="T20" fmla="*/ 41 w 153"/>
                                <a:gd name="T21" fmla="*/ 83 h 86"/>
                                <a:gd name="T22" fmla="*/ 50 w 153"/>
                                <a:gd name="T23" fmla="*/ 72 h 86"/>
                                <a:gd name="T24" fmla="*/ 25 w 153"/>
                                <a:gd name="T25" fmla="*/ 72 h 86"/>
                                <a:gd name="T26" fmla="*/ 23 w 153"/>
                                <a:gd name="T27" fmla="*/ 71 h 86"/>
                                <a:gd name="T28" fmla="*/ 20 w 153"/>
                                <a:gd name="T29" fmla="*/ 69 h 86"/>
                                <a:gd name="T30" fmla="*/ 19 w 153"/>
                                <a:gd name="T31" fmla="*/ 67 h 86"/>
                                <a:gd name="T32" fmla="*/ 17 w 153"/>
                                <a:gd name="T33" fmla="*/ 59 h 86"/>
                                <a:gd name="T34" fmla="*/ 17 w 153"/>
                                <a:gd name="T35" fmla="*/ 58 h 86"/>
                                <a:gd name="T36" fmla="*/ 16 w 153"/>
                                <a:gd name="T37" fmla="*/ 52 h 86"/>
                                <a:gd name="T38" fmla="*/ 16 w 153"/>
                                <a:gd name="T39" fmla="*/ 33 h 86"/>
                                <a:gd name="T40" fmla="*/ 17 w 153"/>
                                <a:gd name="T41" fmla="*/ 26 h 86"/>
                                <a:gd name="T42" fmla="*/ 19 w 153"/>
                                <a:gd name="T43" fmla="*/ 18 h 86"/>
                                <a:gd name="T44" fmla="*/ 20 w 153"/>
                                <a:gd name="T45" fmla="*/ 16 h 86"/>
                                <a:gd name="T46" fmla="*/ 23 w 153"/>
                                <a:gd name="T47" fmla="*/ 13 h 86"/>
                                <a:gd name="T48" fmla="*/ 25 w 153"/>
                                <a:gd name="T49" fmla="*/ 13 h 86"/>
                                <a:gd name="T50" fmla="*/ 50 w 153"/>
                                <a:gd name="T51" fmla="*/ 13 h 86"/>
                                <a:gd name="T52" fmla="*/ 41 w 153"/>
                                <a:gd name="T53" fmla="*/ 2 h 86"/>
                                <a:gd name="T54" fmla="*/ 35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35" y="0"/>
                                  </a:moveTo>
                                  <a:lnTo>
                                    <a:pt x="19" y="0"/>
                                  </a:lnTo>
                                  <a:lnTo>
                                    <a:pt x="12" y="2"/>
                                  </a:lnTo>
                                  <a:lnTo>
                                    <a:pt x="2" y="15"/>
                                  </a:lnTo>
                                  <a:lnTo>
                                    <a:pt x="0" y="26"/>
                                  </a:lnTo>
                                  <a:lnTo>
                                    <a:pt x="0" y="59"/>
                                  </a:lnTo>
                                  <a:lnTo>
                                    <a:pt x="2" y="70"/>
                                  </a:lnTo>
                                  <a:lnTo>
                                    <a:pt x="12" y="82"/>
                                  </a:lnTo>
                                  <a:lnTo>
                                    <a:pt x="18" y="85"/>
                                  </a:lnTo>
                                  <a:lnTo>
                                    <a:pt x="35" y="85"/>
                                  </a:lnTo>
                                  <a:lnTo>
                                    <a:pt x="41" y="83"/>
                                  </a:lnTo>
                                  <a:lnTo>
                                    <a:pt x="50" y="72"/>
                                  </a:lnTo>
                                  <a:lnTo>
                                    <a:pt x="25" y="72"/>
                                  </a:lnTo>
                                  <a:lnTo>
                                    <a:pt x="23" y="71"/>
                                  </a:lnTo>
                                  <a:lnTo>
                                    <a:pt x="20" y="69"/>
                                  </a:lnTo>
                                  <a:lnTo>
                                    <a:pt x="19" y="67"/>
                                  </a:lnTo>
                                  <a:lnTo>
                                    <a:pt x="17" y="59"/>
                                  </a:lnTo>
                                  <a:lnTo>
                                    <a:pt x="17" y="58"/>
                                  </a:lnTo>
                                  <a:lnTo>
                                    <a:pt x="16" y="52"/>
                                  </a:lnTo>
                                  <a:lnTo>
                                    <a:pt x="16" y="33"/>
                                  </a:lnTo>
                                  <a:lnTo>
                                    <a:pt x="17" y="26"/>
                                  </a:lnTo>
                                  <a:lnTo>
                                    <a:pt x="19" y="18"/>
                                  </a:lnTo>
                                  <a:lnTo>
                                    <a:pt x="20" y="16"/>
                                  </a:lnTo>
                                  <a:lnTo>
                                    <a:pt x="23" y="13"/>
                                  </a:lnTo>
                                  <a:lnTo>
                                    <a:pt x="25" y="13"/>
                                  </a:lnTo>
                                  <a:lnTo>
                                    <a:pt x="50" y="13"/>
                                  </a:lnTo>
                                  <a:lnTo>
                                    <a:pt x="41" y="2"/>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435637" name="Freeform 124"/>
                          <wps:cNvSpPr>
                            <a:spLocks/>
                          </wps:cNvSpPr>
                          <wps:spPr bwMode="auto">
                            <a:xfrm>
                              <a:off x="473" y="5461"/>
                              <a:ext cx="153" cy="86"/>
                            </a:xfrm>
                            <a:custGeom>
                              <a:avLst/>
                              <a:gdLst>
                                <a:gd name="T0" fmla="*/ 50 w 153"/>
                                <a:gd name="T1" fmla="*/ 13 h 86"/>
                                <a:gd name="T2" fmla="*/ 29 w 153"/>
                                <a:gd name="T3" fmla="*/ 13 h 86"/>
                                <a:gd name="T4" fmla="*/ 30 w 153"/>
                                <a:gd name="T5" fmla="*/ 13 h 86"/>
                                <a:gd name="T6" fmla="*/ 33 w 153"/>
                                <a:gd name="T7" fmla="*/ 16 h 86"/>
                                <a:gd name="T8" fmla="*/ 35 w 153"/>
                                <a:gd name="T9" fmla="*/ 18 h 86"/>
                                <a:gd name="T10" fmla="*/ 37 w 153"/>
                                <a:gd name="T11" fmla="*/ 26 h 86"/>
                                <a:gd name="T12" fmla="*/ 37 w 153"/>
                                <a:gd name="T13" fmla="*/ 27 h 86"/>
                                <a:gd name="T14" fmla="*/ 37 w 153"/>
                                <a:gd name="T15" fmla="*/ 33 h 86"/>
                                <a:gd name="T16" fmla="*/ 37 w 153"/>
                                <a:gd name="T17" fmla="*/ 52 h 86"/>
                                <a:gd name="T18" fmla="*/ 37 w 153"/>
                                <a:gd name="T19" fmla="*/ 59 h 86"/>
                                <a:gd name="T20" fmla="*/ 35 w 153"/>
                                <a:gd name="T21" fmla="*/ 67 h 86"/>
                                <a:gd name="T22" fmla="*/ 33 w 153"/>
                                <a:gd name="T23" fmla="*/ 69 h 86"/>
                                <a:gd name="T24" fmla="*/ 30 w 153"/>
                                <a:gd name="T25" fmla="*/ 71 h 86"/>
                                <a:gd name="T26" fmla="*/ 29 w 153"/>
                                <a:gd name="T27" fmla="*/ 72 h 86"/>
                                <a:gd name="T28" fmla="*/ 50 w 153"/>
                                <a:gd name="T29" fmla="*/ 72 h 86"/>
                                <a:gd name="T30" fmla="*/ 51 w 153"/>
                                <a:gd name="T31" fmla="*/ 70 h 86"/>
                                <a:gd name="T32" fmla="*/ 54 w 153"/>
                                <a:gd name="T33" fmla="*/ 59 h 86"/>
                                <a:gd name="T34" fmla="*/ 54 w 153"/>
                                <a:gd name="T35" fmla="*/ 26 h 86"/>
                                <a:gd name="T36" fmla="*/ 51 w 153"/>
                                <a:gd name="T37" fmla="*/ 15 h 86"/>
                                <a:gd name="T38" fmla="*/ 50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50" y="13"/>
                                  </a:moveTo>
                                  <a:lnTo>
                                    <a:pt x="29" y="13"/>
                                  </a:lnTo>
                                  <a:lnTo>
                                    <a:pt x="30" y="13"/>
                                  </a:lnTo>
                                  <a:lnTo>
                                    <a:pt x="33" y="16"/>
                                  </a:lnTo>
                                  <a:lnTo>
                                    <a:pt x="35" y="18"/>
                                  </a:lnTo>
                                  <a:lnTo>
                                    <a:pt x="37" y="26"/>
                                  </a:lnTo>
                                  <a:lnTo>
                                    <a:pt x="37" y="27"/>
                                  </a:lnTo>
                                  <a:lnTo>
                                    <a:pt x="37" y="33"/>
                                  </a:lnTo>
                                  <a:lnTo>
                                    <a:pt x="37" y="52"/>
                                  </a:lnTo>
                                  <a:lnTo>
                                    <a:pt x="37" y="59"/>
                                  </a:lnTo>
                                  <a:lnTo>
                                    <a:pt x="35" y="67"/>
                                  </a:lnTo>
                                  <a:lnTo>
                                    <a:pt x="33" y="69"/>
                                  </a:lnTo>
                                  <a:lnTo>
                                    <a:pt x="30" y="71"/>
                                  </a:lnTo>
                                  <a:lnTo>
                                    <a:pt x="29" y="72"/>
                                  </a:lnTo>
                                  <a:lnTo>
                                    <a:pt x="50" y="72"/>
                                  </a:lnTo>
                                  <a:lnTo>
                                    <a:pt x="51" y="70"/>
                                  </a:lnTo>
                                  <a:lnTo>
                                    <a:pt x="54" y="59"/>
                                  </a:lnTo>
                                  <a:lnTo>
                                    <a:pt x="54" y="26"/>
                                  </a:lnTo>
                                  <a:lnTo>
                                    <a:pt x="51" y="15"/>
                                  </a:lnTo>
                                  <a:lnTo>
                                    <a:pt x="5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287463" name="Freeform 125"/>
                          <wps:cNvSpPr>
                            <a:spLocks/>
                          </wps:cNvSpPr>
                          <wps:spPr bwMode="auto">
                            <a:xfrm>
                              <a:off x="473" y="5461"/>
                              <a:ext cx="153" cy="86"/>
                            </a:xfrm>
                            <a:custGeom>
                              <a:avLst/>
                              <a:gdLst>
                                <a:gd name="T0" fmla="*/ 84 w 153"/>
                                <a:gd name="T1" fmla="*/ 68 h 86"/>
                                <a:gd name="T2" fmla="*/ 68 w 153"/>
                                <a:gd name="T3" fmla="*/ 68 h 86"/>
                                <a:gd name="T4" fmla="*/ 68 w 153"/>
                                <a:gd name="T5" fmla="*/ 84 h 86"/>
                                <a:gd name="T6" fmla="*/ 84 w 153"/>
                                <a:gd name="T7" fmla="*/ 84 h 86"/>
                                <a:gd name="T8" fmla="*/ 84 w 153"/>
                                <a:gd name="T9" fmla="*/ 68 h 86"/>
                              </a:gdLst>
                              <a:ahLst/>
                              <a:cxnLst>
                                <a:cxn ang="0">
                                  <a:pos x="T0" y="T1"/>
                                </a:cxn>
                                <a:cxn ang="0">
                                  <a:pos x="T2" y="T3"/>
                                </a:cxn>
                                <a:cxn ang="0">
                                  <a:pos x="T4" y="T5"/>
                                </a:cxn>
                                <a:cxn ang="0">
                                  <a:pos x="T6" y="T7"/>
                                </a:cxn>
                                <a:cxn ang="0">
                                  <a:pos x="T8" y="T9"/>
                                </a:cxn>
                              </a:cxnLst>
                              <a:rect l="0" t="0" r="r" b="b"/>
                              <a:pathLst>
                                <a:path w="153" h="86">
                                  <a:moveTo>
                                    <a:pt x="84" y="68"/>
                                  </a:moveTo>
                                  <a:lnTo>
                                    <a:pt x="68" y="68"/>
                                  </a:lnTo>
                                  <a:lnTo>
                                    <a:pt x="68" y="84"/>
                                  </a:lnTo>
                                  <a:lnTo>
                                    <a:pt x="84" y="84"/>
                                  </a:lnTo>
                                  <a:lnTo>
                                    <a:pt x="8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52137" name="Freeform 126"/>
                          <wps:cNvSpPr>
                            <a:spLocks/>
                          </wps:cNvSpPr>
                          <wps:spPr bwMode="auto">
                            <a:xfrm>
                              <a:off x="473" y="5461"/>
                              <a:ext cx="153" cy="86"/>
                            </a:xfrm>
                            <a:custGeom>
                              <a:avLst/>
                              <a:gdLst>
                                <a:gd name="T0" fmla="*/ 133 w 153"/>
                                <a:gd name="T1" fmla="*/ 0 h 86"/>
                                <a:gd name="T2" fmla="*/ 117 w 153"/>
                                <a:gd name="T3" fmla="*/ 0 h 86"/>
                                <a:gd name="T4" fmla="*/ 110 w 153"/>
                                <a:gd name="T5" fmla="*/ 2 h 86"/>
                                <a:gd name="T6" fmla="*/ 100 w 153"/>
                                <a:gd name="T7" fmla="*/ 15 h 86"/>
                                <a:gd name="T8" fmla="*/ 98 w 153"/>
                                <a:gd name="T9" fmla="*/ 26 h 86"/>
                                <a:gd name="T10" fmla="*/ 98 w 153"/>
                                <a:gd name="T11" fmla="*/ 59 h 86"/>
                                <a:gd name="T12" fmla="*/ 100 w 153"/>
                                <a:gd name="T13" fmla="*/ 70 h 86"/>
                                <a:gd name="T14" fmla="*/ 110 w 153"/>
                                <a:gd name="T15" fmla="*/ 82 h 86"/>
                                <a:gd name="T16" fmla="*/ 117 w 153"/>
                                <a:gd name="T17" fmla="*/ 85 h 86"/>
                                <a:gd name="T18" fmla="*/ 133 w 153"/>
                                <a:gd name="T19" fmla="*/ 85 h 86"/>
                                <a:gd name="T20" fmla="*/ 139 w 153"/>
                                <a:gd name="T21" fmla="*/ 83 h 86"/>
                                <a:gd name="T22" fmla="*/ 148 w 153"/>
                                <a:gd name="T23" fmla="*/ 72 h 86"/>
                                <a:gd name="T24" fmla="*/ 123 w 153"/>
                                <a:gd name="T25" fmla="*/ 72 h 86"/>
                                <a:gd name="T26" fmla="*/ 121 w 153"/>
                                <a:gd name="T27" fmla="*/ 71 h 86"/>
                                <a:gd name="T28" fmla="*/ 118 w 153"/>
                                <a:gd name="T29" fmla="*/ 69 h 86"/>
                                <a:gd name="T30" fmla="*/ 117 w 153"/>
                                <a:gd name="T31" fmla="*/ 67 h 86"/>
                                <a:gd name="T32" fmla="*/ 115 w 153"/>
                                <a:gd name="T33" fmla="*/ 59 h 86"/>
                                <a:gd name="T34" fmla="*/ 115 w 153"/>
                                <a:gd name="T35" fmla="*/ 58 h 86"/>
                                <a:gd name="T36" fmla="*/ 114 w 153"/>
                                <a:gd name="T37" fmla="*/ 52 h 86"/>
                                <a:gd name="T38" fmla="*/ 114 w 153"/>
                                <a:gd name="T39" fmla="*/ 33 h 86"/>
                                <a:gd name="T40" fmla="*/ 115 w 153"/>
                                <a:gd name="T41" fmla="*/ 26 h 86"/>
                                <a:gd name="T42" fmla="*/ 117 w 153"/>
                                <a:gd name="T43" fmla="*/ 18 h 86"/>
                                <a:gd name="T44" fmla="*/ 118 w 153"/>
                                <a:gd name="T45" fmla="*/ 16 h 86"/>
                                <a:gd name="T46" fmla="*/ 121 w 153"/>
                                <a:gd name="T47" fmla="*/ 13 h 86"/>
                                <a:gd name="T48" fmla="*/ 123 w 153"/>
                                <a:gd name="T49" fmla="*/ 13 h 86"/>
                                <a:gd name="T50" fmla="*/ 148 w 153"/>
                                <a:gd name="T51" fmla="*/ 13 h 86"/>
                                <a:gd name="T52" fmla="*/ 139 w 153"/>
                                <a:gd name="T53" fmla="*/ 2 h 86"/>
                                <a:gd name="T54" fmla="*/ 133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133" y="0"/>
                                  </a:moveTo>
                                  <a:lnTo>
                                    <a:pt x="117" y="0"/>
                                  </a:lnTo>
                                  <a:lnTo>
                                    <a:pt x="110" y="2"/>
                                  </a:lnTo>
                                  <a:lnTo>
                                    <a:pt x="100" y="15"/>
                                  </a:lnTo>
                                  <a:lnTo>
                                    <a:pt x="98" y="26"/>
                                  </a:lnTo>
                                  <a:lnTo>
                                    <a:pt x="98" y="59"/>
                                  </a:lnTo>
                                  <a:lnTo>
                                    <a:pt x="100" y="70"/>
                                  </a:lnTo>
                                  <a:lnTo>
                                    <a:pt x="110" y="82"/>
                                  </a:lnTo>
                                  <a:lnTo>
                                    <a:pt x="117" y="85"/>
                                  </a:lnTo>
                                  <a:lnTo>
                                    <a:pt x="133" y="85"/>
                                  </a:lnTo>
                                  <a:lnTo>
                                    <a:pt x="139" y="83"/>
                                  </a:lnTo>
                                  <a:lnTo>
                                    <a:pt x="148" y="72"/>
                                  </a:lnTo>
                                  <a:lnTo>
                                    <a:pt x="123" y="72"/>
                                  </a:lnTo>
                                  <a:lnTo>
                                    <a:pt x="121" y="71"/>
                                  </a:lnTo>
                                  <a:lnTo>
                                    <a:pt x="118" y="69"/>
                                  </a:lnTo>
                                  <a:lnTo>
                                    <a:pt x="117" y="67"/>
                                  </a:lnTo>
                                  <a:lnTo>
                                    <a:pt x="115" y="59"/>
                                  </a:lnTo>
                                  <a:lnTo>
                                    <a:pt x="115" y="58"/>
                                  </a:lnTo>
                                  <a:lnTo>
                                    <a:pt x="114" y="52"/>
                                  </a:lnTo>
                                  <a:lnTo>
                                    <a:pt x="114" y="33"/>
                                  </a:lnTo>
                                  <a:lnTo>
                                    <a:pt x="115" y="26"/>
                                  </a:lnTo>
                                  <a:lnTo>
                                    <a:pt x="117" y="18"/>
                                  </a:lnTo>
                                  <a:lnTo>
                                    <a:pt x="118" y="16"/>
                                  </a:lnTo>
                                  <a:lnTo>
                                    <a:pt x="121" y="13"/>
                                  </a:lnTo>
                                  <a:lnTo>
                                    <a:pt x="123" y="13"/>
                                  </a:lnTo>
                                  <a:lnTo>
                                    <a:pt x="148" y="13"/>
                                  </a:lnTo>
                                  <a:lnTo>
                                    <a:pt x="139" y="2"/>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002955" name="Freeform 127"/>
                          <wps:cNvSpPr>
                            <a:spLocks/>
                          </wps:cNvSpPr>
                          <wps:spPr bwMode="auto">
                            <a:xfrm>
                              <a:off x="473" y="5461"/>
                              <a:ext cx="153" cy="86"/>
                            </a:xfrm>
                            <a:custGeom>
                              <a:avLst/>
                              <a:gdLst>
                                <a:gd name="T0" fmla="*/ 148 w 153"/>
                                <a:gd name="T1" fmla="*/ 13 h 86"/>
                                <a:gd name="T2" fmla="*/ 127 w 153"/>
                                <a:gd name="T3" fmla="*/ 13 h 86"/>
                                <a:gd name="T4" fmla="*/ 129 w 153"/>
                                <a:gd name="T5" fmla="*/ 13 h 86"/>
                                <a:gd name="T6" fmla="*/ 132 w 153"/>
                                <a:gd name="T7" fmla="*/ 16 h 86"/>
                                <a:gd name="T8" fmla="*/ 133 w 153"/>
                                <a:gd name="T9" fmla="*/ 18 h 86"/>
                                <a:gd name="T10" fmla="*/ 135 w 153"/>
                                <a:gd name="T11" fmla="*/ 26 h 86"/>
                                <a:gd name="T12" fmla="*/ 135 w 153"/>
                                <a:gd name="T13" fmla="*/ 27 h 86"/>
                                <a:gd name="T14" fmla="*/ 135 w 153"/>
                                <a:gd name="T15" fmla="*/ 33 h 86"/>
                                <a:gd name="T16" fmla="*/ 135 w 153"/>
                                <a:gd name="T17" fmla="*/ 52 h 86"/>
                                <a:gd name="T18" fmla="*/ 135 w 153"/>
                                <a:gd name="T19" fmla="*/ 59 h 86"/>
                                <a:gd name="T20" fmla="*/ 133 w 153"/>
                                <a:gd name="T21" fmla="*/ 67 h 86"/>
                                <a:gd name="T22" fmla="*/ 132 w 153"/>
                                <a:gd name="T23" fmla="*/ 69 h 86"/>
                                <a:gd name="T24" fmla="*/ 129 w 153"/>
                                <a:gd name="T25" fmla="*/ 71 h 86"/>
                                <a:gd name="T26" fmla="*/ 127 w 153"/>
                                <a:gd name="T27" fmla="*/ 72 h 86"/>
                                <a:gd name="T28" fmla="*/ 148 w 153"/>
                                <a:gd name="T29" fmla="*/ 72 h 86"/>
                                <a:gd name="T30" fmla="*/ 149 w 153"/>
                                <a:gd name="T31" fmla="*/ 70 h 86"/>
                                <a:gd name="T32" fmla="*/ 152 w 153"/>
                                <a:gd name="T33" fmla="*/ 59 h 86"/>
                                <a:gd name="T34" fmla="*/ 152 w 153"/>
                                <a:gd name="T35" fmla="*/ 26 h 86"/>
                                <a:gd name="T36" fmla="*/ 150 w 153"/>
                                <a:gd name="T37" fmla="*/ 15 h 86"/>
                                <a:gd name="T38" fmla="*/ 148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148" y="13"/>
                                  </a:moveTo>
                                  <a:lnTo>
                                    <a:pt x="127" y="13"/>
                                  </a:lnTo>
                                  <a:lnTo>
                                    <a:pt x="129" y="13"/>
                                  </a:lnTo>
                                  <a:lnTo>
                                    <a:pt x="132" y="16"/>
                                  </a:lnTo>
                                  <a:lnTo>
                                    <a:pt x="133" y="18"/>
                                  </a:lnTo>
                                  <a:lnTo>
                                    <a:pt x="135" y="26"/>
                                  </a:lnTo>
                                  <a:lnTo>
                                    <a:pt x="135" y="27"/>
                                  </a:lnTo>
                                  <a:lnTo>
                                    <a:pt x="135" y="33"/>
                                  </a:lnTo>
                                  <a:lnTo>
                                    <a:pt x="135" y="52"/>
                                  </a:lnTo>
                                  <a:lnTo>
                                    <a:pt x="135" y="59"/>
                                  </a:lnTo>
                                  <a:lnTo>
                                    <a:pt x="133" y="67"/>
                                  </a:lnTo>
                                  <a:lnTo>
                                    <a:pt x="132" y="69"/>
                                  </a:lnTo>
                                  <a:lnTo>
                                    <a:pt x="129" y="71"/>
                                  </a:lnTo>
                                  <a:lnTo>
                                    <a:pt x="127" y="72"/>
                                  </a:lnTo>
                                  <a:lnTo>
                                    <a:pt x="148" y="72"/>
                                  </a:lnTo>
                                  <a:lnTo>
                                    <a:pt x="149" y="70"/>
                                  </a:lnTo>
                                  <a:lnTo>
                                    <a:pt x="152" y="59"/>
                                  </a:lnTo>
                                  <a:lnTo>
                                    <a:pt x="152" y="26"/>
                                  </a:lnTo>
                                  <a:lnTo>
                                    <a:pt x="150" y="15"/>
                                  </a:lnTo>
                                  <a:lnTo>
                                    <a:pt x="14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58860376" name="Freeform 128"/>
                        <wps:cNvSpPr>
                          <a:spLocks/>
                        </wps:cNvSpPr>
                        <wps:spPr bwMode="auto">
                          <a:xfrm>
                            <a:off x="1191" y="554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432387" name="Freeform 129"/>
                        <wps:cNvSpPr>
                          <a:spLocks/>
                        </wps:cNvSpPr>
                        <wps:spPr bwMode="auto">
                          <a:xfrm>
                            <a:off x="1191" y="554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609699" name="Freeform 130"/>
                        <wps:cNvSpPr>
                          <a:spLocks/>
                        </wps:cNvSpPr>
                        <wps:spPr bwMode="auto">
                          <a:xfrm>
                            <a:off x="1191" y="561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2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2" y="85"/>
                                </a:lnTo>
                                <a:lnTo>
                                  <a:pt x="76" y="75"/>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077199" name="Freeform 131"/>
                        <wps:cNvSpPr>
                          <a:spLocks/>
                        </wps:cNvSpPr>
                        <wps:spPr bwMode="auto">
                          <a:xfrm>
                            <a:off x="1191" y="561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2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5"/>
                                </a:lnTo>
                                <a:lnTo>
                                  <a:pt x="62" y="85"/>
                                </a:lnTo>
                                <a:lnTo>
                                  <a:pt x="44" y="89"/>
                                </a:lnTo>
                                <a:lnTo>
                                  <a:pt x="27" y="85"/>
                                </a:lnTo>
                                <a:lnTo>
                                  <a:pt x="13" y="75"/>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412510" name="Freeform 132"/>
                        <wps:cNvSpPr>
                          <a:spLocks/>
                        </wps:cNvSpPr>
                        <wps:spPr bwMode="auto">
                          <a:xfrm>
                            <a:off x="1191" y="562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834909" name="Freeform 133"/>
                        <wps:cNvSpPr>
                          <a:spLocks/>
                        </wps:cNvSpPr>
                        <wps:spPr bwMode="auto">
                          <a:xfrm>
                            <a:off x="1191" y="562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709557" name="Freeform 134"/>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8371715" name="Freeform 135"/>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924156" name="Freeform 136"/>
                        <wps:cNvSpPr>
                          <a:spLocks/>
                        </wps:cNvSpPr>
                        <wps:spPr bwMode="auto">
                          <a:xfrm>
                            <a:off x="1575" y="5764"/>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901033" name="Freeform 137"/>
                        <wps:cNvSpPr>
                          <a:spLocks/>
                        </wps:cNvSpPr>
                        <wps:spPr bwMode="auto">
                          <a:xfrm>
                            <a:off x="1575" y="5764"/>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57700" name="Freeform 138"/>
                        <wps:cNvSpPr>
                          <a:spLocks/>
                        </wps:cNvSpPr>
                        <wps:spPr bwMode="auto">
                          <a:xfrm>
                            <a:off x="1575" y="578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4977" name="Freeform 139"/>
                        <wps:cNvSpPr>
                          <a:spLocks/>
                        </wps:cNvSpPr>
                        <wps:spPr bwMode="auto">
                          <a:xfrm>
                            <a:off x="1575" y="578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018569" name="Freeform 140"/>
                        <wps:cNvSpPr>
                          <a:spLocks/>
                        </wps:cNvSpPr>
                        <wps:spPr bwMode="auto">
                          <a:xfrm>
                            <a:off x="2490" y="644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125256" name="Freeform 141"/>
                        <wps:cNvSpPr>
                          <a:spLocks/>
                        </wps:cNvSpPr>
                        <wps:spPr bwMode="auto">
                          <a:xfrm>
                            <a:off x="2490" y="644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942490" name="Freeform 142"/>
                        <wps:cNvSpPr>
                          <a:spLocks/>
                        </wps:cNvSpPr>
                        <wps:spPr bwMode="auto">
                          <a:xfrm>
                            <a:off x="2490" y="6438"/>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735756" name="Freeform 143"/>
                        <wps:cNvSpPr>
                          <a:spLocks/>
                        </wps:cNvSpPr>
                        <wps:spPr bwMode="auto">
                          <a:xfrm>
                            <a:off x="2490" y="6438"/>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145727" name="Freeform 144"/>
                        <wps:cNvSpPr>
                          <a:spLocks/>
                        </wps:cNvSpPr>
                        <wps:spPr bwMode="auto">
                          <a:xfrm>
                            <a:off x="2490" y="650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328103" name="Freeform 145"/>
                        <wps:cNvSpPr>
                          <a:spLocks/>
                        </wps:cNvSpPr>
                        <wps:spPr bwMode="auto">
                          <a:xfrm>
                            <a:off x="2490" y="650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123497" name="Freeform 146"/>
                        <wps:cNvSpPr>
                          <a:spLocks/>
                        </wps:cNvSpPr>
                        <wps:spPr bwMode="auto">
                          <a:xfrm>
                            <a:off x="1191" y="5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986710" name="Freeform 147"/>
                        <wps:cNvSpPr>
                          <a:spLocks/>
                        </wps:cNvSpPr>
                        <wps:spPr bwMode="auto">
                          <a:xfrm>
                            <a:off x="1191" y="5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592482" name="Freeform 148"/>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298285" name="Freeform 149"/>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7442788"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951" y="5920"/>
                            <a:ext cx="38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019181" name="Freeform 151"/>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925273" name="Freeform 152"/>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755808" name="Freeform 153"/>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419793"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918" y="6960"/>
                            <a:ext cx="34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1392816" name="Freeform 155"/>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236703" name="Freeform 156"/>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6703563" name="Freeform 157"/>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673137" name="Freeform 158"/>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527206" name="Freeform 159"/>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384413" name="Freeform 160"/>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961192" name="Freeform 161"/>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57679" name="Freeform 162"/>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906994" name="Freeform 163"/>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05833" name="Freeform 164"/>
                        <wps:cNvSpPr>
                          <a:spLocks/>
                        </wps:cNvSpPr>
                        <wps:spPr bwMode="auto">
                          <a:xfrm>
                            <a:off x="1221" y="570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056995" name="Freeform 165"/>
                        <wps:cNvSpPr>
                          <a:spLocks/>
                        </wps:cNvSpPr>
                        <wps:spPr bwMode="auto">
                          <a:xfrm>
                            <a:off x="1221" y="570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753879" name="Freeform 166"/>
                        <wps:cNvSpPr>
                          <a:spLocks/>
                        </wps:cNvSpPr>
                        <wps:spPr bwMode="auto">
                          <a:xfrm>
                            <a:off x="1221" y="568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675539" name="Freeform 167"/>
                        <wps:cNvSpPr>
                          <a:spLocks/>
                        </wps:cNvSpPr>
                        <wps:spPr bwMode="auto">
                          <a:xfrm>
                            <a:off x="1221" y="568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197588" name="Freeform 168"/>
                        <wps:cNvSpPr>
                          <a:spLocks/>
                        </wps:cNvSpPr>
                        <wps:spPr bwMode="auto">
                          <a:xfrm>
                            <a:off x="1221"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540523" name="Freeform 169"/>
                        <wps:cNvSpPr>
                          <a:spLocks/>
                        </wps:cNvSpPr>
                        <wps:spPr bwMode="auto">
                          <a:xfrm>
                            <a:off x="1221"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02868" name="Freeform 170"/>
                        <wps:cNvSpPr>
                          <a:spLocks/>
                        </wps:cNvSpPr>
                        <wps:spPr bwMode="auto">
                          <a:xfrm>
                            <a:off x="1631" y="5833"/>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782879" name="Freeform 171"/>
                        <wps:cNvSpPr>
                          <a:spLocks/>
                        </wps:cNvSpPr>
                        <wps:spPr bwMode="auto">
                          <a:xfrm>
                            <a:off x="1631" y="5833"/>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567053" name="Freeform 172"/>
                        <wps:cNvSpPr>
                          <a:spLocks/>
                        </wps:cNvSpPr>
                        <wps:spPr bwMode="auto">
                          <a:xfrm>
                            <a:off x="1631" y="584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92889" name="Freeform 173"/>
                        <wps:cNvSpPr>
                          <a:spLocks/>
                        </wps:cNvSpPr>
                        <wps:spPr bwMode="auto">
                          <a:xfrm>
                            <a:off x="1631" y="584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374359" name="Freeform 174"/>
                        <wps:cNvSpPr>
                          <a:spLocks/>
                        </wps:cNvSpPr>
                        <wps:spPr bwMode="auto">
                          <a:xfrm>
                            <a:off x="1631" y="582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395166" name="Freeform 175"/>
                        <wps:cNvSpPr>
                          <a:spLocks/>
                        </wps:cNvSpPr>
                        <wps:spPr bwMode="auto">
                          <a:xfrm>
                            <a:off x="1631" y="582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133961" name="Picture 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35" y="7155"/>
                            <a:ext cx="15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3645385" name="Freeform 177"/>
                        <wps:cNvSpPr>
                          <a:spLocks/>
                        </wps:cNvSpPr>
                        <wps:spPr bwMode="auto">
                          <a:xfrm>
                            <a:off x="2610" y="663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110058" name="Freeform 178"/>
                        <wps:cNvSpPr>
                          <a:spLocks/>
                        </wps:cNvSpPr>
                        <wps:spPr bwMode="auto">
                          <a:xfrm>
                            <a:off x="2610" y="663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047845" name="Freeform 179"/>
                        <wps:cNvSpPr>
                          <a:spLocks/>
                        </wps:cNvSpPr>
                        <wps:spPr bwMode="auto">
                          <a:xfrm>
                            <a:off x="2610" y="6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907378" name="Freeform 180"/>
                        <wps:cNvSpPr>
                          <a:spLocks/>
                        </wps:cNvSpPr>
                        <wps:spPr bwMode="auto">
                          <a:xfrm>
                            <a:off x="2610" y="6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13590" name="Freeform 181"/>
                        <wps:cNvSpPr>
                          <a:spLocks/>
                        </wps:cNvSpPr>
                        <wps:spPr bwMode="auto">
                          <a:xfrm>
                            <a:off x="2610" y="656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249291" name="Freeform 182"/>
                        <wps:cNvSpPr>
                          <a:spLocks/>
                        </wps:cNvSpPr>
                        <wps:spPr bwMode="auto">
                          <a:xfrm>
                            <a:off x="2610" y="656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1603272" name="Picture 1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80" y="887"/>
                            <a:ext cx="198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83848" name="Picture 1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771" y="876"/>
                            <a:ext cx="2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226188" name="Freeform 185"/>
                        <wps:cNvSpPr>
                          <a:spLocks/>
                        </wps:cNvSpPr>
                        <wps:spPr bwMode="auto">
                          <a:xfrm>
                            <a:off x="5841" y="4798"/>
                            <a:ext cx="2" cy="373"/>
                          </a:xfrm>
                          <a:custGeom>
                            <a:avLst/>
                            <a:gdLst>
                              <a:gd name="T0" fmla="*/ 2 w 2"/>
                              <a:gd name="T1" fmla="*/ 0 h 373"/>
                              <a:gd name="T2" fmla="*/ 0 w 2"/>
                              <a:gd name="T3" fmla="*/ 372 h 373"/>
                            </a:gdLst>
                            <a:ahLst/>
                            <a:cxnLst>
                              <a:cxn ang="0">
                                <a:pos x="T0" y="T1"/>
                              </a:cxn>
                              <a:cxn ang="0">
                                <a:pos x="T2" y="T3"/>
                              </a:cxn>
                            </a:cxnLst>
                            <a:rect l="0" t="0" r="r" b="b"/>
                            <a:pathLst>
                              <a:path w="2" h="373">
                                <a:moveTo>
                                  <a:pt x="2"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52985" name="Freeform 186"/>
                        <wps:cNvSpPr>
                          <a:spLocks/>
                        </wps:cNvSpPr>
                        <wps:spPr bwMode="auto">
                          <a:xfrm>
                            <a:off x="5820" y="5081"/>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9689891" name="Picture 1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600" y="3289"/>
                            <a:ext cx="9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073063"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732" y="1988"/>
                            <a:ext cx="6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98336705" name="Group 189"/>
                        <wpg:cNvGrpSpPr>
                          <a:grpSpLocks/>
                        </wpg:cNvGrpSpPr>
                        <wpg:grpSpPr bwMode="auto">
                          <a:xfrm>
                            <a:off x="6300" y="4442"/>
                            <a:ext cx="374" cy="277"/>
                            <a:chOff x="6300" y="4442"/>
                            <a:chExt cx="374" cy="277"/>
                          </a:xfrm>
                        </wpg:grpSpPr>
                        <wps:wsp>
                          <wps:cNvPr id="44393535" name="Freeform 190"/>
                          <wps:cNvSpPr>
                            <a:spLocks/>
                          </wps:cNvSpPr>
                          <wps:spPr bwMode="auto">
                            <a:xfrm>
                              <a:off x="6300" y="4442"/>
                              <a:ext cx="374" cy="277"/>
                            </a:xfrm>
                            <a:custGeom>
                              <a:avLst/>
                              <a:gdLst>
                                <a:gd name="T0" fmla="*/ 65 w 374"/>
                                <a:gd name="T1" fmla="*/ 222 h 277"/>
                                <a:gd name="T2" fmla="*/ 63 w 374"/>
                                <a:gd name="T3" fmla="*/ 217 h 277"/>
                                <a:gd name="T4" fmla="*/ 59 w 374"/>
                                <a:gd name="T5" fmla="*/ 214 h 277"/>
                                <a:gd name="T6" fmla="*/ 55 w 374"/>
                                <a:gd name="T7" fmla="*/ 211 h 277"/>
                                <a:gd name="T8" fmla="*/ 48 w 374"/>
                                <a:gd name="T9" fmla="*/ 208 h 277"/>
                                <a:gd name="T10" fmla="*/ 29 w 374"/>
                                <a:gd name="T11" fmla="*/ 204 h 277"/>
                                <a:gd name="T12" fmla="*/ 23 w 374"/>
                                <a:gd name="T13" fmla="*/ 202 h 277"/>
                                <a:gd name="T14" fmla="*/ 21 w 374"/>
                                <a:gd name="T15" fmla="*/ 201 h 277"/>
                                <a:gd name="T16" fmla="*/ 19 w 374"/>
                                <a:gd name="T17" fmla="*/ 197 h 277"/>
                                <a:gd name="T18" fmla="*/ 19 w 374"/>
                                <a:gd name="T19" fmla="*/ 196 h 277"/>
                                <a:gd name="T20" fmla="*/ 20 w 374"/>
                                <a:gd name="T21" fmla="*/ 194 h 277"/>
                                <a:gd name="T22" fmla="*/ 23 w 374"/>
                                <a:gd name="T23" fmla="*/ 192 h 277"/>
                                <a:gd name="T24" fmla="*/ 27 w 374"/>
                                <a:gd name="T25" fmla="*/ 191 h 277"/>
                                <a:gd name="T26" fmla="*/ 36 w 374"/>
                                <a:gd name="T27" fmla="*/ 191 h 277"/>
                                <a:gd name="T28" fmla="*/ 39 w 374"/>
                                <a:gd name="T29" fmla="*/ 192 h 277"/>
                                <a:gd name="T30" fmla="*/ 43 w 374"/>
                                <a:gd name="T31" fmla="*/ 195 h 277"/>
                                <a:gd name="T32" fmla="*/ 44 w 374"/>
                                <a:gd name="T33" fmla="*/ 197 h 277"/>
                                <a:gd name="T34" fmla="*/ 45 w 374"/>
                                <a:gd name="T35" fmla="*/ 200 h 277"/>
                                <a:gd name="T36" fmla="*/ 62 w 374"/>
                                <a:gd name="T37" fmla="*/ 197 h 277"/>
                                <a:gd name="T38" fmla="*/ 61 w 374"/>
                                <a:gd name="T39" fmla="*/ 191 h 277"/>
                                <a:gd name="T40" fmla="*/ 61 w 374"/>
                                <a:gd name="T41" fmla="*/ 191 h 277"/>
                                <a:gd name="T42" fmla="*/ 57 w 374"/>
                                <a:gd name="T43" fmla="*/ 186 h 277"/>
                                <a:gd name="T44" fmla="*/ 48 w 374"/>
                                <a:gd name="T45" fmla="*/ 180 h 277"/>
                                <a:gd name="T46" fmla="*/ 41 w 374"/>
                                <a:gd name="T47" fmla="*/ 178 h 277"/>
                                <a:gd name="T48" fmla="*/ 21 w 374"/>
                                <a:gd name="T49" fmla="*/ 178 h 277"/>
                                <a:gd name="T50" fmla="*/ 14 w 374"/>
                                <a:gd name="T51" fmla="*/ 180 h 277"/>
                                <a:gd name="T52" fmla="*/ 4 w 374"/>
                                <a:gd name="T53" fmla="*/ 188 h 277"/>
                                <a:gd name="T54" fmla="*/ 2 w 374"/>
                                <a:gd name="T55" fmla="*/ 194 h 277"/>
                                <a:gd name="T56" fmla="*/ 2 w 374"/>
                                <a:gd name="T57" fmla="*/ 206 h 277"/>
                                <a:gd name="T58" fmla="*/ 5 w 374"/>
                                <a:gd name="T59" fmla="*/ 211 h 277"/>
                                <a:gd name="T60" fmla="*/ 14 w 374"/>
                                <a:gd name="T61" fmla="*/ 218 h 277"/>
                                <a:gd name="T62" fmla="*/ 24 w 374"/>
                                <a:gd name="T63" fmla="*/ 221 h 277"/>
                                <a:gd name="T64" fmla="*/ 42 w 374"/>
                                <a:gd name="T65" fmla="*/ 225 h 277"/>
                                <a:gd name="T66" fmla="*/ 44 w 374"/>
                                <a:gd name="T67" fmla="*/ 226 h 277"/>
                                <a:gd name="T68" fmla="*/ 45 w 374"/>
                                <a:gd name="T69" fmla="*/ 227 h 277"/>
                                <a:gd name="T70" fmla="*/ 46 w 374"/>
                                <a:gd name="T71" fmla="*/ 230 h 277"/>
                                <a:gd name="T72" fmla="*/ 46 w 374"/>
                                <a:gd name="T73" fmla="*/ 232 h 277"/>
                                <a:gd name="T74" fmla="*/ 45 w 374"/>
                                <a:gd name="T75" fmla="*/ 234 h 277"/>
                                <a:gd name="T76" fmla="*/ 44 w 374"/>
                                <a:gd name="T77" fmla="*/ 235 h 277"/>
                                <a:gd name="T78" fmla="*/ 41 w 374"/>
                                <a:gd name="T79" fmla="*/ 237 h 277"/>
                                <a:gd name="T80" fmla="*/ 38 w 374"/>
                                <a:gd name="T81" fmla="*/ 238 h 277"/>
                                <a:gd name="T82" fmla="*/ 29 w 374"/>
                                <a:gd name="T83" fmla="*/ 238 h 277"/>
                                <a:gd name="T84" fmla="*/ 25 w 374"/>
                                <a:gd name="T85" fmla="*/ 237 h 277"/>
                                <a:gd name="T86" fmla="*/ 20 w 374"/>
                                <a:gd name="T87" fmla="*/ 233 h 277"/>
                                <a:gd name="T88" fmla="*/ 19 w 374"/>
                                <a:gd name="T89" fmla="*/ 230 h 277"/>
                                <a:gd name="T90" fmla="*/ 18 w 374"/>
                                <a:gd name="T91" fmla="*/ 227 h 277"/>
                                <a:gd name="T92" fmla="*/ 0 w 374"/>
                                <a:gd name="T93" fmla="*/ 230 h 277"/>
                                <a:gd name="T94" fmla="*/ 1 w 374"/>
                                <a:gd name="T95" fmla="*/ 236 h 277"/>
                                <a:gd name="T96" fmla="*/ 5 w 374"/>
                                <a:gd name="T97" fmla="*/ 241 h 277"/>
                                <a:gd name="T98" fmla="*/ 16 w 374"/>
                                <a:gd name="T99" fmla="*/ 249 h 277"/>
                                <a:gd name="T100" fmla="*/ 23 w 374"/>
                                <a:gd name="T101" fmla="*/ 251 h 277"/>
                                <a:gd name="T102" fmla="*/ 43 w 374"/>
                                <a:gd name="T103" fmla="*/ 251 h 277"/>
                                <a:gd name="T104" fmla="*/ 51 w 374"/>
                                <a:gd name="T105" fmla="*/ 249 h 277"/>
                                <a:gd name="T106" fmla="*/ 62 w 374"/>
                                <a:gd name="T107" fmla="*/ 240 h 277"/>
                                <a:gd name="T108" fmla="*/ 63 w 374"/>
                                <a:gd name="T109" fmla="*/ 238 h 277"/>
                                <a:gd name="T110" fmla="*/ 65 w 374"/>
                                <a:gd name="T111" fmla="*/ 234 h 277"/>
                                <a:gd name="T112" fmla="*/ 65 w 374"/>
                                <a:gd name="T113" fmla="*/ 222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4" h="277">
                                  <a:moveTo>
                                    <a:pt x="65" y="222"/>
                                  </a:moveTo>
                                  <a:lnTo>
                                    <a:pt x="63" y="217"/>
                                  </a:lnTo>
                                  <a:lnTo>
                                    <a:pt x="59" y="214"/>
                                  </a:lnTo>
                                  <a:lnTo>
                                    <a:pt x="55" y="211"/>
                                  </a:lnTo>
                                  <a:lnTo>
                                    <a:pt x="48" y="208"/>
                                  </a:lnTo>
                                  <a:lnTo>
                                    <a:pt x="29" y="204"/>
                                  </a:lnTo>
                                  <a:lnTo>
                                    <a:pt x="23" y="202"/>
                                  </a:lnTo>
                                  <a:lnTo>
                                    <a:pt x="21" y="201"/>
                                  </a:lnTo>
                                  <a:lnTo>
                                    <a:pt x="19" y="197"/>
                                  </a:lnTo>
                                  <a:lnTo>
                                    <a:pt x="19" y="196"/>
                                  </a:lnTo>
                                  <a:lnTo>
                                    <a:pt x="20" y="194"/>
                                  </a:lnTo>
                                  <a:lnTo>
                                    <a:pt x="23" y="192"/>
                                  </a:lnTo>
                                  <a:lnTo>
                                    <a:pt x="27" y="191"/>
                                  </a:lnTo>
                                  <a:lnTo>
                                    <a:pt x="36" y="191"/>
                                  </a:lnTo>
                                  <a:lnTo>
                                    <a:pt x="39" y="192"/>
                                  </a:lnTo>
                                  <a:lnTo>
                                    <a:pt x="43" y="195"/>
                                  </a:lnTo>
                                  <a:lnTo>
                                    <a:pt x="44" y="197"/>
                                  </a:lnTo>
                                  <a:lnTo>
                                    <a:pt x="45" y="200"/>
                                  </a:lnTo>
                                  <a:lnTo>
                                    <a:pt x="62" y="197"/>
                                  </a:lnTo>
                                  <a:lnTo>
                                    <a:pt x="61" y="191"/>
                                  </a:lnTo>
                                  <a:lnTo>
                                    <a:pt x="61" y="191"/>
                                  </a:lnTo>
                                  <a:lnTo>
                                    <a:pt x="57" y="186"/>
                                  </a:lnTo>
                                  <a:lnTo>
                                    <a:pt x="48" y="180"/>
                                  </a:lnTo>
                                  <a:lnTo>
                                    <a:pt x="41" y="178"/>
                                  </a:lnTo>
                                  <a:lnTo>
                                    <a:pt x="21" y="178"/>
                                  </a:lnTo>
                                  <a:lnTo>
                                    <a:pt x="14" y="180"/>
                                  </a:lnTo>
                                  <a:lnTo>
                                    <a:pt x="4" y="188"/>
                                  </a:lnTo>
                                  <a:lnTo>
                                    <a:pt x="2" y="194"/>
                                  </a:lnTo>
                                  <a:lnTo>
                                    <a:pt x="2" y="206"/>
                                  </a:lnTo>
                                  <a:lnTo>
                                    <a:pt x="5" y="211"/>
                                  </a:lnTo>
                                  <a:lnTo>
                                    <a:pt x="14" y="218"/>
                                  </a:lnTo>
                                  <a:lnTo>
                                    <a:pt x="24" y="221"/>
                                  </a:lnTo>
                                  <a:lnTo>
                                    <a:pt x="42" y="225"/>
                                  </a:lnTo>
                                  <a:lnTo>
                                    <a:pt x="44" y="226"/>
                                  </a:lnTo>
                                  <a:lnTo>
                                    <a:pt x="45" y="227"/>
                                  </a:lnTo>
                                  <a:lnTo>
                                    <a:pt x="46" y="230"/>
                                  </a:lnTo>
                                  <a:lnTo>
                                    <a:pt x="46" y="232"/>
                                  </a:lnTo>
                                  <a:lnTo>
                                    <a:pt x="45" y="234"/>
                                  </a:lnTo>
                                  <a:lnTo>
                                    <a:pt x="44" y="235"/>
                                  </a:lnTo>
                                  <a:lnTo>
                                    <a:pt x="41" y="237"/>
                                  </a:lnTo>
                                  <a:lnTo>
                                    <a:pt x="38" y="238"/>
                                  </a:lnTo>
                                  <a:lnTo>
                                    <a:pt x="29" y="238"/>
                                  </a:lnTo>
                                  <a:lnTo>
                                    <a:pt x="25" y="237"/>
                                  </a:lnTo>
                                  <a:lnTo>
                                    <a:pt x="20" y="233"/>
                                  </a:lnTo>
                                  <a:lnTo>
                                    <a:pt x="19" y="230"/>
                                  </a:lnTo>
                                  <a:lnTo>
                                    <a:pt x="18" y="227"/>
                                  </a:lnTo>
                                  <a:lnTo>
                                    <a:pt x="0" y="230"/>
                                  </a:lnTo>
                                  <a:lnTo>
                                    <a:pt x="1" y="236"/>
                                  </a:lnTo>
                                  <a:lnTo>
                                    <a:pt x="5" y="241"/>
                                  </a:lnTo>
                                  <a:lnTo>
                                    <a:pt x="16" y="249"/>
                                  </a:lnTo>
                                  <a:lnTo>
                                    <a:pt x="23" y="251"/>
                                  </a:lnTo>
                                  <a:lnTo>
                                    <a:pt x="43" y="251"/>
                                  </a:lnTo>
                                  <a:lnTo>
                                    <a:pt x="51" y="249"/>
                                  </a:lnTo>
                                  <a:lnTo>
                                    <a:pt x="62" y="240"/>
                                  </a:lnTo>
                                  <a:lnTo>
                                    <a:pt x="63" y="238"/>
                                  </a:lnTo>
                                  <a:lnTo>
                                    <a:pt x="65" y="234"/>
                                  </a:lnTo>
                                  <a:lnTo>
                                    <a:pt x="65" y="2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0069973" name="Freeform 191"/>
                          <wps:cNvSpPr>
                            <a:spLocks/>
                          </wps:cNvSpPr>
                          <wps:spPr bwMode="auto">
                            <a:xfrm>
                              <a:off x="6300" y="4442"/>
                              <a:ext cx="374" cy="277"/>
                            </a:xfrm>
                            <a:custGeom>
                              <a:avLst/>
                              <a:gdLst>
                                <a:gd name="T0" fmla="*/ 149 w 374"/>
                                <a:gd name="T1" fmla="*/ 203 h 277"/>
                                <a:gd name="T2" fmla="*/ 146 w 374"/>
                                <a:gd name="T3" fmla="*/ 194 h 277"/>
                                <a:gd name="T4" fmla="*/ 145 w 374"/>
                                <a:gd name="T5" fmla="*/ 193 h 277"/>
                                <a:gd name="T6" fmla="*/ 142 w 374"/>
                                <a:gd name="T7" fmla="*/ 190 h 277"/>
                                <a:gd name="T8" fmla="*/ 134 w 374"/>
                                <a:gd name="T9" fmla="*/ 181 h 277"/>
                                <a:gd name="T10" fmla="*/ 130 w 374"/>
                                <a:gd name="T11" fmla="*/ 179 h 277"/>
                                <a:gd name="T12" fmla="*/ 130 w 374"/>
                                <a:gd name="T13" fmla="*/ 222 h 277"/>
                                <a:gd name="T14" fmla="*/ 128 w 374"/>
                                <a:gd name="T15" fmla="*/ 228 h 277"/>
                                <a:gd name="T16" fmla="*/ 123 w 374"/>
                                <a:gd name="T17" fmla="*/ 235 h 277"/>
                                <a:gd name="T18" fmla="*/ 119 w 374"/>
                                <a:gd name="T19" fmla="*/ 236 h 277"/>
                                <a:gd name="T20" fmla="*/ 110 w 374"/>
                                <a:gd name="T21" fmla="*/ 236 h 277"/>
                                <a:gd name="T22" fmla="*/ 106 w 374"/>
                                <a:gd name="T23" fmla="*/ 235 h 277"/>
                                <a:gd name="T24" fmla="*/ 100 w 374"/>
                                <a:gd name="T25" fmla="*/ 227 h 277"/>
                                <a:gd name="T26" fmla="*/ 99 w 374"/>
                                <a:gd name="T27" fmla="*/ 221 h 277"/>
                                <a:gd name="T28" fmla="*/ 99 w 374"/>
                                <a:gd name="T29" fmla="*/ 207 h 277"/>
                                <a:gd name="T30" fmla="*/ 100 w 374"/>
                                <a:gd name="T31" fmla="*/ 201 h 277"/>
                                <a:gd name="T32" fmla="*/ 106 w 374"/>
                                <a:gd name="T33" fmla="*/ 194 h 277"/>
                                <a:gd name="T34" fmla="*/ 110 w 374"/>
                                <a:gd name="T35" fmla="*/ 193 h 277"/>
                                <a:gd name="T36" fmla="*/ 119 w 374"/>
                                <a:gd name="T37" fmla="*/ 193 h 277"/>
                                <a:gd name="T38" fmla="*/ 122 w 374"/>
                                <a:gd name="T39" fmla="*/ 194 h 277"/>
                                <a:gd name="T40" fmla="*/ 128 w 374"/>
                                <a:gd name="T41" fmla="*/ 202 h 277"/>
                                <a:gd name="T42" fmla="*/ 130 w 374"/>
                                <a:gd name="T43" fmla="*/ 207 h 277"/>
                                <a:gd name="T44" fmla="*/ 130 w 374"/>
                                <a:gd name="T45" fmla="*/ 222 h 277"/>
                                <a:gd name="T46" fmla="*/ 130 w 374"/>
                                <a:gd name="T47" fmla="*/ 179 h 277"/>
                                <a:gd name="T48" fmla="*/ 128 w 374"/>
                                <a:gd name="T49" fmla="*/ 178 h 277"/>
                                <a:gd name="T50" fmla="*/ 115 w 374"/>
                                <a:gd name="T51" fmla="*/ 178 h 277"/>
                                <a:gd name="T52" fmla="*/ 111 w 374"/>
                                <a:gd name="T53" fmla="*/ 179 h 277"/>
                                <a:gd name="T54" fmla="*/ 103 w 374"/>
                                <a:gd name="T55" fmla="*/ 184 h 277"/>
                                <a:gd name="T56" fmla="*/ 100 w 374"/>
                                <a:gd name="T57" fmla="*/ 186 h 277"/>
                                <a:gd name="T58" fmla="*/ 98 w 374"/>
                                <a:gd name="T59" fmla="*/ 190 h 277"/>
                                <a:gd name="T60" fmla="*/ 98 w 374"/>
                                <a:gd name="T61" fmla="*/ 180 h 277"/>
                                <a:gd name="T62" fmla="*/ 80 w 374"/>
                                <a:gd name="T63" fmla="*/ 180 h 277"/>
                                <a:gd name="T64" fmla="*/ 80 w 374"/>
                                <a:gd name="T65" fmla="*/ 276 h 277"/>
                                <a:gd name="T66" fmla="*/ 99 w 374"/>
                                <a:gd name="T67" fmla="*/ 276 h 277"/>
                                <a:gd name="T68" fmla="*/ 99 w 374"/>
                                <a:gd name="T69" fmla="*/ 241 h 277"/>
                                <a:gd name="T70" fmla="*/ 102 w 374"/>
                                <a:gd name="T71" fmla="*/ 245 h 277"/>
                                <a:gd name="T72" fmla="*/ 106 w 374"/>
                                <a:gd name="T73" fmla="*/ 247 h 277"/>
                                <a:gd name="T74" fmla="*/ 112 w 374"/>
                                <a:gd name="T75" fmla="*/ 250 h 277"/>
                                <a:gd name="T76" fmla="*/ 115 w 374"/>
                                <a:gd name="T77" fmla="*/ 251 h 277"/>
                                <a:gd name="T78" fmla="*/ 127 w 374"/>
                                <a:gd name="T79" fmla="*/ 251 h 277"/>
                                <a:gd name="T80" fmla="*/ 134 w 374"/>
                                <a:gd name="T81" fmla="*/ 248 h 277"/>
                                <a:gd name="T82" fmla="*/ 140 w 374"/>
                                <a:gd name="T83" fmla="*/ 241 h 277"/>
                                <a:gd name="T84" fmla="*/ 144 w 374"/>
                                <a:gd name="T85" fmla="*/ 236 h 277"/>
                                <a:gd name="T86" fmla="*/ 146 w 374"/>
                                <a:gd name="T87" fmla="*/ 235 h 277"/>
                                <a:gd name="T88" fmla="*/ 149 w 374"/>
                                <a:gd name="T89" fmla="*/ 226 h 277"/>
                                <a:gd name="T90" fmla="*/ 149 w 374"/>
                                <a:gd name="T91" fmla="*/ 203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149" y="203"/>
                                  </a:moveTo>
                                  <a:lnTo>
                                    <a:pt x="146" y="194"/>
                                  </a:lnTo>
                                  <a:lnTo>
                                    <a:pt x="145" y="193"/>
                                  </a:lnTo>
                                  <a:lnTo>
                                    <a:pt x="142" y="190"/>
                                  </a:lnTo>
                                  <a:lnTo>
                                    <a:pt x="134" y="181"/>
                                  </a:lnTo>
                                  <a:lnTo>
                                    <a:pt x="130" y="179"/>
                                  </a:lnTo>
                                  <a:lnTo>
                                    <a:pt x="130" y="222"/>
                                  </a:lnTo>
                                  <a:lnTo>
                                    <a:pt x="128" y="228"/>
                                  </a:lnTo>
                                  <a:lnTo>
                                    <a:pt x="123" y="235"/>
                                  </a:lnTo>
                                  <a:lnTo>
                                    <a:pt x="119" y="236"/>
                                  </a:lnTo>
                                  <a:lnTo>
                                    <a:pt x="110" y="236"/>
                                  </a:lnTo>
                                  <a:lnTo>
                                    <a:pt x="106" y="235"/>
                                  </a:lnTo>
                                  <a:lnTo>
                                    <a:pt x="100" y="227"/>
                                  </a:lnTo>
                                  <a:lnTo>
                                    <a:pt x="99" y="221"/>
                                  </a:lnTo>
                                  <a:lnTo>
                                    <a:pt x="99" y="207"/>
                                  </a:lnTo>
                                  <a:lnTo>
                                    <a:pt x="100" y="201"/>
                                  </a:lnTo>
                                  <a:lnTo>
                                    <a:pt x="106" y="194"/>
                                  </a:lnTo>
                                  <a:lnTo>
                                    <a:pt x="110" y="193"/>
                                  </a:lnTo>
                                  <a:lnTo>
                                    <a:pt x="119" y="193"/>
                                  </a:lnTo>
                                  <a:lnTo>
                                    <a:pt x="122" y="194"/>
                                  </a:lnTo>
                                  <a:lnTo>
                                    <a:pt x="128" y="202"/>
                                  </a:lnTo>
                                  <a:lnTo>
                                    <a:pt x="130" y="207"/>
                                  </a:lnTo>
                                  <a:lnTo>
                                    <a:pt x="130" y="222"/>
                                  </a:lnTo>
                                  <a:lnTo>
                                    <a:pt x="130" y="179"/>
                                  </a:lnTo>
                                  <a:lnTo>
                                    <a:pt x="128" y="178"/>
                                  </a:lnTo>
                                  <a:lnTo>
                                    <a:pt x="115" y="178"/>
                                  </a:lnTo>
                                  <a:lnTo>
                                    <a:pt x="111" y="179"/>
                                  </a:lnTo>
                                  <a:lnTo>
                                    <a:pt x="103" y="184"/>
                                  </a:lnTo>
                                  <a:lnTo>
                                    <a:pt x="100" y="186"/>
                                  </a:lnTo>
                                  <a:lnTo>
                                    <a:pt x="98" y="190"/>
                                  </a:lnTo>
                                  <a:lnTo>
                                    <a:pt x="98" y="180"/>
                                  </a:lnTo>
                                  <a:lnTo>
                                    <a:pt x="80" y="180"/>
                                  </a:lnTo>
                                  <a:lnTo>
                                    <a:pt x="80" y="276"/>
                                  </a:lnTo>
                                  <a:lnTo>
                                    <a:pt x="99" y="276"/>
                                  </a:lnTo>
                                  <a:lnTo>
                                    <a:pt x="99" y="241"/>
                                  </a:lnTo>
                                  <a:lnTo>
                                    <a:pt x="102" y="245"/>
                                  </a:lnTo>
                                  <a:lnTo>
                                    <a:pt x="106" y="247"/>
                                  </a:lnTo>
                                  <a:lnTo>
                                    <a:pt x="112" y="250"/>
                                  </a:lnTo>
                                  <a:lnTo>
                                    <a:pt x="115" y="251"/>
                                  </a:lnTo>
                                  <a:lnTo>
                                    <a:pt x="127" y="251"/>
                                  </a:lnTo>
                                  <a:lnTo>
                                    <a:pt x="134" y="248"/>
                                  </a:lnTo>
                                  <a:lnTo>
                                    <a:pt x="140" y="241"/>
                                  </a:lnTo>
                                  <a:lnTo>
                                    <a:pt x="144" y="236"/>
                                  </a:lnTo>
                                  <a:lnTo>
                                    <a:pt x="146" y="235"/>
                                  </a:lnTo>
                                  <a:lnTo>
                                    <a:pt x="149" y="226"/>
                                  </a:lnTo>
                                  <a:lnTo>
                                    <a:pt x="149" y="2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93422" name="Freeform 192"/>
                          <wps:cNvSpPr>
                            <a:spLocks/>
                          </wps:cNvSpPr>
                          <wps:spPr bwMode="auto">
                            <a:xfrm>
                              <a:off x="6300" y="4442"/>
                              <a:ext cx="374" cy="277"/>
                            </a:xfrm>
                            <a:custGeom>
                              <a:avLst/>
                              <a:gdLst>
                                <a:gd name="T0" fmla="*/ 172 w 374"/>
                                <a:gd name="T1" fmla="*/ 96 h 277"/>
                                <a:gd name="T2" fmla="*/ 163 w 374"/>
                                <a:gd name="T3" fmla="*/ 74 h 277"/>
                                <a:gd name="T4" fmla="*/ 157 w 374"/>
                                <a:gd name="T5" fmla="*/ 58 h 277"/>
                                <a:gd name="T6" fmla="*/ 143 w 374"/>
                                <a:gd name="T7" fmla="*/ 22 h 277"/>
                                <a:gd name="T8" fmla="*/ 136 w 374"/>
                                <a:gd name="T9" fmla="*/ 6 h 277"/>
                                <a:gd name="T10" fmla="*/ 136 w 374"/>
                                <a:gd name="T11" fmla="*/ 58 h 277"/>
                                <a:gd name="T12" fmla="*/ 110 w 374"/>
                                <a:gd name="T13" fmla="*/ 58 h 277"/>
                                <a:gd name="T14" fmla="*/ 123 w 374"/>
                                <a:gd name="T15" fmla="*/ 22 h 277"/>
                                <a:gd name="T16" fmla="*/ 136 w 374"/>
                                <a:gd name="T17" fmla="*/ 58 h 277"/>
                                <a:gd name="T18" fmla="*/ 136 w 374"/>
                                <a:gd name="T19" fmla="*/ 6 h 277"/>
                                <a:gd name="T20" fmla="*/ 134 w 374"/>
                                <a:gd name="T21" fmla="*/ 0 h 277"/>
                                <a:gd name="T22" fmla="*/ 113 w 374"/>
                                <a:gd name="T23" fmla="*/ 0 h 277"/>
                                <a:gd name="T24" fmla="*/ 75 w 374"/>
                                <a:gd name="T25" fmla="*/ 96 h 277"/>
                                <a:gd name="T26" fmla="*/ 96 w 374"/>
                                <a:gd name="T27" fmla="*/ 96 h 277"/>
                                <a:gd name="T28" fmla="*/ 104 w 374"/>
                                <a:gd name="T29" fmla="*/ 74 h 277"/>
                                <a:gd name="T30" fmla="*/ 143 w 374"/>
                                <a:gd name="T31" fmla="*/ 74 h 277"/>
                                <a:gd name="T32" fmla="*/ 151 w 374"/>
                                <a:gd name="T33" fmla="*/ 96 h 277"/>
                                <a:gd name="T34" fmla="*/ 172 w 374"/>
                                <a:gd name="T35" fmla="*/ 9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74" h="277">
                                  <a:moveTo>
                                    <a:pt x="172" y="96"/>
                                  </a:moveTo>
                                  <a:lnTo>
                                    <a:pt x="163" y="74"/>
                                  </a:lnTo>
                                  <a:lnTo>
                                    <a:pt x="157" y="58"/>
                                  </a:lnTo>
                                  <a:lnTo>
                                    <a:pt x="143" y="22"/>
                                  </a:lnTo>
                                  <a:lnTo>
                                    <a:pt x="136" y="6"/>
                                  </a:lnTo>
                                  <a:lnTo>
                                    <a:pt x="136" y="58"/>
                                  </a:lnTo>
                                  <a:lnTo>
                                    <a:pt x="110" y="58"/>
                                  </a:lnTo>
                                  <a:lnTo>
                                    <a:pt x="123" y="22"/>
                                  </a:lnTo>
                                  <a:lnTo>
                                    <a:pt x="136" y="58"/>
                                  </a:lnTo>
                                  <a:lnTo>
                                    <a:pt x="136" y="6"/>
                                  </a:lnTo>
                                  <a:lnTo>
                                    <a:pt x="134" y="0"/>
                                  </a:lnTo>
                                  <a:lnTo>
                                    <a:pt x="113" y="0"/>
                                  </a:lnTo>
                                  <a:lnTo>
                                    <a:pt x="75" y="96"/>
                                  </a:lnTo>
                                  <a:lnTo>
                                    <a:pt x="96" y="96"/>
                                  </a:lnTo>
                                  <a:lnTo>
                                    <a:pt x="104" y="74"/>
                                  </a:lnTo>
                                  <a:lnTo>
                                    <a:pt x="143" y="74"/>
                                  </a:lnTo>
                                  <a:lnTo>
                                    <a:pt x="151" y="96"/>
                                  </a:lnTo>
                                  <a:lnTo>
                                    <a:pt x="172"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781205" name="Freeform 193"/>
                          <wps:cNvSpPr>
                            <a:spLocks/>
                          </wps:cNvSpPr>
                          <wps:spPr bwMode="auto">
                            <a:xfrm>
                              <a:off x="6300" y="4442"/>
                              <a:ext cx="374" cy="277"/>
                            </a:xfrm>
                            <a:custGeom>
                              <a:avLst/>
                              <a:gdLst>
                                <a:gd name="T0" fmla="*/ 201 w 374"/>
                                <a:gd name="T1" fmla="*/ 26 h 277"/>
                                <a:gd name="T2" fmla="*/ 183 w 374"/>
                                <a:gd name="T3" fmla="*/ 26 h 277"/>
                                <a:gd name="T4" fmla="*/ 183 w 374"/>
                                <a:gd name="T5" fmla="*/ 96 h 277"/>
                                <a:gd name="T6" fmla="*/ 201 w 374"/>
                                <a:gd name="T7" fmla="*/ 96 h 277"/>
                                <a:gd name="T8" fmla="*/ 201 w 374"/>
                                <a:gd name="T9" fmla="*/ 26 h 277"/>
                              </a:gdLst>
                              <a:ahLst/>
                              <a:cxnLst>
                                <a:cxn ang="0">
                                  <a:pos x="T0" y="T1"/>
                                </a:cxn>
                                <a:cxn ang="0">
                                  <a:pos x="T2" y="T3"/>
                                </a:cxn>
                                <a:cxn ang="0">
                                  <a:pos x="T4" y="T5"/>
                                </a:cxn>
                                <a:cxn ang="0">
                                  <a:pos x="T6" y="T7"/>
                                </a:cxn>
                                <a:cxn ang="0">
                                  <a:pos x="T8" y="T9"/>
                                </a:cxn>
                              </a:cxnLst>
                              <a:rect l="0" t="0" r="r" b="b"/>
                              <a:pathLst>
                                <a:path w="374" h="277">
                                  <a:moveTo>
                                    <a:pt x="201" y="26"/>
                                  </a:moveTo>
                                  <a:lnTo>
                                    <a:pt x="183" y="26"/>
                                  </a:lnTo>
                                  <a:lnTo>
                                    <a:pt x="183" y="96"/>
                                  </a:lnTo>
                                  <a:lnTo>
                                    <a:pt x="201" y="96"/>
                                  </a:lnTo>
                                  <a:lnTo>
                                    <a:pt x="20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71978" name="Freeform 194"/>
                          <wps:cNvSpPr>
                            <a:spLocks/>
                          </wps:cNvSpPr>
                          <wps:spPr bwMode="auto">
                            <a:xfrm>
                              <a:off x="6300" y="4442"/>
                              <a:ext cx="374" cy="277"/>
                            </a:xfrm>
                            <a:custGeom>
                              <a:avLst/>
                              <a:gdLst>
                                <a:gd name="T0" fmla="*/ 201 w 374"/>
                                <a:gd name="T1" fmla="*/ 0 h 277"/>
                                <a:gd name="T2" fmla="*/ 183 w 374"/>
                                <a:gd name="T3" fmla="*/ 0 h 277"/>
                                <a:gd name="T4" fmla="*/ 183 w 374"/>
                                <a:gd name="T5" fmla="*/ 17 h 277"/>
                                <a:gd name="T6" fmla="*/ 201 w 374"/>
                                <a:gd name="T7" fmla="*/ 17 h 277"/>
                                <a:gd name="T8" fmla="*/ 201 w 374"/>
                                <a:gd name="T9" fmla="*/ 0 h 277"/>
                              </a:gdLst>
                              <a:ahLst/>
                              <a:cxnLst>
                                <a:cxn ang="0">
                                  <a:pos x="T0" y="T1"/>
                                </a:cxn>
                                <a:cxn ang="0">
                                  <a:pos x="T2" y="T3"/>
                                </a:cxn>
                                <a:cxn ang="0">
                                  <a:pos x="T4" y="T5"/>
                                </a:cxn>
                                <a:cxn ang="0">
                                  <a:pos x="T6" y="T7"/>
                                </a:cxn>
                                <a:cxn ang="0">
                                  <a:pos x="T8" y="T9"/>
                                </a:cxn>
                              </a:cxnLst>
                              <a:rect l="0" t="0" r="r" b="b"/>
                              <a:pathLst>
                                <a:path w="374" h="277">
                                  <a:moveTo>
                                    <a:pt x="201" y="0"/>
                                  </a:moveTo>
                                  <a:lnTo>
                                    <a:pt x="183" y="0"/>
                                  </a:lnTo>
                                  <a:lnTo>
                                    <a:pt x="183" y="17"/>
                                  </a:lnTo>
                                  <a:lnTo>
                                    <a:pt x="201" y="17"/>
                                  </a:lnTo>
                                  <a:lnTo>
                                    <a:pt x="2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957604" name="Freeform 195"/>
                          <wps:cNvSpPr>
                            <a:spLocks/>
                          </wps:cNvSpPr>
                          <wps:spPr bwMode="auto">
                            <a:xfrm>
                              <a:off x="6300" y="4442"/>
                              <a:ext cx="374" cy="277"/>
                            </a:xfrm>
                            <a:custGeom>
                              <a:avLst/>
                              <a:gdLst>
                                <a:gd name="T0" fmla="*/ 222 w 374"/>
                                <a:gd name="T1" fmla="*/ 246 h 277"/>
                                <a:gd name="T2" fmla="*/ 221 w 374"/>
                                <a:gd name="T3" fmla="*/ 242 h 277"/>
                                <a:gd name="T4" fmla="*/ 220 w 374"/>
                                <a:gd name="T5" fmla="*/ 237 h 277"/>
                                <a:gd name="T6" fmla="*/ 220 w 374"/>
                                <a:gd name="T7" fmla="*/ 216 h 277"/>
                                <a:gd name="T8" fmla="*/ 219 w 374"/>
                                <a:gd name="T9" fmla="*/ 192 h 277"/>
                                <a:gd name="T10" fmla="*/ 216 w 374"/>
                                <a:gd name="T11" fmla="*/ 185 h 277"/>
                                <a:gd name="T12" fmla="*/ 205 w 374"/>
                                <a:gd name="T13" fmla="*/ 179 h 277"/>
                                <a:gd name="T14" fmla="*/ 181 w 374"/>
                                <a:gd name="T15" fmla="*/ 178 h 277"/>
                                <a:gd name="T16" fmla="*/ 165 w 374"/>
                                <a:gd name="T17" fmla="*/ 186 h 277"/>
                                <a:gd name="T18" fmla="*/ 160 w 374"/>
                                <a:gd name="T19" fmla="*/ 198 h 277"/>
                                <a:gd name="T20" fmla="*/ 178 w 374"/>
                                <a:gd name="T21" fmla="*/ 198 h 277"/>
                                <a:gd name="T22" fmla="*/ 183 w 374"/>
                                <a:gd name="T23" fmla="*/ 193 h 277"/>
                                <a:gd name="T24" fmla="*/ 194 w 374"/>
                                <a:gd name="T25" fmla="*/ 192 h 277"/>
                                <a:gd name="T26" fmla="*/ 201 w 374"/>
                                <a:gd name="T27" fmla="*/ 196 h 277"/>
                                <a:gd name="T28" fmla="*/ 202 w 374"/>
                                <a:gd name="T29" fmla="*/ 204 h 277"/>
                                <a:gd name="T30" fmla="*/ 202 w 374"/>
                                <a:gd name="T31" fmla="*/ 226 h 277"/>
                                <a:gd name="T32" fmla="*/ 201 w 374"/>
                                <a:gd name="T33" fmla="*/ 229 h 277"/>
                                <a:gd name="T34" fmla="*/ 199 w 374"/>
                                <a:gd name="T35" fmla="*/ 233 h 277"/>
                                <a:gd name="T36" fmla="*/ 190 w 374"/>
                                <a:gd name="T37" fmla="*/ 238 h 277"/>
                                <a:gd name="T38" fmla="*/ 182 w 374"/>
                                <a:gd name="T39" fmla="*/ 237 h 277"/>
                                <a:gd name="T40" fmla="*/ 178 w 374"/>
                                <a:gd name="T41" fmla="*/ 233 h 277"/>
                                <a:gd name="T42" fmla="*/ 177 w 374"/>
                                <a:gd name="T43" fmla="*/ 226 h 277"/>
                                <a:gd name="T44" fmla="*/ 180 w 374"/>
                                <a:gd name="T45" fmla="*/ 222 h 277"/>
                                <a:gd name="T46" fmla="*/ 185 w 374"/>
                                <a:gd name="T47" fmla="*/ 220 h 277"/>
                                <a:gd name="T48" fmla="*/ 199 w 374"/>
                                <a:gd name="T49" fmla="*/ 217 h 277"/>
                                <a:gd name="T50" fmla="*/ 202 w 374"/>
                                <a:gd name="T51" fmla="*/ 204 h 277"/>
                                <a:gd name="T52" fmla="*/ 192 w 374"/>
                                <a:gd name="T53" fmla="*/ 207 h 277"/>
                                <a:gd name="T54" fmla="*/ 173 w 374"/>
                                <a:gd name="T55" fmla="*/ 211 h 277"/>
                                <a:gd name="T56" fmla="*/ 163 w 374"/>
                                <a:gd name="T57" fmla="*/ 217 h 277"/>
                                <a:gd name="T58" fmla="*/ 159 w 374"/>
                                <a:gd name="T59" fmla="*/ 226 h 277"/>
                                <a:gd name="T60" fmla="*/ 160 w 374"/>
                                <a:gd name="T61" fmla="*/ 241 h 277"/>
                                <a:gd name="T62" fmla="*/ 174 w 374"/>
                                <a:gd name="T63" fmla="*/ 251 h 277"/>
                                <a:gd name="T64" fmla="*/ 190 w 374"/>
                                <a:gd name="T65" fmla="*/ 250 h 277"/>
                                <a:gd name="T66" fmla="*/ 200 w 374"/>
                                <a:gd name="T67" fmla="*/ 245 h 277"/>
                                <a:gd name="T68" fmla="*/ 205 w 374"/>
                                <a:gd name="T69" fmla="*/ 246 h 277"/>
                                <a:gd name="T70" fmla="*/ 206 w 374"/>
                                <a:gd name="T71" fmla="*/ 249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74" h="277">
                                  <a:moveTo>
                                    <a:pt x="224" y="249"/>
                                  </a:moveTo>
                                  <a:lnTo>
                                    <a:pt x="222" y="246"/>
                                  </a:lnTo>
                                  <a:lnTo>
                                    <a:pt x="221" y="243"/>
                                  </a:lnTo>
                                  <a:lnTo>
                                    <a:pt x="221" y="242"/>
                                  </a:lnTo>
                                  <a:lnTo>
                                    <a:pt x="220" y="238"/>
                                  </a:lnTo>
                                  <a:lnTo>
                                    <a:pt x="220" y="237"/>
                                  </a:lnTo>
                                  <a:lnTo>
                                    <a:pt x="220" y="235"/>
                                  </a:lnTo>
                                  <a:lnTo>
                                    <a:pt x="220" y="216"/>
                                  </a:lnTo>
                                  <a:lnTo>
                                    <a:pt x="220" y="195"/>
                                  </a:lnTo>
                                  <a:lnTo>
                                    <a:pt x="219" y="192"/>
                                  </a:lnTo>
                                  <a:lnTo>
                                    <a:pt x="219" y="191"/>
                                  </a:lnTo>
                                  <a:lnTo>
                                    <a:pt x="216" y="185"/>
                                  </a:lnTo>
                                  <a:lnTo>
                                    <a:pt x="213" y="183"/>
                                  </a:lnTo>
                                  <a:lnTo>
                                    <a:pt x="205" y="179"/>
                                  </a:lnTo>
                                  <a:lnTo>
                                    <a:pt x="199" y="178"/>
                                  </a:lnTo>
                                  <a:lnTo>
                                    <a:pt x="181" y="178"/>
                                  </a:lnTo>
                                  <a:lnTo>
                                    <a:pt x="175" y="180"/>
                                  </a:lnTo>
                                  <a:lnTo>
                                    <a:pt x="165" y="186"/>
                                  </a:lnTo>
                                  <a:lnTo>
                                    <a:pt x="162" y="191"/>
                                  </a:lnTo>
                                  <a:lnTo>
                                    <a:pt x="160" y="198"/>
                                  </a:lnTo>
                                  <a:lnTo>
                                    <a:pt x="177" y="201"/>
                                  </a:lnTo>
                                  <a:lnTo>
                                    <a:pt x="178" y="198"/>
                                  </a:lnTo>
                                  <a:lnTo>
                                    <a:pt x="180" y="195"/>
                                  </a:lnTo>
                                  <a:lnTo>
                                    <a:pt x="183" y="193"/>
                                  </a:lnTo>
                                  <a:lnTo>
                                    <a:pt x="186" y="192"/>
                                  </a:lnTo>
                                  <a:lnTo>
                                    <a:pt x="194" y="192"/>
                                  </a:lnTo>
                                  <a:lnTo>
                                    <a:pt x="197" y="193"/>
                                  </a:lnTo>
                                  <a:lnTo>
                                    <a:pt x="201" y="196"/>
                                  </a:lnTo>
                                  <a:lnTo>
                                    <a:pt x="202" y="199"/>
                                  </a:lnTo>
                                  <a:lnTo>
                                    <a:pt x="202" y="204"/>
                                  </a:lnTo>
                                  <a:lnTo>
                                    <a:pt x="202" y="216"/>
                                  </a:lnTo>
                                  <a:lnTo>
                                    <a:pt x="202" y="226"/>
                                  </a:lnTo>
                                  <a:lnTo>
                                    <a:pt x="202" y="227"/>
                                  </a:lnTo>
                                  <a:lnTo>
                                    <a:pt x="201" y="229"/>
                                  </a:lnTo>
                                  <a:lnTo>
                                    <a:pt x="200" y="231"/>
                                  </a:lnTo>
                                  <a:lnTo>
                                    <a:pt x="199" y="233"/>
                                  </a:lnTo>
                                  <a:lnTo>
                                    <a:pt x="194" y="237"/>
                                  </a:lnTo>
                                  <a:lnTo>
                                    <a:pt x="190" y="238"/>
                                  </a:lnTo>
                                  <a:lnTo>
                                    <a:pt x="184" y="238"/>
                                  </a:lnTo>
                                  <a:lnTo>
                                    <a:pt x="182" y="237"/>
                                  </a:lnTo>
                                  <a:lnTo>
                                    <a:pt x="180" y="235"/>
                                  </a:lnTo>
                                  <a:lnTo>
                                    <a:pt x="178" y="233"/>
                                  </a:lnTo>
                                  <a:lnTo>
                                    <a:pt x="177" y="231"/>
                                  </a:lnTo>
                                  <a:lnTo>
                                    <a:pt x="177" y="226"/>
                                  </a:lnTo>
                                  <a:lnTo>
                                    <a:pt x="178" y="224"/>
                                  </a:lnTo>
                                  <a:lnTo>
                                    <a:pt x="180" y="222"/>
                                  </a:lnTo>
                                  <a:lnTo>
                                    <a:pt x="182" y="221"/>
                                  </a:lnTo>
                                  <a:lnTo>
                                    <a:pt x="185" y="220"/>
                                  </a:lnTo>
                                  <a:lnTo>
                                    <a:pt x="196" y="218"/>
                                  </a:lnTo>
                                  <a:lnTo>
                                    <a:pt x="199" y="217"/>
                                  </a:lnTo>
                                  <a:lnTo>
                                    <a:pt x="202" y="216"/>
                                  </a:lnTo>
                                  <a:lnTo>
                                    <a:pt x="202" y="204"/>
                                  </a:lnTo>
                                  <a:lnTo>
                                    <a:pt x="198" y="205"/>
                                  </a:lnTo>
                                  <a:lnTo>
                                    <a:pt x="192" y="207"/>
                                  </a:lnTo>
                                  <a:lnTo>
                                    <a:pt x="177" y="210"/>
                                  </a:lnTo>
                                  <a:lnTo>
                                    <a:pt x="173" y="211"/>
                                  </a:lnTo>
                                  <a:lnTo>
                                    <a:pt x="166" y="214"/>
                                  </a:lnTo>
                                  <a:lnTo>
                                    <a:pt x="163" y="217"/>
                                  </a:lnTo>
                                  <a:lnTo>
                                    <a:pt x="159" y="223"/>
                                  </a:lnTo>
                                  <a:lnTo>
                                    <a:pt x="159" y="226"/>
                                  </a:lnTo>
                                  <a:lnTo>
                                    <a:pt x="158" y="236"/>
                                  </a:lnTo>
                                  <a:lnTo>
                                    <a:pt x="160" y="241"/>
                                  </a:lnTo>
                                  <a:lnTo>
                                    <a:pt x="169" y="249"/>
                                  </a:lnTo>
                                  <a:lnTo>
                                    <a:pt x="174" y="251"/>
                                  </a:lnTo>
                                  <a:lnTo>
                                    <a:pt x="186" y="251"/>
                                  </a:lnTo>
                                  <a:lnTo>
                                    <a:pt x="190" y="250"/>
                                  </a:lnTo>
                                  <a:lnTo>
                                    <a:pt x="197" y="247"/>
                                  </a:lnTo>
                                  <a:lnTo>
                                    <a:pt x="200" y="245"/>
                                  </a:lnTo>
                                  <a:lnTo>
                                    <a:pt x="203" y="242"/>
                                  </a:lnTo>
                                  <a:lnTo>
                                    <a:pt x="205" y="246"/>
                                  </a:lnTo>
                                  <a:lnTo>
                                    <a:pt x="205" y="248"/>
                                  </a:lnTo>
                                  <a:lnTo>
                                    <a:pt x="206" y="249"/>
                                  </a:lnTo>
                                  <a:lnTo>
                                    <a:pt x="224"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027681" name="Freeform 196"/>
                          <wps:cNvSpPr>
                            <a:spLocks/>
                          </wps:cNvSpPr>
                          <wps:spPr bwMode="auto">
                            <a:xfrm>
                              <a:off x="6300" y="4442"/>
                              <a:ext cx="374" cy="277"/>
                            </a:xfrm>
                            <a:custGeom>
                              <a:avLst/>
                              <a:gdLst>
                                <a:gd name="T0" fmla="*/ 265 w 374"/>
                                <a:gd name="T1" fmla="*/ 28 h 277"/>
                                <a:gd name="T2" fmla="*/ 261 w 374"/>
                                <a:gd name="T3" fmla="*/ 26 h 277"/>
                                <a:gd name="T4" fmla="*/ 257 w 374"/>
                                <a:gd name="T5" fmla="*/ 24 h 277"/>
                                <a:gd name="T6" fmla="*/ 250 w 374"/>
                                <a:gd name="T7" fmla="*/ 24 h 277"/>
                                <a:gd name="T8" fmla="*/ 247 w 374"/>
                                <a:gd name="T9" fmla="*/ 25 h 277"/>
                                <a:gd name="T10" fmla="*/ 242 w 374"/>
                                <a:gd name="T11" fmla="*/ 28 h 277"/>
                                <a:gd name="T12" fmla="*/ 240 w 374"/>
                                <a:gd name="T13" fmla="*/ 31 h 277"/>
                                <a:gd name="T14" fmla="*/ 237 w 374"/>
                                <a:gd name="T15" fmla="*/ 36 h 277"/>
                                <a:gd name="T16" fmla="*/ 237 w 374"/>
                                <a:gd name="T17" fmla="*/ 26 h 277"/>
                                <a:gd name="T18" fmla="*/ 220 w 374"/>
                                <a:gd name="T19" fmla="*/ 26 h 277"/>
                                <a:gd name="T20" fmla="*/ 220 w 374"/>
                                <a:gd name="T21" fmla="*/ 96 h 277"/>
                                <a:gd name="T22" fmla="*/ 238 w 374"/>
                                <a:gd name="T23" fmla="*/ 96 h 277"/>
                                <a:gd name="T24" fmla="*/ 238 w 374"/>
                                <a:gd name="T25" fmla="*/ 62 h 277"/>
                                <a:gd name="T26" fmla="*/ 239 w 374"/>
                                <a:gd name="T27" fmla="*/ 55 h 277"/>
                                <a:gd name="T28" fmla="*/ 241 w 374"/>
                                <a:gd name="T29" fmla="*/ 47 h 277"/>
                                <a:gd name="T30" fmla="*/ 242 w 374"/>
                                <a:gd name="T31" fmla="*/ 45 h 277"/>
                                <a:gd name="T32" fmla="*/ 246 w 374"/>
                                <a:gd name="T33" fmla="*/ 42 h 277"/>
                                <a:gd name="T34" fmla="*/ 248 w 374"/>
                                <a:gd name="T35" fmla="*/ 41 h 277"/>
                                <a:gd name="T36" fmla="*/ 253 w 374"/>
                                <a:gd name="T37" fmla="*/ 41 h 277"/>
                                <a:gd name="T38" fmla="*/ 256 w 374"/>
                                <a:gd name="T39" fmla="*/ 42 h 277"/>
                                <a:gd name="T40" fmla="*/ 259 w 374"/>
                                <a:gd name="T41" fmla="*/ 44 h 277"/>
                                <a:gd name="T42" fmla="*/ 260 w 374"/>
                                <a:gd name="T43" fmla="*/ 41 h 277"/>
                                <a:gd name="T44" fmla="*/ 262 w 374"/>
                                <a:gd name="T45" fmla="*/ 36 h 277"/>
                                <a:gd name="T46" fmla="*/ 265 w 374"/>
                                <a:gd name="T47" fmla="*/ 28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74" h="277">
                                  <a:moveTo>
                                    <a:pt x="265" y="28"/>
                                  </a:moveTo>
                                  <a:lnTo>
                                    <a:pt x="261" y="26"/>
                                  </a:lnTo>
                                  <a:lnTo>
                                    <a:pt x="257" y="24"/>
                                  </a:lnTo>
                                  <a:lnTo>
                                    <a:pt x="250" y="24"/>
                                  </a:lnTo>
                                  <a:lnTo>
                                    <a:pt x="247" y="25"/>
                                  </a:lnTo>
                                  <a:lnTo>
                                    <a:pt x="242" y="28"/>
                                  </a:lnTo>
                                  <a:lnTo>
                                    <a:pt x="240" y="31"/>
                                  </a:lnTo>
                                  <a:lnTo>
                                    <a:pt x="237" y="36"/>
                                  </a:lnTo>
                                  <a:lnTo>
                                    <a:pt x="237" y="26"/>
                                  </a:lnTo>
                                  <a:lnTo>
                                    <a:pt x="220" y="26"/>
                                  </a:lnTo>
                                  <a:lnTo>
                                    <a:pt x="220" y="96"/>
                                  </a:lnTo>
                                  <a:lnTo>
                                    <a:pt x="238" y="96"/>
                                  </a:lnTo>
                                  <a:lnTo>
                                    <a:pt x="238" y="62"/>
                                  </a:lnTo>
                                  <a:lnTo>
                                    <a:pt x="239" y="55"/>
                                  </a:lnTo>
                                  <a:lnTo>
                                    <a:pt x="241" y="47"/>
                                  </a:lnTo>
                                  <a:lnTo>
                                    <a:pt x="242" y="45"/>
                                  </a:lnTo>
                                  <a:lnTo>
                                    <a:pt x="246" y="42"/>
                                  </a:lnTo>
                                  <a:lnTo>
                                    <a:pt x="248" y="41"/>
                                  </a:lnTo>
                                  <a:lnTo>
                                    <a:pt x="253" y="41"/>
                                  </a:lnTo>
                                  <a:lnTo>
                                    <a:pt x="256" y="42"/>
                                  </a:lnTo>
                                  <a:lnTo>
                                    <a:pt x="259" y="44"/>
                                  </a:lnTo>
                                  <a:lnTo>
                                    <a:pt x="260" y="41"/>
                                  </a:lnTo>
                                  <a:lnTo>
                                    <a:pt x="262" y="36"/>
                                  </a:lnTo>
                                  <a:lnTo>
                                    <a:pt x="26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73767" name="Freeform 197"/>
                          <wps:cNvSpPr>
                            <a:spLocks/>
                          </wps:cNvSpPr>
                          <wps:spPr bwMode="auto">
                            <a:xfrm>
                              <a:off x="6300" y="4442"/>
                              <a:ext cx="374" cy="277"/>
                            </a:xfrm>
                            <a:custGeom>
                              <a:avLst/>
                              <a:gdLst>
                                <a:gd name="T0" fmla="*/ 300 w 374"/>
                                <a:gd name="T1" fmla="*/ 226 h 277"/>
                                <a:gd name="T2" fmla="*/ 282 w 374"/>
                                <a:gd name="T3" fmla="*/ 223 h 277"/>
                                <a:gd name="T4" fmla="*/ 281 w 374"/>
                                <a:gd name="T5" fmla="*/ 228 h 277"/>
                                <a:gd name="T6" fmla="*/ 280 w 374"/>
                                <a:gd name="T7" fmla="*/ 231 h 277"/>
                                <a:gd name="T8" fmla="*/ 275 w 374"/>
                                <a:gd name="T9" fmla="*/ 235 h 277"/>
                                <a:gd name="T10" fmla="*/ 272 w 374"/>
                                <a:gd name="T11" fmla="*/ 236 h 277"/>
                                <a:gd name="T12" fmla="*/ 264 w 374"/>
                                <a:gd name="T13" fmla="*/ 236 h 277"/>
                                <a:gd name="T14" fmla="*/ 260 w 374"/>
                                <a:gd name="T15" fmla="*/ 234 h 277"/>
                                <a:gd name="T16" fmla="*/ 255 w 374"/>
                                <a:gd name="T17" fmla="*/ 227 h 277"/>
                                <a:gd name="T18" fmla="*/ 253 w 374"/>
                                <a:gd name="T19" fmla="*/ 222 h 277"/>
                                <a:gd name="T20" fmla="*/ 253 w 374"/>
                                <a:gd name="T21" fmla="*/ 206 h 277"/>
                                <a:gd name="T22" fmla="*/ 255 w 374"/>
                                <a:gd name="T23" fmla="*/ 201 h 277"/>
                                <a:gd name="T24" fmla="*/ 260 w 374"/>
                                <a:gd name="T25" fmla="*/ 194 h 277"/>
                                <a:gd name="T26" fmla="*/ 264 w 374"/>
                                <a:gd name="T27" fmla="*/ 193 h 277"/>
                                <a:gd name="T28" fmla="*/ 272 w 374"/>
                                <a:gd name="T29" fmla="*/ 193 h 277"/>
                                <a:gd name="T30" fmla="*/ 275 w 374"/>
                                <a:gd name="T31" fmla="*/ 194 h 277"/>
                                <a:gd name="T32" fmla="*/ 279 w 374"/>
                                <a:gd name="T33" fmla="*/ 197 h 277"/>
                                <a:gd name="T34" fmla="*/ 280 w 374"/>
                                <a:gd name="T35" fmla="*/ 200 h 277"/>
                                <a:gd name="T36" fmla="*/ 281 w 374"/>
                                <a:gd name="T37" fmla="*/ 204 h 277"/>
                                <a:gd name="T38" fmla="*/ 299 w 374"/>
                                <a:gd name="T39" fmla="*/ 200 h 277"/>
                                <a:gd name="T40" fmla="*/ 297 w 374"/>
                                <a:gd name="T41" fmla="*/ 193 h 277"/>
                                <a:gd name="T42" fmla="*/ 297 w 374"/>
                                <a:gd name="T43" fmla="*/ 193 h 277"/>
                                <a:gd name="T44" fmla="*/ 294 w 374"/>
                                <a:gd name="T45" fmla="*/ 187 h 277"/>
                                <a:gd name="T46" fmla="*/ 283 w 374"/>
                                <a:gd name="T47" fmla="*/ 180 h 277"/>
                                <a:gd name="T48" fmla="*/ 277 w 374"/>
                                <a:gd name="T49" fmla="*/ 178 h 277"/>
                                <a:gd name="T50" fmla="*/ 258 w 374"/>
                                <a:gd name="T51" fmla="*/ 178 h 277"/>
                                <a:gd name="T52" fmla="*/ 250 w 374"/>
                                <a:gd name="T53" fmla="*/ 181 h 277"/>
                                <a:gd name="T54" fmla="*/ 237 w 374"/>
                                <a:gd name="T55" fmla="*/ 194 h 277"/>
                                <a:gd name="T56" fmla="*/ 234 w 374"/>
                                <a:gd name="T57" fmla="*/ 203 h 277"/>
                                <a:gd name="T58" fmla="*/ 234 w 374"/>
                                <a:gd name="T59" fmla="*/ 226 h 277"/>
                                <a:gd name="T60" fmla="*/ 237 w 374"/>
                                <a:gd name="T61" fmla="*/ 235 h 277"/>
                                <a:gd name="T62" fmla="*/ 250 w 374"/>
                                <a:gd name="T63" fmla="*/ 248 h 277"/>
                                <a:gd name="T64" fmla="*/ 258 w 374"/>
                                <a:gd name="T65" fmla="*/ 251 h 277"/>
                                <a:gd name="T66" fmla="*/ 277 w 374"/>
                                <a:gd name="T67" fmla="*/ 251 h 277"/>
                                <a:gd name="T68" fmla="*/ 284 w 374"/>
                                <a:gd name="T69" fmla="*/ 249 h 277"/>
                                <a:gd name="T70" fmla="*/ 289 w 374"/>
                                <a:gd name="T71" fmla="*/ 245 h 277"/>
                                <a:gd name="T72" fmla="*/ 295 w 374"/>
                                <a:gd name="T73" fmla="*/ 240 h 277"/>
                                <a:gd name="T74" fmla="*/ 297 w 374"/>
                                <a:gd name="T75" fmla="*/ 236 h 277"/>
                                <a:gd name="T76" fmla="*/ 298 w 374"/>
                                <a:gd name="T77" fmla="*/ 234 h 277"/>
                                <a:gd name="T78" fmla="*/ 300 w 374"/>
                                <a:gd name="T79" fmla="*/ 22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74" h="277">
                                  <a:moveTo>
                                    <a:pt x="300" y="226"/>
                                  </a:moveTo>
                                  <a:lnTo>
                                    <a:pt x="282" y="223"/>
                                  </a:lnTo>
                                  <a:lnTo>
                                    <a:pt x="281" y="228"/>
                                  </a:lnTo>
                                  <a:lnTo>
                                    <a:pt x="280" y="231"/>
                                  </a:lnTo>
                                  <a:lnTo>
                                    <a:pt x="275" y="235"/>
                                  </a:lnTo>
                                  <a:lnTo>
                                    <a:pt x="272" y="236"/>
                                  </a:lnTo>
                                  <a:lnTo>
                                    <a:pt x="264" y="236"/>
                                  </a:lnTo>
                                  <a:lnTo>
                                    <a:pt x="260" y="234"/>
                                  </a:lnTo>
                                  <a:lnTo>
                                    <a:pt x="255" y="227"/>
                                  </a:lnTo>
                                  <a:lnTo>
                                    <a:pt x="253" y="222"/>
                                  </a:lnTo>
                                  <a:lnTo>
                                    <a:pt x="253" y="206"/>
                                  </a:lnTo>
                                  <a:lnTo>
                                    <a:pt x="255" y="201"/>
                                  </a:lnTo>
                                  <a:lnTo>
                                    <a:pt x="260" y="194"/>
                                  </a:lnTo>
                                  <a:lnTo>
                                    <a:pt x="264" y="193"/>
                                  </a:lnTo>
                                  <a:lnTo>
                                    <a:pt x="272" y="193"/>
                                  </a:lnTo>
                                  <a:lnTo>
                                    <a:pt x="275" y="194"/>
                                  </a:lnTo>
                                  <a:lnTo>
                                    <a:pt x="279" y="197"/>
                                  </a:lnTo>
                                  <a:lnTo>
                                    <a:pt x="280" y="200"/>
                                  </a:lnTo>
                                  <a:lnTo>
                                    <a:pt x="281" y="204"/>
                                  </a:lnTo>
                                  <a:lnTo>
                                    <a:pt x="299" y="200"/>
                                  </a:lnTo>
                                  <a:lnTo>
                                    <a:pt x="297" y="193"/>
                                  </a:lnTo>
                                  <a:lnTo>
                                    <a:pt x="297" y="193"/>
                                  </a:lnTo>
                                  <a:lnTo>
                                    <a:pt x="294" y="187"/>
                                  </a:lnTo>
                                  <a:lnTo>
                                    <a:pt x="283" y="180"/>
                                  </a:lnTo>
                                  <a:lnTo>
                                    <a:pt x="277" y="178"/>
                                  </a:lnTo>
                                  <a:lnTo>
                                    <a:pt x="258" y="178"/>
                                  </a:lnTo>
                                  <a:lnTo>
                                    <a:pt x="250" y="181"/>
                                  </a:lnTo>
                                  <a:lnTo>
                                    <a:pt x="237" y="194"/>
                                  </a:lnTo>
                                  <a:lnTo>
                                    <a:pt x="234" y="203"/>
                                  </a:lnTo>
                                  <a:lnTo>
                                    <a:pt x="234" y="226"/>
                                  </a:lnTo>
                                  <a:lnTo>
                                    <a:pt x="237" y="235"/>
                                  </a:lnTo>
                                  <a:lnTo>
                                    <a:pt x="250" y="248"/>
                                  </a:lnTo>
                                  <a:lnTo>
                                    <a:pt x="258" y="251"/>
                                  </a:lnTo>
                                  <a:lnTo>
                                    <a:pt x="277" y="251"/>
                                  </a:lnTo>
                                  <a:lnTo>
                                    <a:pt x="284" y="249"/>
                                  </a:lnTo>
                                  <a:lnTo>
                                    <a:pt x="289" y="245"/>
                                  </a:lnTo>
                                  <a:lnTo>
                                    <a:pt x="295" y="240"/>
                                  </a:lnTo>
                                  <a:lnTo>
                                    <a:pt x="297" y="236"/>
                                  </a:lnTo>
                                  <a:lnTo>
                                    <a:pt x="298" y="234"/>
                                  </a:lnTo>
                                  <a:lnTo>
                                    <a:pt x="300"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293549" name="Freeform 198"/>
                          <wps:cNvSpPr>
                            <a:spLocks/>
                          </wps:cNvSpPr>
                          <wps:spPr bwMode="auto">
                            <a:xfrm>
                              <a:off x="6300" y="4442"/>
                              <a:ext cx="374" cy="277"/>
                            </a:xfrm>
                            <a:custGeom>
                              <a:avLst/>
                              <a:gdLst>
                                <a:gd name="T0" fmla="*/ 373 w 374"/>
                                <a:gd name="T1" fmla="*/ 206 h 277"/>
                                <a:gd name="T2" fmla="*/ 371 w 374"/>
                                <a:gd name="T3" fmla="*/ 195 h 277"/>
                                <a:gd name="T4" fmla="*/ 368 w 374"/>
                                <a:gd name="T5" fmla="*/ 192 h 277"/>
                                <a:gd name="T6" fmla="*/ 359 w 374"/>
                                <a:gd name="T7" fmla="*/ 182 h 277"/>
                                <a:gd name="T8" fmla="*/ 355 w 374"/>
                                <a:gd name="T9" fmla="*/ 180 h 277"/>
                                <a:gd name="T10" fmla="*/ 355 w 374"/>
                                <a:gd name="T11" fmla="*/ 209 h 277"/>
                                <a:gd name="T12" fmla="*/ 327 w 374"/>
                                <a:gd name="T13" fmla="*/ 209 h 277"/>
                                <a:gd name="T14" fmla="*/ 327 w 374"/>
                                <a:gd name="T15" fmla="*/ 203 h 277"/>
                                <a:gd name="T16" fmla="*/ 328 w 374"/>
                                <a:gd name="T17" fmla="*/ 200 h 277"/>
                                <a:gd name="T18" fmla="*/ 334 w 374"/>
                                <a:gd name="T19" fmla="*/ 194 h 277"/>
                                <a:gd name="T20" fmla="*/ 337 w 374"/>
                                <a:gd name="T21" fmla="*/ 192 h 277"/>
                                <a:gd name="T22" fmla="*/ 345 w 374"/>
                                <a:gd name="T23" fmla="*/ 192 h 277"/>
                                <a:gd name="T24" fmla="*/ 348 w 374"/>
                                <a:gd name="T25" fmla="*/ 194 h 277"/>
                                <a:gd name="T26" fmla="*/ 353 w 374"/>
                                <a:gd name="T27" fmla="*/ 199 h 277"/>
                                <a:gd name="T28" fmla="*/ 355 w 374"/>
                                <a:gd name="T29" fmla="*/ 203 h 277"/>
                                <a:gd name="T30" fmla="*/ 355 w 374"/>
                                <a:gd name="T31" fmla="*/ 209 h 277"/>
                                <a:gd name="T32" fmla="*/ 355 w 374"/>
                                <a:gd name="T33" fmla="*/ 180 h 277"/>
                                <a:gd name="T34" fmla="*/ 350 w 374"/>
                                <a:gd name="T35" fmla="*/ 178 h 277"/>
                                <a:gd name="T36" fmla="*/ 331 w 374"/>
                                <a:gd name="T37" fmla="*/ 178 h 277"/>
                                <a:gd name="T38" fmla="*/ 323 w 374"/>
                                <a:gd name="T39" fmla="*/ 181 h 277"/>
                                <a:gd name="T40" fmla="*/ 311 w 374"/>
                                <a:gd name="T41" fmla="*/ 195 h 277"/>
                                <a:gd name="T42" fmla="*/ 308 w 374"/>
                                <a:gd name="T43" fmla="*/ 203 h 277"/>
                                <a:gd name="T44" fmla="*/ 308 w 374"/>
                                <a:gd name="T45" fmla="*/ 225 h 277"/>
                                <a:gd name="T46" fmla="*/ 310 w 374"/>
                                <a:gd name="T47" fmla="*/ 233 h 277"/>
                                <a:gd name="T48" fmla="*/ 315 w 374"/>
                                <a:gd name="T49" fmla="*/ 239 h 277"/>
                                <a:gd name="T50" fmla="*/ 321 w 374"/>
                                <a:gd name="T51" fmla="*/ 247 h 277"/>
                                <a:gd name="T52" fmla="*/ 330 w 374"/>
                                <a:gd name="T53" fmla="*/ 251 h 277"/>
                                <a:gd name="T54" fmla="*/ 349 w 374"/>
                                <a:gd name="T55" fmla="*/ 251 h 277"/>
                                <a:gd name="T56" fmla="*/ 356 w 374"/>
                                <a:gd name="T57" fmla="*/ 249 h 277"/>
                                <a:gd name="T58" fmla="*/ 366 w 374"/>
                                <a:gd name="T59" fmla="*/ 242 h 277"/>
                                <a:gd name="T60" fmla="*/ 370 w 374"/>
                                <a:gd name="T61" fmla="*/ 237 h 277"/>
                                <a:gd name="T62" fmla="*/ 370 w 374"/>
                                <a:gd name="T63" fmla="*/ 237 h 277"/>
                                <a:gd name="T64" fmla="*/ 372 w 374"/>
                                <a:gd name="T65" fmla="*/ 230 h 277"/>
                                <a:gd name="T66" fmla="*/ 354 w 374"/>
                                <a:gd name="T67" fmla="*/ 227 h 277"/>
                                <a:gd name="T68" fmla="*/ 353 w 374"/>
                                <a:gd name="T69" fmla="*/ 231 h 277"/>
                                <a:gd name="T70" fmla="*/ 351 w 374"/>
                                <a:gd name="T71" fmla="*/ 233 h 277"/>
                                <a:gd name="T72" fmla="*/ 347 w 374"/>
                                <a:gd name="T73" fmla="*/ 236 h 277"/>
                                <a:gd name="T74" fmla="*/ 345 w 374"/>
                                <a:gd name="T75" fmla="*/ 237 h 277"/>
                                <a:gd name="T76" fmla="*/ 338 w 374"/>
                                <a:gd name="T77" fmla="*/ 237 h 277"/>
                                <a:gd name="T78" fmla="*/ 334 w 374"/>
                                <a:gd name="T79" fmla="*/ 236 h 277"/>
                                <a:gd name="T80" fmla="*/ 328 w 374"/>
                                <a:gd name="T81" fmla="*/ 230 h 277"/>
                                <a:gd name="T82" fmla="*/ 327 w 374"/>
                                <a:gd name="T83" fmla="*/ 225 h 277"/>
                                <a:gd name="T84" fmla="*/ 327 w 374"/>
                                <a:gd name="T85" fmla="*/ 220 h 277"/>
                                <a:gd name="T86" fmla="*/ 373 w 374"/>
                                <a:gd name="T87" fmla="*/ 220 h 277"/>
                                <a:gd name="T88" fmla="*/ 373 w 374"/>
                                <a:gd name="T89" fmla="*/ 209 h 277"/>
                                <a:gd name="T90" fmla="*/ 373 w 374"/>
                                <a:gd name="T91" fmla="*/ 20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373" y="206"/>
                                  </a:moveTo>
                                  <a:lnTo>
                                    <a:pt x="371" y="195"/>
                                  </a:lnTo>
                                  <a:lnTo>
                                    <a:pt x="368" y="192"/>
                                  </a:lnTo>
                                  <a:lnTo>
                                    <a:pt x="359" y="182"/>
                                  </a:lnTo>
                                  <a:lnTo>
                                    <a:pt x="355" y="180"/>
                                  </a:lnTo>
                                  <a:lnTo>
                                    <a:pt x="355" y="209"/>
                                  </a:lnTo>
                                  <a:lnTo>
                                    <a:pt x="327" y="209"/>
                                  </a:lnTo>
                                  <a:lnTo>
                                    <a:pt x="327" y="203"/>
                                  </a:lnTo>
                                  <a:lnTo>
                                    <a:pt x="328" y="200"/>
                                  </a:lnTo>
                                  <a:lnTo>
                                    <a:pt x="334" y="194"/>
                                  </a:lnTo>
                                  <a:lnTo>
                                    <a:pt x="337" y="192"/>
                                  </a:lnTo>
                                  <a:lnTo>
                                    <a:pt x="345" y="192"/>
                                  </a:lnTo>
                                  <a:lnTo>
                                    <a:pt x="348" y="194"/>
                                  </a:lnTo>
                                  <a:lnTo>
                                    <a:pt x="353" y="199"/>
                                  </a:lnTo>
                                  <a:lnTo>
                                    <a:pt x="355" y="203"/>
                                  </a:lnTo>
                                  <a:lnTo>
                                    <a:pt x="355" y="209"/>
                                  </a:lnTo>
                                  <a:lnTo>
                                    <a:pt x="355" y="180"/>
                                  </a:lnTo>
                                  <a:lnTo>
                                    <a:pt x="350" y="178"/>
                                  </a:lnTo>
                                  <a:lnTo>
                                    <a:pt x="331" y="178"/>
                                  </a:lnTo>
                                  <a:lnTo>
                                    <a:pt x="323" y="181"/>
                                  </a:lnTo>
                                  <a:lnTo>
                                    <a:pt x="311" y="195"/>
                                  </a:lnTo>
                                  <a:lnTo>
                                    <a:pt x="308" y="203"/>
                                  </a:lnTo>
                                  <a:lnTo>
                                    <a:pt x="308" y="225"/>
                                  </a:lnTo>
                                  <a:lnTo>
                                    <a:pt x="310" y="233"/>
                                  </a:lnTo>
                                  <a:lnTo>
                                    <a:pt x="315" y="239"/>
                                  </a:lnTo>
                                  <a:lnTo>
                                    <a:pt x="321" y="247"/>
                                  </a:lnTo>
                                  <a:lnTo>
                                    <a:pt x="330" y="251"/>
                                  </a:lnTo>
                                  <a:lnTo>
                                    <a:pt x="349" y="251"/>
                                  </a:lnTo>
                                  <a:lnTo>
                                    <a:pt x="356" y="249"/>
                                  </a:lnTo>
                                  <a:lnTo>
                                    <a:pt x="366" y="242"/>
                                  </a:lnTo>
                                  <a:lnTo>
                                    <a:pt x="370" y="237"/>
                                  </a:lnTo>
                                  <a:lnTo>
                                    <a:pt x="370" y="237"/>
                                  </a:lnTo>
                                  <a:lnTo>
                                    <a:pt x="372" y="230"/>
                                  </a:lnTo>
                                  <a:lnTo>
                                    <a:pt x="354" y="227"/>
                                  </a:lnTo>
                                  <a:lnTo>
                                    <a:pt x="353" y="231"/>
                                  </a:lnTo>
                                  <a:lnTo>
                                    <a:pt x="351" y="233"/>
                                  </a:lnTo>
                                  <a:lnTo>
                                    <a:pt x="347" y="236"/>
                                  </a:lnTo>
                                  <a:lnTo>
                                    <a:pt x="345" y="237"/>
                                  </a:lnTo>
                                  <a:lnTo>
                                    <a:pt x="338" y="237"/>
                                  </a:lnTo>
                                  <a:lnTo>
                                    <a:pt x="334" y="236"/>
                                  </a:lnTo>
                                  <a:lnTo>
                                    <a:pt x="328" y="230"/>
                                  </a:lnTo>
                                  <a:lnTo>
                                    <a:pt x="327" y="225"/>
                                  </a:lnTo>
                                  <a:lnTo>
                                    <a:pt x="327" y="220"/>
                                  </a:lnTo>
                                  <a:lnTo>
                                    <a:pt x="373" y="220"/>
                                  </a:lnTo>
                                  <a:lnTo>
                                    <a:pt x="373" y="209"/>
                                  </a:lnTo>
                                  <a:lnTo>
                                    <a:pt x="373"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3546011" name="Freeform 199"/>
                        <wps:cNvSpPr>
                          <a:spLocks/>
                        </wps:cNvSpPr>
                        <wps:spPr bwMode="auto">
                          <a:xfrm>
                            <a:off x="6205" y="3392"/>
                            <a:ext cx="42" cy="92"/>
                          </a:xfrm>
                          <a:custGeom>
                            <a:avLst/>
                            <a:gdLst>
                              <a:gd name="T0" fmla="*/ 0 w 42"/>
                              <a:gd name="T1" fmla="*/ 91 h 92"/>
                              <a:gd name="T2" fmla="*/ 1 w 42"/>
                              <a:gd name="T3" fmla="*/ 0 h 92"/>
                              <a:gd name="T4" fmla="*/ 41 w 42"/>
                              <a:gd name="T5" fmla="*/ 82 h 92"/>
                            </a:gdLst>
                            <a:ahLst/>
                            <a:cxnLst>
                              <a:cxn ang="0">
                                <a:pos x="T0" y="T1"/>
                              </a:cxn>
                              <a:cxn ang="0">
                                <a:pos x="T2" y="T3"/>
                              </a:cxn>
                              <a:cxn ang="0">
                                <a:pos x="T4" y="T5"/>
                              </a:cxn>
                            </a:cxnLst>
                            <a:rect l="0" t="0" r="r" b="b"/>
                            <a:pathLst>
                              <a:path w="42" h="92">
                                <a:moveTo>
                                  <a:pt x="0" y="91"/>
                                </a:moveTo>
                                <a:lnTo>
                                  <a:pt x="1" y="0"/>
                                </a:lnTo>
                                <a:lnTo>
                                  <a:pt x="41" y="8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956465" name="Freeform 200"/>
                        <wps:cNvSpPr>
                          <a:spLocks/>
                        </wps:cNvSpPr>
                        <wps:spPr bwMode="auto">
                          <a:xfrm>
                            <a:off x="5038" y="3586"/>
                            <a:ext cx="87" cy="67"/>
                          </a:xfrm>
                          <a:custGeom>
                            <a:avLst/>
                            <a:gdLst>
                              <a:gd name="T0" fmla="*/ 63 w 87"/>
                              <a:gd name="T1" fmla="*/ 66 h 67"/>
                              <a:gd name="T2" fmla="*/ 0 w 87"/>
                              <a:gd name="T3" fmla="*/ 0 h 67"/>
                              <a:gd name="T4" fmla="*/ 86 w 87"/>
                              <a:gd name="T5" fmla="*/ 31 h 67"/>
                            </a:gdLst>
                            <a:ahLst/>
                            <a:cxnLst>
                              <a:cxn ang="0">
                                <a:pos x="T0" y="T1"/>
                              </a:cxn>
                              <a:cxn ang="0">
                                <a:pos x="T2" y="T3"/>
                              </a:cxn>
                              <a:cxn ang="0">
                                <a:pos x="T4" y="T5"/>
                              </a:cxn>
                            </a:cxnLst>
                            <a:rect l="0" t="0" r="r" b="b"/>
                            <a:pathLst>
                              <a:path w="87" h="67">
                                <a:moveTo>
                                  <a:pt x="63" y="66"/>
                                </a:moveTo>
                                <a:lnTo>
                                  <a:pt x="0" y="0"/>
                                </a:lnTo>
                                <a:lnTo>
                                  <a:pt x="86" y="3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9268588" name="Group 201"/>
                        <wpg:cNvGrpSpPr>
                          <a:grpSpLocks/>
                        </wpg:cNvGrpSpPr>
                        <wpg:grpSpPr bwMode="auto">
                          <a:xfrm>
                            <a:off x="1995" y="3454"/>
                            <a:ext cx="525" cy="254"/>
                            <a:chOff x="1995" y="3454"/>
                            <a:chExt cx="525" cy="254"/>
                          </a:xfrm>
                        </wpg:grpSpPr>
                        <wps:wsp>
                          <wps:cNvPr id="1683490467" name="Freeform 202"/>
                          <wps:cNvSpPr>
                            <a:spLocks/>
                          </wps:cNvSpPr>
                          <wps:spPr bwMode="auto">
                            <a:xfrm>
                              <a:off x="1995" y="3454"/>
                              <a:ext cx="525" cy="254"/>
                            </a:xfrm>
                            <a:custGeom>
                              <a:avLst/>
                              <a:gdLst>
                                <a:gd name="T0" fmla="*/ 78 w 525"/>
                                <a:gd name="T1" fmla="*/ 217 h 254"/>
                                <a:gd name="T2" fmla="*/ 77 w 525"/>
                                <a:gd name="T3" fmla="*/ 212 h 254"/>
                                <a:gd name="T4" fmla="*/ 72 w 525"/>
                                <a:gd name="T5" fmla="*/ 204 h 254"/>
                                <a:gd name="T6" fmla="*/ 68 w 525"/>
                                <a:gd name="T7" fmla="*/ 200 h 254"/>
                                <a:gd name="T8" fmla="*/ 59 w 525"/>
                                <a:gd name="T9" fmla="*/ 196 h 254"/>
                                <a:gd name="T10" fmla="*/ 52 w 525"/>
                                <a:gd name="T11" fmla="*/ 193 h 254"/>
                                <a:gd name="T12" fmla="*/ 33 w 525"/>
                                <a:gd name="T13" fmla="*/ 189 h 254"/>
                                <a:gd name="T14" fmla="*/ 27 w 525"/>
                                <a:gd name="T15" fmla="*/ 187 h 254"/>
                                <a:gd name="T16" fmla="*/ 23 w 525"/>
                                <a:gd name="T17" fmla="*/ 183 h 254"/>
                                <a:gd name="T18" fmla="*/ 22 w 525"/>
                                <a:gd name="T19" fmla="*/ 181 h 254"/>
                                <a:gd name="T20" fmla="*/ 22 w 525"/>
                                <a:gd name="T21" fmla="*/ 176 h 254"/>
                                <a:gd name="T22" fmla="*/ 23 w 525"/>
                                <a:gd name="T23" fmla="*/ 174 h 254"/>
                                <a:gd name="T24" fmla="*/ 28 w 525"/>
                                <a:gd name="T25" fmla="*/ 170 h 254"/>
                                <a:gd name="T26" fmla="*/ 32 w 525"/>
                                <a:gd name="T27" fmla="*/ 169 h 254"/>
                                <a:gd name="T28" fmla="*/ 43 w 525"/>
                                <a:gd name="T29" fmla="*/ 169 h 254"/>
                                <a:gd name="T30" fmla="*/ 48 w 525"/>
                                <a:gd name="T31" fmla="*/ 170 h 254"/>
                                <a:gd name="T32" fmla="*/ 53 w 525"/>
                                <a:gd name="T33" fmla="*/ 175 h 254"/>
                                <a:gd name="T34" fmla="*/ 55 w 525"/>
                                <a:gd name="T35" fmla="*/ 178 h 254"/>
                                <a:gd name="T36" fmla="*/ 56 w 525"/>
                                <a:gd name="T37" fmla="*/ 183 h 254"/>
                                <a:gd name="T38" fmla="*/ 75 w 525"/>
                                <a:gd name="T39" fmla="*/ 182 h 254"/>
                                <a:gd name="T40" fmla="*/ 75 w 525"/>
                                <a:gd name="T41" fmla="*/ 173 h 254"/>
                                <a:gd name="T42" fmla="*/ 73 w 525"/>
                                <a:gd name="T43" fmla="*/ 169 h 254"/>
                                <a:gd name="T44" fmla="*/ 72 w 525"/>
                                <a:gd name="T45" fmla="*/ 166 h 254"/>
                                <a:gd name="T46" fmla="*/ 59 w 525"/>
                                <a:gd name="T47" fmla="*/ 156 h 254"/>
                                <a:gd name="T48" fmla="*/ 50 w 525"/>
                                <a:gd name="T49" fmla="*/ 153 h 254"/>
                                <a:gd name="T50" fmla="*/ 31 w 525"/>
                                <a:gd name="T51" fmla="*/ 153 h 254"/>
                                <a:gd name="T52" fmla="*/ 24 w 525"/>
                                <a:gd name="T53" fmla="*/ 154 h 254"/>
                                <a:gd name="T54" fmla="*/ 14 w 525"/>
                                <a:gd name="T55" fmla="*/ 159 h 254"/>
                                <a:gd name="T56" fmla="*/ 10 w 525"/>
                                <a:gd name="T57" fmla="*/ 162 h 254"/>
                                <a:gd name="T58" fmla="*/ 4 w 525"/>
                                <a:gd name="T59" fmla="*/ 171 h 254"/>
                                <a:gd name="T60" fmla="*/ 3 w 525"/>
                                <a:gd name="T61" fmla="*/ 175 h 254"/>
                                <a:gd name="T62" fmla="*/ 3 w 525"/>
                                <a:gd name="T63" fmla="*/ 188 h 254"/>
                                <a:gd name="T64" fmla="*/ 6 w 525"/>
                                <a:gd name="T65" fmla="*/ 194 h 254"/>
                                <a:gd name="T66" fmla="*/ 16 w 525"/>
                                <a:gd name="T67" fmla="*/ 203 h 254"/>
                                <a:gd name="T68" fmla="*/ 23 w 525"/>
                                <a:gd name="T69" fmla="*/ 206 h 254"/>
                                <a:gd name="T70" fmla="*/ 42 w 525"/>
                                <a:gd name="T71" fmla="*/ 211 h 254"/>
                                <a:gd name="T72" fmla="*/ 47 w 525"/>
                                <a:gd name="T73" fmla="*/ 212 h 254"/>
                                <a:gd name="T74" fmla="*/ 53 w 525"/>
                                <a:gd name="T75" fmla="*/ 214 h 254"/>
                                <a:gd name="T76" fmla="*/ 55 w 525"/>
                                <a:gd name="T77" fmla="*/ 216 h 254"/>
                                <a:gd name="T78" fmla="*/ 58 w 525"/>
                                <a:gd name="T79" fmla="*/ 219 h 254"/>
                                <a:gd name="T80" fmla="*/ 58 w 525"/>
                                <a:gd name="T81" fmla="*/ 221 h 254"/>
                                <a:gd name="T82" fmla="*/ 58 w 525"/>
                                <a:gd name="T83" fmla="*/ 227 h 254"/>
                                <a:gd name="T84" fmla="*/ 57 w 525"/>
                                <a:gd name="T85" fmla="*/ 230 h 254"/>
                                <a:gd name="T86" fmla="*/ 50 w 525"/>
                                <a:gd name="T87" fmla="*/ 235 h 254"/>
                                <a:gd name="T88" fmla="*/ 46 w 525"/>
                                <a:gd name="T89" fmla="*/ 236 h 254"/>
                                <a:gd name="T90" fmla="*/ 34 w 525"/>
                                <a:gd name="T91" fmla="*/ 236 h 254"/>
                                <a:gd name="T92" fmla="*/ 29 w 525"/>
                                <a:gd name="T93" fmla="*/ 235 h 254"/>
                                <a:gd name="T94" fmla="*/ 22 w 525"/>
                                <a:gd name="T95" fmla="*/ 229 h 254"/>
                                <a:gd name="T96" fmla="*/ 20 w 525"/>
                                <a:gd name="T97" fmla="*/ 224 h 254"/>
                                <a:gd name="T98" fmla="*/ 18 w 525"/>
                                <a:gd name="T99" fmla="*/ 218 h 254"/>
                                <a:gd name="T100" fmla="*/ 0 w 525"/>
                                <a:gd name="T101" fmla="*/ 220 h 254"/>
                                <a:gd name="T102" fmla="*/ 1 w 525"/>
                                <a:gd name="T103" fmla="*/ 231 h 254"/>
                                <a:gd name="T104" fmla="*/ 5 w 525"/>
                                <a:gd name="T105" fmla="*/ 239 h 254"/>
                                <a:gd name="T106" fmla="*/ 18 w 525"/>
                                <a:gd name="T107" fmla="*/ 250 h 254"/>
                                <a:gd name="T108" fmla="*/ 27 w 525"/>
                                <a:gd name="T109" fmla="*/ 253 h 254"/>
                                <a:gd name="T110" fmla="*/ 48 w 525"/>
                                <a:gd name="T111" fmla="*/ 253 h 254"/>
                                <a:gd name="T112" fmla="*/ 55 w 525"/>
                                <a:gd name="T113" fmla="*/ 252 h 254"/>
                                <a:gd name="T114" fmla="*/ 66 w 525"/>
                                <a:gd name="T115" fmla="*/ 247 h 254"/>
                                <a:gd name="T116" fmla="*/ 70 w 525"/>
                                <a:gd name="T117" fmla="*/ 243 h 254"/>
                                <a:gd name="T118" fmla="*/ 75 w 525"/>
                                <a:gd name="T119" fmla="*/ 236 h 254"/>
                                <a:gd name="T120" fmla="*/ 76 w 525"/>
                                <a:gd name="T121" fmla="*/ 234 h 254"/>
                                <a:gd name="T122" fmla="*/ 78 w 525"/>
                                <a:gd name="T123" fmla="*/ 229 h 254"/>
                                <a:gd name="T124" fmla="*/ 78 w 525"/>
                                <a:gd name="T125" fmla="*/ 217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25" h="254">
                                  <a:moveTo>
                                    <a:pt x="78" y="217"/>
                                  </a:moveTo>
                                  <a:lnTo>
                                    <a:pt x="77" y="212"/>
                                  </a:lnTo>
                                  <a:lnTo>
                                    <a:pt x="72" y="204"/>
                                  </a:lnTo>
                                  <a:lnTo>
                                    <a:pt x="68" y="200"/>
                                  </a:lnTo>
                                  <a:lnTo>
                                    <a:pt x="59" y="196"/>
                                  </a:lnTo>
                                  <a:lnTo>
                                    <a:pt x="52" y="193"/>
                                  </a:lnTo>
                                  <a:lnTo>
                                    <a:pt x="33" y="189"/>
                                  </a:lnTo>
                                  <a:lnTo>
                                    <a:pt x="27" y="187"/>
                                  </a:lnTo>
                                  <a:lnTo>
                                    <a:pt x="23" y="183"/>
                                  </a:lnTo>
                                  <a:lnTo>
                                    <a:pt x="22" y="181"/>
                                  </a:lnTo>
                                  <a:lnTo>
                                    <a:pt x="22" y="176"/>
                                  </a:lnTo>
                                  <a:lnTo>
                                    <a:pt x="23" y="174"/>
                                  </a:lnTo>
                                  <a:lnTo>
                                    <a:pt x="28" y="170"/>
                                  </a:lnTo>
                                  <a:lnTo>
                                    <a:pt x="32" y="169"/>
                                  </a:lnTo>
                                  <a:lnTo>
                                    <a:pt x="43" y="169"/>
                                  </a:lnTo>
                                  <a:lnTo>
                                    <a:pt x="48" y="170"/>
                                  </a:lnTo>
                                  <a:lnTo>
                                    <a:pt x="53" y="175"/>
                                  </a:lnTo>
                                  <a:lnTo>
                                    <a:pt x="55" y="178"/>
                                  </a:lnTo>
                                  <a:lnTo>
                                    <a:pt x="56" y="183"/>
                                  </a:lnTo>
                                  <a:lnTo>
                                    <a:pt x="75" y="182"/>
                                  </a:lnTo>
                                  <a:lnTo>
                                    <a:pt x="75" y="173"/>
                                  </a:lnTo>
                                  <a:lnTo>
                                    <a:pt x="73" y="169"/>
                                  </a:lnTo>
                                  <a:lnTo>
                                    <a:pt x="72" y="166"/>
                                  </a:lnTo>
                                  <a:lnTo>
                                    <a:pt x="59" y="156"/>
                                  </a:lnTo>
                                  <a:lnTo>
                                    <a:pt x="50" y="153"/>
                                  </a:lnTo>
                                  <a:lnTo>
                                    <a:pt x="31" y="153"/>
                                  </a:lnTo>
                                  <a:lnTo>
                                    <a:pt x="24" y="154"/>
                                  </a:lnTo>
                                  <a:lnTo>
                                    <a:pt x="14" y="159"/>
                                  </a:lnTo>
                                  <a:lnTo>
                                    <a:pt x="10" y="162"/>
                                  </a:lnTo>
                                  <a:lnTo>
                                    <a:pt x="4" y="171"/>
                                  </a:lnTo>
                                  <a:lnTo>
                                    <a:pt x="3" y="175"/>
                                  </a:lnTo>
                                  <a:lnTo>
                                    <a:pt x="3" y="188"/>
                                  </a:lnTo>
                                  <a:lnTo>
                                    <a:pt x="6" y="194"/>
                                  </a:lnTo>
                                  <a:lnTo>
                                    <a:pt x="16" y="203"/>
                                  </a:lnTo>
                                  <a:lnTo>
                                    <a:pt x="23" y="206"/>
                                  </a:lnTo>
                                  <a:lnTo>
                                    <a:pt x="42" y="211"/>
                                  </a:lnTo>
                                  <a:lnTo>
                                    <a:pt x="47" y="212"/>
                                  </a:lnTo>
                                  <a:lnTo>
                                    <a:pt x="53" y="214"/>
                                  </a:lnTo>
                                  <a:lnTo>
                                    <a:pt x="55" y="216"/>
                                  </a:lnTo>
                                  <a:lnTo>
                                    <a:pt x="58" y="219"/>
                                  </a:lnTo>
                                  <a:lnTo>
                                    <a:pt x="58" y="221"/>
                                  </a:lnTo>
                                  <a:lnTo>
                                    <a:pt x="58" y="227"/>
                                  </a:lnTo>
                                  <a:lnTo>
                                    <a:pt x="57" y="230"/>
                                  </a:lnTo>
                                  <a:lnTo>
                                    <a:pt x="50" y="235"/>
                                  </a:lnTo>
                                  <a:lnTo>
                                    <a:pt x="46" y="236"/>
                                  </a:lnTo>
                                  <a:lnTo>
                                    <a:pt x="34" y="236"/>
                                  </a:lnTo>
                                  <a:lnTo>
                                    <a:pt x="29" y="235"/>
                                  </a:lnTo>
                                  <a:lnTo>
                                    <a:pt x="22" y="229"/>
                                  </a:lnTo>
                                  <a:lnTo>
                                    <a:pt x="20" y="224"/>
                                  </a:lnTo>
                                  <a:lnTo>
                                    <a:pt x="18" y="218"/>
                                  </a:lnTo>
                                  <a:lnTo>
                                    <a:pt x="0" y="220"/>
                                  </a:lnTo>
                                  <a:lnTo>
                                    <a:pt x="1" y="231"/>
                                  </a:lnTo>
                                  <a:lnTo>
                                    <a:pt x="5" y="239"/>
                                  </a:lnTo>
                                  <a:lnTo>
                                    <a:pt x="18" y="250"/>
                                  </a:lnTo>
                                  <a:lnTo>
                                    <a:pt x="27" y="253"/>
                                  </a:lnTo>
                                  <a:lnTo>
                                    <a:pt x="48" y="253"/>
                                  </a:lnTo>
                                  <a:lnTo>
                                    <a:pt x="55" y="252"/>
                                  </a:lnTo>
                                  <a:lnTo>
                                    <a:pt x="66" y="247"/>
                                  </a:lnTo>
                                  <a:lnTo>
                                    <a:pt x="70" y="243"/>
                                  </a:lnTo>
                                  <a:lnTo>
                                    <a:pt x="75" y="236"/>
                                  </a:lnTo>
                                  <a:lnTo>
                                    <a:pt x="76" y="234"/>
                                  </a:lnTo>
                                  <a:lnTo>
                                    <a:pt x="78" y="229"/>
                                  </a:lnTo>
                                  <a:lnTo>
                                    <a:pt x="78" y="2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36271" name="Freeform 203"/>
                          <wps:cNvSpPr>
                            <a:spLocks/>
                          </wps:cNvSpPr>
                          <wps:spPr bwMode="auto">
                            <a:xfrm>
                              <a:off x="1995" y="3454"/>
                              <a:ext cx="525" cy="254"/>
                            </a:xfrm>
                            <a:custGeom>
                              <a:avLst/>
                              <a:gdLst>
                                <a:gd name="T0" fmla="*/ 162 w 525"/>
                                <a:gd name="T1" fmla="*/ 206 h 254"/>
                                <a:gd name="T2" fmla="*/ 159 w 525"/>
                                <a:gd name="T3" fmla="*/ 197 h 254"/>
                                <a:gd name="T4" fmla="*/ 157 w 525"/>
                                <a:gd name="T5" fmla="*/ 195 h 254"/>
                                <a:gd name="T6" fmla="*/ 145 w 525"/>
                                <a:gd name="T7" fmla="*/ 183 h 254"/>
                                <a:gd name="T8" fmla="*/ 143 w 525"/>
                                <a:gd name="T9" fmla="*/ 182 h 254"/>
                                <a:gd name="T10" fmla="*/ 143 w 525"/>
                                <a:gd name="T11" fmla="*/ 209 h 254"/>
                                <a:gd name="T12" fmla="*/ 143 w 525"/>
                                <a:gd name="T13" fmla="*/ 223 h 254"/>
                                <a:gd name="T14" fmla="*/ 141 w 525"/>
                                <a:gd name="T15" fmla="*/ 228 h 254"/>
                                <a:gd name="T16" fmla="*/ 135 w 525"/>
                                <a:gd name="T17" fmla="*/ 236 h 254"/>
                                <a:gd name="T18" fmla="*/ 131 w 525"/>
                                <a:gd name="T19" fmla="*/ 238 h 254"/>
                                <a:gd name="T20" fmla="*/ 121 w 525"/>
                                <a:gd name="T21" fmla="*/ 238 h 254"/>
                                <a:gd name="T22" fmla="*/ 117 w 525"/>
                                <a:gd name="T23" fmla="*/ 236 h 254"/>
                                <a:gd name="T24" fmla="*/ 110 w 525"/>
                                <a:gd name="T25" fmla="*/ 228 h 254"/>
                                <a:gd name="T26" fmla="*/ 109 w 525"/>
                                <a:gd name="T27" fmla="*/ 223 h 254"/>
                                <a:gd name="T28" fmla="*/ 109 w 525"/>
                                <a:gd name="T29" fmla="*/ 209 h 254"/>
                                <a:gd name="T30" fmla="*/ 110 w 525"/>
                                <a:gd name="T31" fmla="*/ 204 h 254"/>
                                <a:gd name="T32" fmla="*/ 117 w 525"/>
                                <a:gd name="T33" fmla="*/ 197 h 254"/>
                                <a:gd name="T34" fmla="*/ 121 w 525"/>
                                <a:gd name="T35" fmla="*/ 195 h 254"/>
                                <a:gd name="T36" fmla="*/ 131 w 525"/>
                                <a:gd name="T37" fmla="*/ 195 h 254"/>
                                <a:gd name="T38" fmla="*/ 135 w 525"/>
                                <a:gd name="T39" fmla="*/ 197 h 254"/>
                                <a:gd name="T40" fmla="*/ 141 w 525"/>
                                <a:gd name="T41" fmla="*/ 204 h 254"/>
                                <a:gd name="T42" fmla="*/ 143 w 525"/>
                                <a:gd name="T43" fmla="*/ 209 h 254"/>
                                <a:gd name="T44" fmla="*/ 143 w 525"/>
                                <a:gd name="T45" fmla="*/ 182 h 254"/>
                                <a:gd name="T46" fmla="*/ 136 w 525"/>
                                <a:gd name="T47" fmla="*/ 180 h 254"/>
                                <a:gd name="T48" fmla="*/ 119 w 525"/>
                                <a:gd name="T49" fmla="*/ 180 h 254"/>
                                <a:gd name="T50" fmla="*/ 113 w 525"/>
                                <a:gd name="T51" fmla="*/ 181 h 254"/>
                                <a:gd name="T52" fmla="*/ 102 w 525"/>
                                <a:gd name="T53" fmla="*/ 187 h 254"/>
                                <a:gd name="T54" fmla="*/ 97 w 525"/>
                                <a:gd name="T55" fmla="*/ 192 h 254"/>
                                <a:gd name="T56" fmla="*/ 91 w 525"/>
                                <a:gd name="T57" fmla="*/ 203 h 254"/>
                                <a:gd name="T58" fmla="*/ 90 w 525"/>
                                <a:gd name="T59" fmla="*/ 209 h 254"/>
                                <a:gd name="T60" fmla="*/ 90 w 525"/>
                                <a:gd name="T61" fmla="*/ 223 h 254"/>
                                <a:gd name="T62" fmla="*/ 91 w 525"/>
                                <a:gd name="T63" fmla="*/ 230 h 254"/>
                                <a:gd name="T64" fmla="*/ 97 w 525"/>
                                <a:gd name="T65" fmla="*/ 241 h 254"/>
                                <a:gd name="T66" fmla="*/ 102 w 525"/>
                                <a:gd name="T67" fmla="*/ 245 h 254"/>
                                <a:gd name="T68" fmla="*/ 113 w 525"/>
                                <a:gd name="T69" fmla="*/ 251 h 254"/>
                                <a:gd name="T70" fmla="*/ 120 w 525"/>
                                <a:gd name="T71" fmla="*/ 253 h 254"/>
                                <a:gd name="T72" fmla="*/ 136 w 525"/>
                                <a:gd name="T73" fmla="*/ 253 h 254"/>
                                <a:gd name="T74" fmla="*/ 145 w 525"/>
                                <a:gd name="T75" fmla="*/ 249 h 254"/>
                                <a:gd name="T76" fmla="*/ 156 w 525"/>
                                <a:gd name="T77" fmla="*/ 238 h 254"/>
                                <a:gd name="T78" fmla="*/ 159 w 525"/>
                                <a:gd name="T79" fmla="*/ 235 h 254"/>
                                <a:gd name="T80" fmla="*/ 162 w 525"/>
                                <a:gd name="T81" fmla="*/ 227 h 254"/>
                                <a:gd name="T82" fmla="*/ 162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162" y="206"/>
                                  </a:moveTo>
                                  <a:lnTo>
                                    <a:pt x="159" y="197"/>
                                  </a:lnTo>
                                  <a:lnTo>
                                    <a:pt x="157" y="195"/>
                                  </a:lnTo>
                                  <a:lnTo>
                                    <a:pt x="145" y="183"/>
                                  </a:lnTo>
                                  <a:lnTo>
                                    <a:pt x="143" y="182"/>
                                  </a:lnTo>
                                  <a:lnTo>
                                    <a:pt x="143" y="209"/>
                                  </a:lnTo>
                                  <a:lnTo>
                                    <a:pt x="143" y="223"/>
                                  </a:lnTo>
                                  <a:lnTo>
                                    <a:pt x="141" y="228"/>
                                  </a:lnTo>
                                  <a:lnTo>
                                    <a:pt x="135" y="236"/>
                                  </a:lnTo>
                                  <a:lnTo>
                                    <a:pt x="131" y="238"/>
                                  </a:lnTo>
                                  <a:lnTo>
                                    <a:pt x="121" y="238"/>
                                  </a:lnTo>
                                  <a:lnTo>
                                    <a:pt x="117" y="236"/>
                                  </a:lnTo>
                                  <a:lnTo>
                                    <a:pt x="110" y="228"/>
                                  </a:lnTo>
                                  <a:lnTo>
                                    <a:pt x="109" y="223"/>
                                  </a:lnTo>
                                  <a:lnTo>
                                    <a:pt x="109" y="209"/>
                                  </a:lnTo>
                                  <a:lnTo>
                                    <a:pt x="110" y="204"/>
                                  </a:lnTo>
                                  <a:lnTo>
                                    <a:pt x="117" y="197"/>
                                  </a:lnTo>
                                  <a:lnTo>
                                    <a:pt x="121" y="195"/>
                                  </a:lnTo>
                                  <a:lnTo>
                                    <a:pt x="131" y="195"/>
                                  </a:lnTo>
                                  <a:lnTo>
                                    <a:pt x="135" y="197"/>
                                  </a:lnTo>
                                  <a:lnTo>
                                    <a:pt x="141" y="204"/>
                                  </a:lnTo>
                                  <a:lnTo>
                                    <a:pt x="143" y="209"/>
                                  </a:lnTo>
                                  <a:lnTo>
                                    <a:pt x="143" y="182"/>
                                  </a:lnTo>
                                  <a:lnTo>
                                    <a:pt x="136" y="180"/>
                                  </a:lnTo>
                                  <a:lnTo>
                                    <a:pt x="119" y="180"/>
                                  </a:lnTo>
                                  <a:lnTo>
                                    <a:pt x="113" y="181"/>
                                  </a:lnTo>
                                  <a:lnTo>
                                    <a:pt x="102" y="187"/>
                                  </a:lnTo>
                                  <a:lnTo>
                                    <a:pt x="97" y="192"/>
                                  </a:lnTo>
                                  <a:lnTo>
                                    <a:pt x="91" y="203"/>
                                  </a:lnTo>
                                  <a:lnTo>
                                    <a:pt x="90" y="209"/>
                                  </a:lnTo>
                                  <a:lnTo>
                                    <a:pt x="90" y="223"/>
                                  </a:lnTo>
                                  <a:lnTo>
                                    <a:pt x="91" y="230"/>
                                  </a:lnTo>
                                  <a:lnTo>
                                    <a:pt x="97" y="241"/>
                                  </a:lnTo>
                                  <a:lnTo>
                                    <a:pt x="102" y="245"/>
                                  </a:lnTo>
                                  <a:lnTo>
                                    <a:pt x="113" y="251"/>
                                  </a:lnTo>
                                  <a:lnTo>
                                    <a:pt x="120" y="253"/>
                                  </a:lnTo>
                                  <a:lnTo>
                                    <a:pt x="136" y="253"/>
                                  </a:lnTo>
                                  <a:lnTo>
                                    <a:pt x="145" y="249"/>
                                  </a:lnTo>
                                  <a:lnTo>
                                    <a:pt x="156" y="238"/>
                                  </a:lnTo>
                                  <a:lnTo>
                                    <a:pt x="159" y="235"/>
                                  </a:lnTo>
                                  <a:lnTo>
                                    <a:pt x="162" y="227"/>
                                  </a:lnTo>
                                  <a:lnTo>
                                    <a:pt x="162"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36964" name="Freeform 204"/>
                          <wps:cNvSpPr>
                            <a:spLocks/>
                          </wps:cNvSpPr>
                          <wps:spPr bwMode="auto">
                            <a:xfrm>
                              <a:off x="1995" y="3454"/>
                              <a:ext cx="525" cy="254"/>
                            </a:xfrm>
                            <a:custGeom>
                              <a:avLst/>
                              <a:gdLst>
                                <a:gd name="T0" fmla="*/ 187 w 525"/>
                                <a:gd name="T1" fmla="*/ 23 h 254"/>
                                <a:gd name="T2" fmla="*/ 185 w 525"/>
                                <a:gd name="T3" fmla="*/ 17 h 254"/>
                                <a:gd name="T4" fmla="*/ 185 w 525"/>
                                <a:gd name="T5" fmla="*/ 17 h 254"/>
                                <a:gd name="T6" fmla="*/ 177 w 525"/>
                                <a:gd name="T7" fmla="*/ 7 h 254"/>
                                <a:gd name="T8" fmla="*/ 173 w 525"/>
                                <a:gd name="T9" fmla="*/ 4 h 254"/>
                                <a:gd name="T10" fmla="*/ 167 w 525"/>
                                <a:gd name="T11" fmla="*/ 2 h 254"/>
                                <a:gd name="T12" fmla="*/ 167 w 525"/>
                                <a:gd name="T13" fmla="*/ 28 h 254"/>
                                <a:gd name="T14" fmla="*/ 167 w 525"/>
                                <a:gd name="T15" fmla="*/ 34 h 254"/>
                                <a:gd name="T16" fmla="*/ 166 w 525"/>
                                <a:gd name="T17" fmla="*/ 36 h 254"/>
                                <a:gd name="T18" fmla="*/ 163 w 525"/>
                                <a:gd name="T19" fmla="*/ 41 h 254"/>
                                <a:gd name="T20" fmla="*/ 161 w 525"/>
                                <a:gd name="T21" fmla="*/ 42 h 254"/>
                                <a:gd name="T22" fmla="*/ 156 w 525"/>
                                <a:gd name="T23" fmla="*/ 44 h 254"/>
                                <a:gd name="T24" fmla="*/ 151 w 525"/>
                                <a:gd name="T25" fmla="*/ 45 h 254"/>
                                <a:gd name="T26" fmla="*/ 132 w 525"/>
                                <a:gd name="T27" fmla="*/ 45 h 254"/>
                                <a:gd name="T28" fmla="*/ 132 w 525"/>
                                <a:gd name="T29" fmla="*/ 17 h 254"/>
                                <a:gd name="T30" fmla="*/ 149 w 525"/>
                                <a:gd name="T31" fmla="*/ 17 h 254"/>
                                <a:gd name="T32" fmla="*/ 154 w 525"/>
                                <a:gd name="T33" fmla="*/ 18 h 254"/>
                                <a:gd name="T34" fmla="*/ 159 w 525"/>
                                <a:gd name="T35" fmla="*/ 19 h 254"/>
                                <a:gd name="T36" fmla="*/ 162 w 525"/>
                                <a:gd name="T37" fmla="*/ 20 h 254"/>
                                <a:gd name="T38" fmla="*/ 166 w 525"/>
                                <a:gd name="T39" fmla="*/ 25 h 254"/>
                                <a:gd name="T40" fmla="*/ 167 w 525"/>
                                <a:gd name="T41" fmla="*/ 28 h 254"/>
                                <a:gd name="T42" fmla="*/ 167 w 525"/>
                                <a:gd name="T43" fmla="*/ 2 h 254"/>
                                <a:gd name="T44" fmla="*/ 164 w 525"/>
                                <a:gd name="T45" fmla="*/ 2 h 254"/>
                                <a:gd name="T46" fmla="*/ 156 w 525"/>
                                <a:gd name="T47" fmla="*/ 1 h 254"/>
                                <a:gd name="T48" fmla="*/ 113 w 525"/>
                                <a:gd name="T49" fmla="*/ 1 h 254"/>
                                <a:gd name="T50" fmla="*/ 113 w 525"/>
                                <a:gd name="T51" fmla="*/ 97 h 254"/>
                                <a:gd name="T52" fmla="*/ 132 w 525"/>
                                <a:gd name="T53" fmla="*/ 97 h 254"/>
                                <a:gd name="T54" fmla="*/ 132 w 525"/>
                                <a:gd name="T55" fmla="*/ 61 h 254"/>
                                <a:gd name="T56" fmla="*/ 154 w 525"/>
                                <a:gd name="T57" fmla="*/ 61 h 254"/>
                                <a:gd name="T58" fmla="*/ 161 w 525"/>
                                <a:gd name="T59" fmla="*/ 61 h 254"/>
                                <a:gd name="T60" fmla="*/ 165 w 525"/>
                                <a:gd name="T61" fmla="*/ 60 h 254"/>
                                <a:gd name="T62" fmla="*/ 169 w 525"/>
                                <a:gd name="T63" fmla="*/ 59 h 254"/>
                                <a:gd name="T64" fmla="*/ 172 w 525"/>
                                <a:gd name="T65" fmla="*/ 58 h 254"/>
                                <a:gd name="T66" fmla="*/ 179 w 525"/>
                                <a:gd name="T67" fmla="*/ 53 h 254"/>
                                <a:gd name="T68" fmla="*/ 181 w 525"/>
                                <a:gd name="T69" fmla="*/ 50 h 254"/>
                                <a:gd name="T70" fmla="*/ 184 w 525"/>
                                <a:gd name="T71" fmla="*/ 45 h 254"/>
                                <a:gd name="T72" fmla="*/ 186 w 525"/>
                                <a:gd name="T73" fmla="*/ 42 h 254"/>
                                <a:gd name="T74" fmla="*/ 187 w 525"/>
                                <a:gd name="T75" fmla="*/ 37 h 254"/>
                                <a:gd name="T76" fmla="*/ 187 w 525"/>
                                <a:gd name="T77" fmla="*/ 23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525" h="254">
                                  <a:moveTo>
                                    <a:pt x="187" y="23"/>
                                  </a:moveTo>
                                  <a:lnTo>
                                    <a:pt x="185" y="17"/>
                                  </a:lnTo>
                                  <a:lnTo>
                                    <a:pt x="185" y="17"/>
                                  </a:lnTo>
                                  <a:lnTo>
                                    <a:pt x="177" y="7"/>
                                  </a:lnTo>
                                  <a:lnTo>
                                    <a:pt x="173" y="4"/>
                                  </a:lnTo>
                                  <a:lnTo>
                                    <a:pt x="167" y="2"/>
                                  </a:lnTo>
                                  <a:lnTo>
                                    <a:pt x="167" y="28"/>
                                  </a:lnTo>
                                  <a:lnTo>
                                    <a:pt x="167" y="34"/>
                                  </a:lnTo>
                                  <a:lnTo>
                                    <a:pt x="166" y="36"/>
                                  </a:lnTo>
                                  <a:lnTo>
                                    <a:pt x="163" y="41"/>
                                  </a:lnTo>
                                  <a:lnTo>
                                    <a:pt x="161" y="42"/>
                                  </a:lnTo>
                                  <a:lnTo>
                                    <a:pt x="156" y="44"/>
                                  </a:lnTo>
                                  <a:lnTo>
                                    <a:pt x="151" y="45"/>
                                  </a:lnTo>
                                  <a:lnTo>
                                    <a:pt x="132" y="45"/>
                                  </a:lnTo>
                                  <a:lnTo>
                                    <a:pt x="132" y="17"/>
                                  </a:lnTo>
                                  <a:lnTo>
                                    <a:pt x="149" y="17"/>
                                  </a:lnTo>
                                  <a:lnTo>
                                    <a:pt x="154" y="18"/>
                                  </a:lnTo>
                                  <a:lnTo>
                                    <a:pt x="159" y="19"/>
                                  </a:lnTo>
                                  <a:lnTo>
                                    <a:pt x="162" y="20"/>
                                  </a:lnTo>
                                  <a:lnTo>
                                    <a:pt x="166" y="25"/>
                                  </a:lnTo>
                                  <a:lnTo>
                                    <a:pt x="167" y="28"/>
                                  </a:lnTo>
                                  <a:lnTo>
                                    <a:pt x="167" y="2"/>
                                  </a:lnTo>
                                  <a:lnTo>
                                    <a:pt x="164" y="2"/>
                                  </a:lnTo>
                                  <a:lnTo>
                                    <a:pt x="156" y="1"/>
                                  </a:lnTo>
                                  <a:lnTo>
                                    <a:pt x="113" y="1"/>
                                  </a:lnTo>
                                  <a:lnTo>
                                    <a:pt x="113" y="97"/>
                                  </a:lnTo>
                                  <a:lnTo>
                                    <a:pt x="132" y="97"/>
                                  </a:lnTo>
                                  <a:lnTo>
                                    <a:pt x="132" y="61"/>
                                  </a:lnTo>
                                  <a:lnTo>
                                    <a:pt x="154" y="61"/>
                                  </a:lnTo>
                                  <a:lnTo>
                                    <a:pt x="161" y="61"/>
                                  </a:lnTo>
                                  <a:lnTo>
                                    <a:pt x="165" y="60"/>
                                  </a:lnTo>
                                  <a:lnTo>
                                    <a:pt x="169" y="59"/>
                                  </a:lnTo>
                                  <a:lnTo>
                                    <a:pt x="172" y="58"/>
                                  </a:lnTo>
                                  <a:lnTo>
                                    <a:pt x="179" y="53"/>
                                  </a:lnTo>
                                  <a:lnTo>
                                    <a:pt x="181" y="50"/>
                                  </a:lnTo>
                                  <a:lnTo>
                                    <a:pt x="184" y="45"/>
                                  </a:lnTo>
                                  <a:lnTo>
                                    <a:pt x="186" y="42"/>
                                  </a:lnTo>
                                  <a:lnTo>
                                    <a:pt x="187" y="37"/>
                                  </a:lnTo>
                                  <a:lnTo>
                                    <a:pt x="18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563287" name="Freeform 205"/>
                          <wps:cNvSpPr>
                            <a:spLocks/>
                          </wps:cNvSpPr>
                          <wps:spPr bwMode="auto">
                            <a:xfrm>
                              <a:off x="1995" y="3454"/>
                              <a:ext cx="525" cy="254"/>
                            </a:xfrm>
                            <a:custGeom>
                              <a:avLst/>
                              <a:gdLst>
                                <a:gd name="T0" fmla="*/ 195 w 525"/>
                                <a:gd name="T1" fmla="*/ 155 h 254"/>
                                <a:gd name="T2" fmla="*/ 176 w 525"/>
                                <a:gd name="T3" fmla="*/ 155 h 254"/>
                                <a:gd name="T4" fmla="*/ 176 w 525"/>
                                <a:gd name="T5" fmla="*/ 251 h 254"/>
                                <a:gd name="T6" fmla="*/ 195 w 525"/>
                                <a:gd name="T7" fmla="*/ 251 h 254"/>
                                <a:gd name="T8" fmla="*/ 195 w 525"/>
                                <a:gd name="T9" fmla="*/ 155 h 254"/>
                              </a:gdLst>
                              <a:ahLst/>
                              <a:cxnLst>
                                <a:cxn ang="0">
                                  <a:pos x="T0" y="T1"/>
                                </a:cxn>
                                <a:cxn ang="0">
                                  <a:pos x="T2" y="T3"/>
                                </a:cxn>
                                <a:cxn ang="0">
                                  <a:pos x="T4" y="T5"/>
                                </a:cxn>
                                <a:cxn ang="0">
                                  <a:pos x="T6" y="T7"/>
                                </a:cxn>
                                <a:cxn ang="0">
                                  <a:pos x="T8" y="T9"/>
                                </a:cxn>
                              </a:cxnLst>
                              <a:rect l="0" t="0" r="r" b="b"/>
                              <a:pathLst>
                                <a:path w="525" h="254">
                                  <a:moveTo>
                                    <a:pt x="195" y="155"/>
                                  </a:moveTo>
                                  <a:lnTo>
                                    <a:pt x="176" y="155"/>
                                  </a:lnTo>
                                  <a:lnTo>
                                    <a:pt x="176" y="251"/>
                                  </a:lnTo>
                                  <a:lnTo>
                                    <a:pt x="195" y="251"/>
                                  </a:lnTo>
                                  <a:lnTo>
                                    <a:pt x="195"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114290" name="Freeform 206"/>
                          <wps:cNvSpPr>
                            <a:spLocks/>
                          </wps:cNvSpPr>
                          <wps:spPr bwMode="auto">
                            <a:xfrm>
                              <a:off x="1995" y="3454"/>
                              <a:ext cx="525" cy="254"/>
                            </a:xfrm>
                            <a:custGeom>
                              <a:avLst/>
                              <a:gdLst>
                                <a:gd name="T0" fmla="*/ 276 w 525"/>
                                <a:gd name="T1" fmla="*/ 81 h 254"/>
                                <a:gd name="T2" fmla="*/ 222 w 525"/>
                                <a:gd name="T3" fmla="*/ 81 h 254"/>
                                <a:gd name="T4" fmla="*/ 222 w 525"/>
                                <a:gd name="T5" fmla="*/ 55 h 254"/>
                                <a:gd name="T6" fmla="*/ 271 w 525"/>
                                <a:gd name="T7" fmla="*/ 55 h 254"/>
                                <a:gd name="T8" fmla="*/ 271 w 525"/>
                                <a:gd name="T9" fmla="*/ 39 h 254"/>
                                <a:gd name="T10" fmla="*/ 222 w 525"/>
                                <a:gd name="T11" fmla="*/ 39 h 254"/>
                                <a:gd name="T12" fmla="*/ 222 w 525"/>
                                <a:gd name="T13" fmla="*/ 17 h 254"/>
                                <a:gd name="T14" fmla="*/ 274 w 525"/>
                                <a:gd name="T15" fmla="*/ 17 h 254"/>
                                <a:gd name="T16" fmla="*/ 274 w 525"/>
                                <a:gd name="T17" fmla="*/ 1 h 254"/>
                                <a:gd name="T18" fmla="*/ 203 w 525"/>
                                <a:gd name="T19" fmla="*/ 1 h 254"/>
                                <a:gd name="T20" fmla="*/ 203 w 525"/>
                                <a:gd name="T21" fmla="*/ 97 h 254"/>
                                <a:gd name="T22" fmla="*/ 276 w 525"/>
                                <a:gd name="T23" fmla="*/ 97 h 254"/>
                                <a:gd name="T24" fmla="*/ 276 w 525"/>
                                <a:gd name="T25" fmla="*/ 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25" h="254">
                                  <a:moveTo>
                                    <a:pt x="276" y="81"/>
                                  </a:moveTo>
                                  <a:lnTo>
                                    <a:pt x="222" y="81"/>
                                  </a:lnTo>
                                  <a:lnTo>
                                    <a:pt x="222" y="55"/>
                                  </a:lnTo>
                                  <a:lnTo>
                                    <a:pt x="271" y="55"/>
                                  </a:lnTo>
                                  <a:lnTo>
                                    <a:pt x="271" y="39"/>
                                  </a:lnTo>
                                  <a:lnTo>
                                    <a:pt x="222" y="39"/>
                                  </a:lnTo>
                                  <a:lnTo>
                                    <a:pt x="222" y="17"/>
                                  </a:lnTo>
                                  <a:lnTo>
                                    <a:pt x="274" y="17"/>
                                  </a:lnTo>
                                  <a:lnTo>
                                    <a:pt x="274" y="1"/>
                                  </a:lnTo>
                                  <a:lnTo>
                                    <a:pt x="203" y="1"/>
                                  </a:lnTo>
                                  <a:lnTo>
                                    <a:pt x="203" y="97"/>
                                  </a:lnTo>
                                  <a:lnTo>
                                    <a:pt x="276" y="97"/>
                                  </a:lnTo>
                                  <a:lnTo>
                                    <a:pt x="27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79620" name="Freeform 207"/>
                          <wps:cNvSpPr>
                            <a:spLocks/>
                          </wps:cNvSpPr>
                          <wps:spPr bwMode="auto">
                            <a:xfrm>
                              <a:off x="1995" y="3454"/>
                              <a:ext cx="525" cy="254"/>
                            </a:xfrm>
                            <a:custGeom>
                              <a:avLst/>
                              <a:gdLst>
                                <a:gd name="T0" fmla="*/ 277 w 525"/>
                                <a:gd name="T1" fmla="*/ 181 h 254"/>
                                <a:gd name="T2" fmla="*/ 259 w 525"/>
                                <a:gd name="T3" fmla="*/ 181 h 254"/>
                                <a:gd name="T4" fmla="*/ 258 w 525"/>
                                <a:gd name="T5" fmla="*/ 223 h 254"/>
                                <a:gd name="T6" fmla="*/ 258 w 525"/>
                                <a:gd name="T7" fmla="*/ 227 h 254"/>
                                <a:gd name="T8" fmla="*/ 256 w 525"/>
                                <a:gd name="T9" fmla="*/ 232 h 254"/>
                                <a:gd name="T10" fmla="*/ 255 w 525"/>
                                <a:gd name="T11" fmla="*/ 234 h 254"/>
                                <a:gd name="T12" fmla="*/ 250 w 525"/>
                                <a:gd name="T13" fmla="*/ 238 h 254"/>
                                <a:gd name="T14" fmla="*/ 247 w 525"/>
                                <a:gd name="T15" fmla="*/ 239 h 254"/>
                                <a:gd name="T16" fmla="*/ 241 w 525"/>
                                <a:gd name="T17" fmla="*/ 239 h 254"/>
                                <a:gd name="T18" fmla="*/ 239 w 525"/>
                                <a:gd name="T19" fmla="*/ 238 h 254"/>
                                <a:gd name="T20" fmla="*/ 235 w 525"/>
                                <a:gd name="T21" fmla="*/ 235 h 254"/>
                                <a:gd name="T22" fmla="*/ 234 w 525"/>
                                <a:gd name="T23" fmla="*/ 234 h 254"/>
                                <a:gd name="T24" fmla="*/ 232 w 525"/>
                                <a:gd name="T25" fmla="*/ 229 h 254"/>
                                <a:gd name="T26" fmla="*/ 232 w 525"/>
                                <a:gd name="T27" fmla="*/ 223 h 254"/>
                                <a:gd name="T28" fmla="*/ 232 w 525"/>
                                <a:gd name="T29" fmla="*/ 181 h 254"/>
                                <a:gd name="T30" fmla="*/ 214 w 525"/>
                                <a:gd name="T31" fmla="*/ 181 h 254"/>
                                <a:gd name="T32" fmla="*/ 214 w 525"/>
                                <a:gd name="T33" fmla="*/ 232 h 254"/>
                                <a:gd name="T34" fmla="*/ 214 w 525"/>
                                <a:gd name="T35" fmla="*/ 237 h 254"/>
                                <a:gd name="T36" fmla="*/ 218 w 525"/>
                                <a:gd name="T37" fmla="*/ 245 h 254"/>
                                <a:gd name="T38" fmla="*/ 220 w 525"/>
                                <a:gd name="T39" fmla="*/ 248 h 254"/>
                                <a:gd name="T40" fmla="*/ 228 w 525"/>
                                <a:gd name="T41" fmla="*/ 252 h 254"/>
                                <a:gd name="T42" fmla="*/ 232 w 525"/>
                                <a:gd name="T43" fmla="*/ 253 h 254"/>
                                <a:gd name="T44" fmla="*/ 241 w 525"/>
                                <a:gd name="T45" fmla="*/ 253 h 254"/>
                                <a:gd name="T46" fmla="*/ 246 w 525"/>
                                <a:gd name="T47" fmla="*/ 252 h 254"/>
                                <a:gd name="T48" fmla="*/ 254 w 525"/>
                                <a:gd name="T49" fmla="*/ 247 h 254"/>
                                <a:gd name="T50" fmla="*/ 257 w 525"/>
                                <a:gd name="T51" fmla="*/ 244 h 254"/>
                                <a:gd name="T52" fmla="*/ 260 w 525"/>
                                <a:gd name="T53" fmla="*/ 241 h 254"/>
                                <a:gd name="T54" fmla="*/ 260 w 525"/>
                                <a:gd name="T55" fmla="*/ 251 h 254"/>
                                <a:gd name="T56" fmla="*/ 277 w 525"/>
                                <a:gd name="T57" fmla="*/ 251 h 254"/>
                                <a:gd name="T58" fmla="*/ 277 w 525"/>
                                <a:gd name="T59" fmla="*/ 241 h 254"/>
                                <a:gd name="T60" fmla="*/ 277 w 525"/>
                                <a:gd name="T61" fmla="*/ 239 h 254"/>
                                <a:gd name="T62" fmla="*/ 277 w 525"/>
                                <a:gd name="T63" fmla="*/ 1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277" y="181"/>
                                  </a:moveTo>
                                  <a:lnTo>
                                    <a:pt x="259" y="181"/>
                                  </a:lnTo>
                                  <a:lnTo>
                                    <a:pt x="258" y="223"/>
                                  </a:lnTo>
                                  <a:lnTo>
                                    <a:pt x="258" y="227"/>
                                  </a:lnTo>
                                  <a:lnTo>
                                    <a:pt x="256" y="232"/>
                                  </a:lnTo>
                                  <a:lnTo>
                                    <a:pt x="255" y="234"/>
                                  </a:lnTo>
                                  <a:lnTo>
                                    <a:pt x="250" y="238"/>
                                  </a:lnTo>
                                  <a:lnTo>
                                    <a:pt x="247" y="239"/>
                                  </a:lnTo>
                                  <a:lnTo>
                                    <a:pt x="241" y="239"/>
                                  </a:lnTo>
                                  <a:lnTo>
                                    <a:pt x="239" y="238"/>
                                  </a:lnTo>
                                  <a:lnTo>
                                    <a:pt x="235" y="235"/>
                                  </a:lnTo>
                                  <a:lnTo>
                                    <a:pt x="234" y="234"/>
                                  </a:lnTo>
                                  <a:lnTo>
                                    <a:pt x="232" y="229"/>
                                  </a:lnTo>
                                  <a:lnTo>
                                    <a:pt x="232" y="223"/>
                                  </a:lnTo>
                                  <a:lnTo>
                                    <a:pt x="232" y="181"/>
                                  </a:lnTo>
                                  <a:lnTo>
                                    <a:pt x="214" y="181"/>
                                  </a:lnTo>
                                  <a:lnTo>
                                    <a:pt x="214" y="232"/>
                                  </a:lnTo>
                                  <a:lnTo>
                                    <a:pt x="214" y="237"/>
                                  </a:lnTo>
                                  <a:lnTo>
                                    <a:pt x="218" y="245"/>
                                  </a:lnTo>
                                  <a:lnTo>
                                    <a:pt x="220" y="248"/>
                                  </a:lnTo>
                                  <a:lnTo>
                                    <a:pt x="228" y="252"/>
                                  </a:lnTo>
                                  <a:lnTo>
                                    <a:pt x="232" y="253"/>
                                  </a:lnTo>
                                  <a:lnTo>
                                    <a:pt x="241" y="253"/>
                                  </a:lnTo>
                                  <a:lnTo>
                                    <a:pt x="246" y="252"/>
                                  </a:lnTo>
                                  <a:lnTo>
                                    <a:pt x="254" y="247"/>
                                  </a:lnTo>
                                  <a:lnTo>
                                    <a:pt x="257" y="244"/>
                                  </a:lnTo>
                                  <a:lnTo>
                                    <a:pt x="260" y="241"/>
                                  </a:lnTo>
                                  <a:lnTo>
                                    <a:pt x="260" y="251"/>
                                  </a:lnTo>
                                  <a:lnTo>
                                    <a:pt x="277" y="251"/>
                                  </a:lnTo>
                                  <a:lnTo>
                                    <a:pt x="277" y="241"/>
                                  </a:lnTo>
                                  <a:lnTo>
                                    <a:pt x="277" y="239"/>
                                  </a:lnTo>
                                  <a:lnTo>
                                    <a:pt x="277"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980778" name="Freeform 208"/>
                          <wps:cNvSpPr>
                            <a:spLocks/>
                          </wps:cNvSpPr>
                          <wps:spPr bwMode="auto">
                            <a:xfrm>
                              <a:off x="1995" y="3454"/>
                              <a:ext cx="525" cy="254"/>
                            </a:xfrm>
                            <a:custGeom>
                              <a:avLst/>
                              <a:gdLst>
                                <a:gd name="T0" fmla="*/ 330 w 525"/>
                                <a:gd name="T1" fmla="*/ 250 h 254"/>
                                <a:gd name="T2" fmla="*/ 328 w 525"/>
                                <a:gd name="T3" fmla="*/ 237 h 254"/>
                                <a:gd name="T4" fmla="*/ 328 w 525"/>
                                <a:gd name="T5" fmla="*/ 236 h 254"/>
                                <a:gd name="T6" fmla="*/ 325 w 525"/>
                                <a:gd name="T7" fmla="*/ 237 h 254"/>
                                <a:gd name="T8" fmla="*/ 322 w 525"/>
                                <a:gd name="T9" fmla="*/ 237 h 254"/>
                                <a:gd name="T10" fmla="*/ 321 w 525"/>
                                <a:gd name="T11" fmla="*/ 237 h 254"/>
                                <a:gd name="T12" fmla="*/ 318 w 525"/>
                                <a:gd name="T13" fmla="*/ 237 h 254"/>
                                <a:gd name="T14" fmla="*/ 316 w 525"/>
                                <a:gd name="T15" fmla="*/ 234 h 254"/>
                                <a:gd name="T16" fmla="*/ 316 w 525"/>
                                <a:gd name="T17" fmla="*/ 233 h 254"/>
                                <a:gd name="T18" fmla="*/ 316 w 525"/>
                                <a:gd name="T19" fmla="*/ 196 h 254"/>
                                <a:gd name="T20" fmla="*/ 328 w 525"/>
                                <a:gd name="T21" fmla="*/ 196 h 254"/>
                                <a:gd name="T22" fmla="*/ 328 w 525"/>
                                <a:gd name="T23" fmla="*/ 181 h 254"/>
                                <a:gd name="T24" fmla="*/ 316 w 525"/>
                                <a:gd name="T25" fmla="*/ 181 h 254"/>
                                <a:gd name="T26" fmla="*/ 316 w 525"/>
                                <a:gd name="T27" fmla="*/ 157 h 254"/>
                                <a:gd name="T28" fmla="*/ 297 w 525"/>
                                <a:gd name="T29" fmla="*/ 167 h 254"/>
                                <a:gd name="T30" fmla="*/ 297 w 525"/>
                                <a:gd name="T31" fmla="*/ 181 h 254"/>
                                <a:gd name="T32" fmla="*/ 289 w 525"/>
                                <a:gd name="T33" fmla="*/ 181 h 254"/>
                                <a:gd name="T34" fmla="*/ 289 w 525"/>
                                <a:gd name="T35" fmla="*/ 196 h 254"/>
                                <a:gd name="T36" fmla="*/ 297 w 525"/>
                                <a:gd name="T37" fmla="*/ 196 h 254"/>
                                <a:gd name="T38" fmla="*/ 297 w 525"/>
                                <a:gd name="T39" fmla="*/ 233 h 254"/>
                                <a:gd name="T40" fmla="*/ 297 w 525"/>
                                <a:gd name="T41" fmla="*/ 237 h 254"/>
                                <a:gd name="T42" fmla="*/ 298 w 525"/>
                                <a:gd name="T43" fmla="*/ 240 h 254"/>
                                <a:gd name="T44" fmla="*/ 298 w 525"/>
                                <a:gd name="T45" fmla="*/ 243 h 254"/>
                                <a:gd name="T46" fmla="*/ 299 w 525"/>
                                <a:gd name="T47" fmla="*/ 245 h 254"/>
                                <a:gd name="T48" fmla="*/ 302 w 525"/>
                                <a:gd name="T49" fmla="*/ 248 h 254"/>
                                <a:gd name="T50" fmla="*/ 303 w 525"/>
                                <a:gd name="T51" fmla="*/ 250 h 254"/>
                                <a:gd name="T52" fmla="*/ 309 w 525"/>
                                <a:gd name="T53" fmla="*/ 252 h 254"/>
                                <a:gd name="T54" fmla="*/ 312 w 525"/>
                                <a:gd name="T55" fmla="*/ 253 h 254"/>
                                <a:gd name="T56" fmla="*/ 321 w 525"/>
                                <a:gd name="T57" fmla="*/ 253 h 254"/>
                                <a:gd name="T58" fmla="*/ 325 w 525"/>
                                <a:gd name="T59" fmla="*/ 252 h 254"/>
                                <a:gd name="T60" fmla="*/ 330 w 525"/>
                                <a:gd name="T61" fmla="*/ 250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25" h="254">
                                  <a:moveTo>
                                    <a:pt x="330" y="250"/>
                                  </a:moveTo>
                                  <a:lnTo>
                                    <a:pt x="328" y="237"/>
                                  </a:lnTo>
                                  <a:lnTo>
                                    <a:pt x="328" y="236"/>
                                  </a:lnTo>
                                  <a:lnTo>
                                    <a:pt x="325" y="237"/>
                                  </a:lnTo>
                                  <a:lnTo>
                                    <a:pt x="322" y="237"/>
                                  </a:lnTo>
                                  <a:lnTo>
                                    <a:pt x="321" y="237"/>
                                  </a:lnTo>
                                  <a:lnTo>
                                    <a:pt x="318" y="237"/>
                                  </a:lnTo>
                                  <a:lnTo>
                                    <a:pt x="316" y="234"/>
                                  </a:lnTo>
                                  <a:lnTo>
                                    <a:pt x="316" y="233"/>
                                  </a:lnTo>
                                  <a:lnTo>
                                    <a:pt x="316" y="196"/>
                                  </a:lnTo>
                                  <a:lnTo>
                                    <a:pt x="328" y="196"/>
                                  </a:lnTo>
                                  <a:lnTo>
                                    <a:pt x="328" y="181"/>
                                  </a:lnTo>
                                  <a:lnTo>
                                    <a:pt x="316" y="181"/>
                                  </a:lnTo>
                                  <a:lnTo>
                                    <a:pt x="316" y="157"/>
                                  </a:lnTo>
                                  <a:lnTo>
                                    <a:pt x="297" y="167"/>
                                  </a:lnTo>
                                  <a:lnTo>
                                    <a:pt x="297" y="181"/>
                                  </a:lnTo>
                                  <a:lnTo>
                                    <a:pt x="289" y="181"/>
                                  </a:lnTo>
                                  <a:lnTo>
                                    <a:pt x="289" y="196"/>
                                  </a:lnTo>
                                  <a:lnTo>
                                    <a:pt x="297" y="196"/>
                                  </a:lnTo>
                                  <a:lnTo>
                                    <a:pt x="297" y="233"/>
                                  </a:lnTo>
                                  <a:lnTo>
                                    <a:pt x="297" y="237"/>
                                  </a:lnTo>
                                  <a:lnTo>
                                    <a:pt x="298" y="240"/>
                                  </a:lnTo>
                                  <a:lnTo>
                                    <a:pt x="298" y="243"/>
                                  </a:lnTo>
                                  <a:lnTo>
                                    <a:pt x="299" y="245"/>
                                  </a:lnTo>
                                  <a:lnTo>
                                    <a:pt x="302" y="248"/>
                                  </a:lnTo>
                                  <a:lnTo>
                                    <a:pt x="303" y="250"/>
                                  </a:lnTo>
                                  <a:lnTo>
                                    <a:pt x="309" y="252"/>
                                  </a:lnTo>
                                  <a:lnTo>
                                    <a:pt x="312" y="253"/>
                                  </a:lnTo>
                                  <a:lnTo>
                                    <a:pt x="321" y="253"/>
                                  </a:lnTo>
                                  <a:lnTo>
                                    <a:pt x="325" y="252"/>
                                  </a:lnTo>
                                  <a:lnTo>
                                    <a:pt x="33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673055" name="Freeform 209"/>
                          <wps:cNvSpPr>
                            <a:spLocks/>
                          </wps:cNvSpPr>
                          <wps:spPr bwMode="auto">
                            <a:xfrm>
                              <a:off x="1995" y="3454"/>
                              <a:ext cx="525" cy="254"/>
                            </a:xfrm>
                            <a:custGeom>
                              <a:avLst/>
                              <a:gdLst>
                                <a:gd name="T0" fmla="*/ 360 w 525"/>
                                <a:gd name="T1" fmla="*/ 181 h 254"/>
                                <a:gd name="T2" fmla="*/ 341 w 525"/>
                                <a:gd name="T3" fmla="*/ 181 h 254"/>
                                <a:gd name="T4" fmla="*/ 341 w 525"/>
                                <a:gd name="T5" fmla="*/ 251 h 254"/>
                                <a:gd name="T6" fmla="*/ 360 w 525"/>
                                <a:gd name="T7" fmla="*/ 251 h 254"/>
                                <a:gd name="T8" fmla="*/ 360 w 525"/>
                                <a:gd name="T9" fmla="*/ 181 h 254"/>
                              </a:gdLst>
                              <a:ahLst/>
                              <a:cxnLst>
                                <a:cxn ang="0">
                                  <a:pos x="T0" y="T1"/>
                                </a:cxn>
                                <a:cxn ang="0">
                                  <a:pos x="T2" y="T3"/>
                                </a:cxn>
                                <a:cxn ang="0">
                                  <a:pos x="T4" y="T5"/>
                                </a:cxn>
                                <a:cxn ang="0">
                                  <a:pos x="T6" y="T7"/>
                                </a:cxn>
                                <a:cxn ang="0">
                                  <a:pos x="T8" y="T9"/>
                                </a:cxn>
                              </a:cxnLst>
                              <a:rect l="0" t="0" r="r" b="b"/>
                              <a:pathLst>
                                <a:path w="525" h="254">
                                  <a:moveTo>
                                    <a:pt x="360" y="181"/>
                                  </a:moveTo>
                                  <a:lnTo>
                                    <a:pt x="341" y="181"/>
                                  </a:lnTo>
                                  <a:lnTo>
                                    <a:pt x="341" y="251"/>
                                  </a:lnTo>
                                  <a:lnTo>
                                    <a:pt x="360" y="251"/>
                                  </a:lnTo>
                                  <a:lnTo>
                                    <a:pt x="36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586201" name="Freeform 210"/>
                          <wps:cNvSpPr>
                            <a:spLocks/>
                          </wps:cNvSpPr>
                          <wps:spPr bwMode="auto">
                            <a:xfrm>
                              <a:off x="1995" y="3454"/>
                              <a:ext cx="525" cy="254"/>
                            </a:xfrm>
                            <a:custGeom>
                              <a:avLst/>
                              <a:gdLst>
                                <a:gd name="T0" fmla="*/ 360 w 525"/>
                                <a:gd name="T1" fmla="*/ 155 h 254"/>
                                <a:gd name="T2" fmla="*/ 341 w 525"/>
                                <a:gd name="T3" fmla="*/ 155 h 254"/>
                                <a:gd name="T4" fmla="*/ 341 w 525"/>
                                <a:gd name="T5" fmla="*/ 172 h 254"/>
                                <a:gd name="T6" fmla="*/ 360 w 525"/>
                                <a:gd name="T7" fmla="*/ 172 h 254"/>
                                <a:gd name="T8" fmla="*/ 360 w 525"/>
                                <a:gd name="T9" fmla="*/ 155 h 254"/>
                              </a:gdLst>
                              <a:ahLst/>
                              <a:cxnLst>
                                <a:cxn ang="0">
                                  <a:pos x="T0" y="T1"/>
                                </a:cxn>
                                <a:cxn ang="0">
                                  <a:pos x="T2" y="T3"/>
                                </a:cxn>
                                <a:cxn ang="0">
                                  <a:pos x="T4" y="T5"/>
                                </a:cxn>
                                <a:cxn ang="0">
                                  <a:pos x="T6" y="T7"/>
                                </a:cxn>
                                <a:cxn ang="0">
                                  <a:pos x="T8" y="T9"/>
                                </a:cxn>
                              </a:cxnLst>
                              <a:rect l="0" t="0" r="r" b="b"/>
                              <a:pathLst>
                                <a:path w="525" h="254">
                                  <a:moveTo>
                                    <a:pt x="360" y="155"/>
                                  </a:moveTo>
                                  <a:lnTo>
                                    <a:pt x="341" y="155"/>
                                  </a:lnTo>
                                  <a:lnTo>
                                    <a:pt x="341" y="172"/>
                                  </a:lnTo>
                                  <a:lnTo>
                                    <a:pt x="360" y="172"/>
                                  </a:lnTo>
                                  <a:lnTo>
                                    <a:pt x="36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24701" name="Freeform 211"/>
                          <wps:cNvSpPr>
                            <a:spLocks/>
                          </wps:cNvSpPr>
                          <wps:spPr bwMode="auto">
                            <a:xfrm>
                              <a:off x="1995" y="3454"/>
                              <a:ext cx="525" cy="254"/>
                            </a:xfrm>
                            <a:custGeom>
                              <a:avLst/>
                              <a:gdLst>
                                <a:gd name="T0" fmla="*/ 379 w 525"/>
                                <a:gd name="T1" fmla="*/ 46 h 254"/>
                                <a:gd name="T2" fmla="*/ 338 w 525"/>
                                <a:gd name="T3" fmla="*/ 46 h 254"/>
                                <a:gd name="T4" fmla="*/ 338 w 525"/>
                                <a:gd name="T5" fmla="*/ 62 h 254"/>
                                <a:gd name="T6" fmla="*/ 360 w 525"/>
                                <a:gd name="T7" fmla="*/ 62 h 254"/>
                                <a:gd name="T8" fmla="*/ 360 w 525"/>
                                <a:gd name="T9" fmla="*/ 74 h 254"/>
                                <a:gd name="T10" fmla="*/ 357 w 525"/>
                                <a:gd name="T11" fmla="*/ 77 h 254"/>
                                <a:gd name="T12" fmla="*/ 353 w 525"/>
                                <a:gd name="T13" fmla="*/ 79 h 254"/>
                                <a:gd name="T14" fmla="*/ 345 w 525"/>
                                <a:gd name="T15" fmla="*/ 82 h 254"/>
                                <a:gd name="T16" fmla="*/ 341 w 525"/>
                                <a:gd name="T17" fmla="*/ 83 h 254"/>
                                <a:gd name="T18" fmla="*/ 329 w 525"/>
                                <a:gd name="T19" fmla="*/ 83 h 254"/>
                                <a:gd name="T20" fmla="*/ 322 w 525"/>
                                <a:gd name="T21" fmla="*/ 80 h 254"/>
                                <a:gd name="T22" fmla="*/ 312 w 525"/>
                                <a:gd name="T23" fmla="*/ 68 h 254"/>
                                <a:gd name="T24" fmla="*/ 309 w 525"/>
                                <a:gd name="T25" fmla="*/ 60 h 254"/>
                                <a:gd name="T26" fmla="*/ 309 w 525"/>
                                <a:gd name="T27" fmla="*/ 38 h 254"/>
                                <a:gd name="T28" fmla="*/ 312 w 525"/>
                                <a:gd name="T29" fmla="*/ 30 h 254"/>
                                <a:gd name="T30" fmla="*/ 322 w 525"/>
                                <a:gd name="T31" fmla="*/ 19 h 254"/>
                                <a:gd name="T32" fmla="*/ 329 w 525"/>
                                <a:gd name="T33" fmla="*/ 16 h 254"/>
                                <a:gd name="T34" fmla="*/ 343 w 525"/>
                                <a:gd name="T35" fmla="*/ 16 h 254"/>
                                <a:gd name="T36" fmla="*/ 347 w 525"/>
                                <a:gd name="T37" fmla="*/ 18 h 254"/>
                                <a:gd name="T38" fmla="*/ 355 w 525"/>
                                <a:gd name="T39" fmla="*/ 23 h 254"/>
                                <a:gd name="T40" fmla="*/ 358 w 525"/>
                                <a:gd name="T41" fmla="*/ 27 h 254"/>
                                <a:gd name="T42" fmla="*/ 359 w 525"/>
                                <a:gd name="T43" fmla="*/ 31 h 254"/>
                                <a:gd name="T44" fmla="*/ 378 w 525"/>
                                <a:gd name="T45" fmla="*/ 28 h 254"/>
                                <a:gd name="T46" fmla="*/ 376 w 525"/>
                                <a:gd name="T47" fmla="*/ 19 h 254"/>
                                <a:gd name="T48" fmla="*/ 375 w 525"/>
                                <a:gd name="T49" fmla="*/ 16 h 254"/>
                                <a:gd name="T50" fmla="*/ 372 w 525"/>
                                <a:gd name="T51" fmla="*/ 12 h 254"/>
                                <a:gd name="T52" fmla="*/ 359 w 525"/>
                                <a:gd name="T53" fmla="*/ 2 h 254"/>
                                <a:gd name="T54" fmla="*/ 349 w 525"/>
                                <a:gd name="T55" fmla="*/ 0 h 254"/>
                                <a:gd name="T56" fmla="*/ 328 w 525"/>
                                <a:gd name="T57" fmla="*/ 0 h 254"/>
                                <a:gd name="T58" fmla="*/ 320 w 525"/>
                                <a:gd name="T59" fmla="*/ 1 h 254"/>
                                <a:gd name="T60" fmla="*/ 306 w 525"/>
                                <a:gd name="T61" fmla="*/ 8 h 254"/>
                                <a:gd name="T62" fmla="*/ 300 w 525"/>
                                <a:gd name="T63" fmla="*/ 14 h 254"/>
                                <a:gd name="T64" fmla="*/ 291 w 525"/>
                                <a:gd name="T65" fmla="*/ 30 h 254"/>
                                <a:gd name="T66" fmla="*/ 289 w 525"/>
                                <a:gd name="T67" fmla="*/ 39 h 254"/>
                                <a:gd name="T68" fmla="*/ 289 w 525"/>
                                <a:gd name="T69" fmla="*/ 58 h 254"/>
                                <a:gd name="T70" fmla="*/ 291 w 525"/>
                                <a:gd name="T71" fmla="*/ 67 h 254"/>
                                <a:gd name="T72" fmla="*/ 299 w 525"/>
                                <a:gd name="T73" fmla="*/ 83 h 254"/>
                                <a:gd name="T74" fmla="*/ 304 w 525"/>
                                <a:gd name="T75" fmla="*/ 89 h 254"/>
                                <a:gd name="T76" fmla="*/ 319 w 525"/>
                                <a:gd name="T77" fmla="*/ 97 h 254"/>
                                <a:gd name="T78" fmla="*/ 328 w 525"/>
                                <a:gd name="T79" fmla="*/ 99 h 254"/>
                                <a:gd name="T80" fmla="*/ 346 w 525"/>
                                <a:gd name="T81" fmla="*/ 99 h 254"/>
                                <a:gd name="T82" fmla="*/ 354 w 525"/>
                                <a:gd name="T83" fmla="*/ 98 h 254"/>
                                <a:gd name="T84" fmla="*/ 369 w 525"/>
                                <a:gd name="T85" fmla="*/ 92 h 254"/>
                                <a:gd name="T86" fmla="*/ 375 w 525"/>
                                <a:gd name="T87" fmla="*/ 88 h 254"/>
                                <a:gd name="T88" fmla="*/ 379 w 525"/>
                                <a:gd name="T89" fmla="*/ 84 h 254"/>
                                <a:gd name="T90" fmla="*/ 379 w 525"/>
                                <a:gd name="T91" fmla="*/ 83 h 254"/>
                                <a:gd name="T92" fmla="*/ 379 w 525"/>
                                <a:gd name="T93" fmla="*/ 4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525" h="254">
                                  <a:moveTo>
                                    <a:pt x="379" y="46"/>
                                  </a:moveTo>
                                  <a:lnTo>
                                    <a:pt x="338" y="46"/>
                                  </a:lnTo>
                                  <a:lnTo>
                                    <a:pt x="338" y="62"/>
                                  </a:lnTo>
                                  <a:lnTo>
                                    <a:pt x="360" y="62"/>
                                  </a:lnTo>
                                  <a:lnTo>
                                    <a:pt x="360" y="74"/>
                                  </a:lnTo>
                                  <a:lnTo>
                                    <a:pt x="357" y="77"/>
                                  </a:lnTo>
                                  <a:lnTo>
                                    <a:pt x="353" y="79"/>
                                  </a:lnTo>
                                  <a:lnTo>
                                    <a:pt x="345" y="82"/>
                                  </a:lnTo>
                                  <a:lnTo>
                                    <a:pt x="341" y="83"/>
                                  </a:lnTo>
                                  <a:lnTo>
                                    <a:pt x="329" y="83"/>
                                  </a:lnTo>
                                  <a:lnTo>
                                    <a:pt x="322" y="80"/>
                                  </a:lnTo>
                                  <a:lnTo>
                                    <a:pt x="312" y="68"/>
                                  </a:lnTo>
                                  <a:lnTo>
                                    <a:pt x="309" y="60"/>
                                  </a:lnTo>
                                  <a:lnTo>
                                    <a:pt x="309" y="38"/>
                                  </a:lnTo>
                                  <a:lnTo>
                                    <a:pt x="312" y="30"/>
                                  </a:lnTo>
                                  <a:lnTo>
                                    <a:pt x="322" y="19"/>
                                  </a:lnTo>
                                  <a:lnTo>
                                    <a:pt x="329" y="16"/>
                                  </a:lnTo>
                                  <a:lnTo>
                                    <a:pt x="343" y="16"/>
                                  </a:lnTo>
                                  <a:lnTo>
                                    <a:pt x="347" y="18"/>
                                  </a:lnTo>
                                  <a:lnTo>
                                    <a:pt x="355" y="23"/>
                                  </a:lnTo>
                                  <a:lnTo>
                                    <a:pt x="358" y="27"/>
                                  </a:lnTo>
                                  <a:lnTo>
                                    <a:pt x="359" y="31"/>
                                  </a:lnTo>
                                  <a:lnTo>
                                    <a:pt x="378" y="28"/>
                                  </a:lnTo>
                                  <a:lnTo>
                                    <a:pt x="376" y="19"/>
                                  </a:lnTo>
                                  <a:lnTo>
                                    <a:pt x="375" y="16"/>
                                  </a:lnTo>
                                  <a:lnTo>
                                    <a:pt x="372" y="12"/>
                                  </a:lnTo>
                                  <a:lnTo>
                                    <a:pt x="359" y="2"/>
                                  </a:lnTo>
                                  <a:lnTo>
                                    <a:pt x="349" y="0"/>
                                  </a:lnTo>
                                  <a:lnTo>
                                    <a:pt x="328" y="0"/>
                                  </a:lnTo>
                                  <a:lnTo>
                                    <a:pt x="320" y="1"/>
                                  </a:lnTo>
                                  <a:lnTo>
                                    <a:pt x="306" y="8"/>
                                  </a:lnTo>
                                  <a:lnTo>
                                    <a:pt x="300" y="14"/>
                                  </a:lnTo>
                                  <a:lnTo>
                                    <a:pt x="291" y="30"/>
                                  </a:lnTo>
                                  <a:lnTo>
                                    <a:pt x="289" y="39"/>
                                  </a:lnTo>
                                  <a:lnTo>
                                    <a:pt x="289" y="58"/>
                                  </a:lnTo>
                                  <a:lnTo>
                                    <a:pt x="291" y="67"/>
                                  </a:lnTo>
                                  <a:lnTo>
                                    <a:pt x="299" y="83"/>
                                  </a:lnTo>
                                  <a:lnTo>
                                    <a:pt x="304" y="89"/>
                                  </a:lnTo>
                                  <a:lnTo>
                                    <a:pt x="319" y="97"/>
                                  </a:lnTo>
                                  <a:lnTo>
                                    <a:pt x="328" y="99"/>
                                  </a:lnTo>
                                  <a:lnTo>
                                    <a:pt x="346" y="99"/>
                                  </a:lnTo>
                                  <a:lnTo>
                                    <a:pt x="354" y="98"/>
                                  </a:lnTo>
                                  <a:lnTo>
                                    <a:pt x="369" y="92"/>
                                  </a:lnTo>
                                  <a:lnTo>
                                    <a:pt x="375" y="88"/>
                                  </a:lnTo>
                                  <a:lnTo>
                                    <a:pt x="379" y="84"/>
                                  </a:lnTo>
                                  <a:lnTo>
                                    <a:pt x="379" y="83"/>
                                  </a:lnTo>
                                  <a:lnTo>
                                    <a:pt x="379"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185751" name="Freeform 212"/>
                          <wps:cNvSpPr>
                            <a:spLocks/>
                          </wps:cNvSpPr>
                          <wps:spPr bwMode="auto">
                            <a:xfrm>
                              <a:off x="1995" y="3454"/>
                              <a:ext cx="525" cy="254"/>
                            </a:xfrm>
                            <a:custGeom>
                              <a:avLst/>
                              <a:gdLst>
                                <a:gd name="T0" fmla="*/ 446 w 525"/>
                                <a:gd name="T1" fmla="*/ 206 h 254"/>
                                <a:gd name="T2" fmla="*/ 443 w 525"/>
                                <a:gd name="T3" fmla="*/ 197 h 254"/>
                                <a:gd name="T4" fmla="*/ 441 w 525"/>
                                <a:gd name="T5" fmla="*/ 195 h 254"/>
                                <a:gd name="T6" fmla="*/ 429 w 525"/>
                                <a:gd name="T7" fmla="*/ 183 h 254"/>
                                <a:gd name="T8" fmla="*/ 427 w 525"/>
                                <a:gd name="T9" fmla="*/ 182 h 254"/>
                                <a:gd name="T10" fmla="*/ 427 w 525"/>
                                <a:gd name="T11" fmla="*/ 209 h 254"/>
                                <a:gd name="T12" fmla="*/ 427 w 525"/>
                                <a:gd name="T13" fmla="*/ 223 h 254"/>
                                <a:gd name="T14" fmla="*/ 426 w 525"/>
                                <a:gd name="T15" fmla="*/ 228 h 254"/>
                                <a:gd name="T16" fmla="*/ 419 w 525"/>
                                <a:gd name="T17" fmla="*/ 236 h 254"/>
                                <a:gd name="T18" fmla="*/ 415 w 525"/>
                                <a:gd name="T19" fmla="*/ 238 h 254"/>
                                <a:gd name="T20" fmla="*/ 405 w 525"/>
                                <a:gd name="T21" fmla="*/ 238 h 254"/>
                                <a:gd name="T22" fmla="*/ 401 w 525"/>
                                <a:gd name="T23" fmla="*/ 236 h 254"/>
                                <a:gd name="T24" fmla="*/ 395 w 525"/>
                                <a:gd name="T25" fmla="*/ 228 h 254"/>
                                <a:gd name="T26" fmla="*/ 393 w 525"/>
                                <a:gd name="T27" fmla="*/ 223 h 254"/>
                                <a:gd name="T28" fmla="*/ 393 w 525"/>
                                <a:gd name="T29" fmla="*/ 209 h 254"/>
                                <a:gd name="T30" fmla="*/ 395 w 525"/>
                                <a:gd name="T31" fmla="*/ 204 h 254"/>
                                <a:gd name="T32" fmla="*/ 401 w 525"/>
                                <a:gd name="T33" fmla="*/ 197 h 254"/>
                                <a:gd name="T34" fmla="*/ 405 w 525"/>
                                <a:gd name="T35" fmla="*/ 195 h 254"/>
                                <a:gd name="T36" fmla="*/ 415 w 525"/>
                                <a:gd name="T37" fmla="*/ 195 h 254"/>
                                <a:gd name="T38" fmla="*/ 419 w 525"/>
                                <a:gd name="T39" fmla="*/ 197 h 254"/>
                                <a:gd name="T40" fmla="*/ 426 w 525"/>
                                <a:gd name="T41" fmla="*/ 204 h 254"/>
                                <a:gd name="T42" fmla="*/ 427 w 525"/>
                                <a:gd name="T43" fmla="*/ 209 h 254"/>
                                <a:gd name="T44" fmla="*/ 427 w 525"/>
                                <a:gd name="T45" fmla="*/ 182 h 254"/>
                                <a:gd name="T46" fmla="*/ 421 w 525"/>
                                <a:gd name="T47" fmla="*/ 180 h 254"/>
                                <a:gd name="T48" fmla="*/ 403 w 525"/>
                                <a:gd name="T49" fmla="*/ 180 h 254"/>
                                <a:gd name="T50" fmla="*/ 397 w 525"/>
                                <a:gd name="T51" fmla="*/ 181 h 254"/>
                                <a:gd name="T52" fmla="*/ 386 w 525"/>
                                <a:gd name="T53" fmla="*/ 187 h 254"/>
                                <a:gd name="T54" fmla="*/ 382 w 525"/>
                                <a:gd name="T55" fmla="*/ 192 h 254"/>
                                <a:gd name="T56" fmla="*/ 376 w 525"/>
                                <a:gd name="T57" fmla="*/ 203 h 254"/>
                                <a:gd name="T58" fmla="*/ 374 w 525"/>
                                <a:gd name="T59" fmla="*/ 209 h 254"/>
                                <a:gd name="T60" fmla="*/ 374 w 525"/>
                                <a:gd name="T61" fmla="*/ 223 h 254"/>
                                <a:gd name="T62" fmla="*/ 376 w 525"/>
                                <a:gd name="T63" fmla="*/ 230 h 254"/>
                                <a:gd name="T64" fmla="*/ 382 w 525"/>
                                <a:gd name="T65" fmla="*/ 241 h 254"/>
                                <a:gd name="T66" fmla="*/ 386 w 525"/>
                                <a:gd name="T67" fmla="*/ 245 h 254"/>
                                <a:gd name="T68" fmla="*/ 398 w 525"/>
                                <a:gd name="T69" fmla="*/ 251 h 254"/>
                                <a:gd name="T70" fmla="*/ 404 w 525"/>
                                <a:gd name="T71" fmla="*/ 253 h 254"/>
                                <a:gd name="T72" fmla="*/ 421 w 525"/>
                                <a:gd name="T73" fmla="*/ 253 h 254"/>
                                <a:gd name="T74" fmla="*/ 429 w 525"/>
                                <a:gd name="T75" fmla="*/ 249 h 254"/>
                                <a:gd name="T76" fmla="*/ 441 w 525"/>
                                <a:gd name="T77" fmla="*/ 238 h 254"/>
                                <a:gd name="T78" fmla="*/ 443 w 525"/>
                                <a:gd name="T79" fmla="*/ 235 h 254"/>
                                <a:gd name="T80" fmla="*/ 446 w 525"/>
                                <a:gd name="T81" fmla="*/ 227 h 254"/>
                                <a:gd name="T82" fmla="*/ 446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446" y="206"/>
                                  </a:moveTo>
                                  <a:lnTo>
                                    <a:pt x="443" y="197"/>
                                  </a:lnTo>
                                  <a:lnTo>
                                    <a:pt x="441" y="195"/>
                                  </a:lnTo>
                                  <a:lnTo>
                                    <a:pt x="429" y="183"/>
                                  </a:lnTo>
                                  <a:lnTo>
                                    <a:pt x="427" y="182"/>
                                  </a:lnTo>
                                  <a:lnTo>
                                    <a:pt x="427" y="209"/>
                                  </a:lnTo>
                                  <a:lnTo>
                                    <a:pt x="427" y="223"/>
                                  </a:lnTo>
                                  <a:lnTo>
                                    <a:pt x="426" y="228"/>
                                  </a:lnTo>
                                  <a:lnTo>
                                    <a:pt x="419" y="236"/>
                                  </a:lnTo>
                                  <a:lnTo>
                                    <a:pt x="415" y="238"/>
                                  </a:lnTo>
                                  <a:lnTo>
                                    <a:pt x="405" y="238"/>
                                  </a:lnTo>
                                  <a:lnTo>
                                    <a:pt x="401" y="236"/>
                                  </a:lnTo>
                                  <a:lnTo>
                                    <a:pt x="395" y="228"/>
                                  </a:lnTo>
                                  <a:lnTo>
                                    <a:pt x="393" y="223"/>
                                  </a:lnTo>
                                  <a:lnTo>
                                    <a:pt x="393" y="209"/>
                                  </a:lnTo>
                                  <a:lnTo>
                                    <a:pt x="395" y="204"/>
                                  </a:lnTo>
                                  <a:lnTo>
                                    <a:pt x="401" y="197"/>
                                  </a:lnTo>
                                  <a:lnTo>
                                    <a:pt x="405" y="195"/>
                                  </a:lnTo>
                                  <a:lnTo>
                                    <a:pt x="415" y="195"/>
                                  </a:lnTo>
                                  <a:lnTo>
                                    <a:pt x="419" y="197"/>
                                  </a:lnTo>
                                  <a:lnTo>
                                    <a:pt x="426" y="204"/>
                                  </a:lnTo>
                                  <a:lnTo>
                                    <a:pt x="427" y="209"/>
                                  </a:lnTo>
                                  <a:lnTo>
                                    <a:pt x="427" y="182"/>
                                  </a:lnTo>
                                  <a:lnTo>
                                    <a:pt x="421" y="180"/>
                                  </a:lnTo>
                                  <a:lnTo>
                                    <a:pt x="403" y="180"/>
                                  </a:lnTo>
                                  <a:lnTo>
                                    <a:pt x="397" y="181"/>
                                  </a:lnTo>
                                  <a:lnTo>
                                    <a:pt x="386" y="187"/>
                                  </a:lnTo>
                                  <a:lnTo>
                                    <a:pt x="382" y="192"/>
                                  </a:lnTo>
                                  <a:lnTo>
                                    <a:pt x="376" y="203"/>
                                  </a:lnTo>
                                  <a:lnTo>
                                    <a:pt x="374" y="209"/>
                                  </a:lnTo>
                                  <a:lnTo>
                                    <a:pt x="374" y="223"/>
                                  </a:lnTo>
                                  <a:lnTo>
                                    <a:pt x="376" y="230"/>
                                  </a:lnTo>
                                  <a:lnTo>
                                    <a:pt x="382" y="241"/>
                                  </a:lnTo>
                                  <a:lnTo>
                                    <a:pt x="386" y="245"/>
                                  </a:lnTo>
                                  <a:lnTo>
                                    <a:pt x="398" y="251"/>
                                  </a:lnTo>
                                  <a:lnTo>
                                    <a:pt x="404" y="253"/>
                                  </a:lnTo>
                                  <a:lnTo>
                                    <a:pt x="421" y="253"/>
                                  </a:lnTo>
                                  <a:lnTo>
                                    <a:pt x="429" y="249"/>
                                  </a:lnTo>
                                  <a:lnTo>
                                    <a:pt x="441" y="238"/>
                                  </a:lnTo>
                                  <a:lnTo>
                                    <a:pt x="443" y="235"/>
                                  </a:lnTo>
                                  <a:lnTo>
                                    <a:pt x="446" y="227"/>
                                  </a:lnTo>
                                  <a:lnTo>
                                    <a:pt x="446"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50503" name="Freeform 213"/>
                          <wps:cNvSpPr>
                            <a:spLocks/>
                          </wps:cNvSpPr>
                          <wps:spPr bwMode="auto">
                            <a:xfrm>
                              <a:off x="1995" y="3454"/>
                              <a:ext cx="525" cy="254"/>
                            </a:xfrm>
                            <a:custGeom>
                              <a:avLst/>
                              <a:gdLst>
                                <a:gd name="T0" fmla="*/ 524 w 525"/>
                                <a:gd name="T1" fmla="*/ 251 h 254"/>
                                <a:gd name="T2" fmla="*/ 524 w 525"/>
                                <a:gd name="T3" fmla="*/ 201 h 254"/>
                                <a:gd name="T4" fmla="*/ 524 w 525"/>
                                <a:gd name="T5" fmla="*/ 198 h 254"/>
                                <a:gd name="T6" fmla="*/ 523 w 525"/>
                                <a:gd name="T7" fmla="*/ 194 h 254"/>
                                <a:gd name="T8" fmla="*/ 523 w 525"/>
                                <a:gd name="T9" fmla="*/ 192 h 254"/>
                                <a:gd name="T10" fmla="*/ 522 w 525"/>
                                <a:gd name="T11" fmla="*/ 192 h 254"/>
                                <a:gd name="T12" fmla="*/ 521 w 525"/>
                                <a:gd name="T13" fmla="*/ 190 h 254"/>
                                <a:gd name="T14" fmla="*/ 518 w 525"/>
                                <a:gd name="T15" fmla="*/ 185 h 254"/>
                                <a:gd name="T16" fmla="*/ 515 w 525"/>
                                <a:gd name="T17" fmla="*/ 183 h 254"/>
                                <a:gd name="T18" fmla="*/ 509 w 525"/>
                                <a:gd name="T19" fmla="*/ 181 h 254"/>
                                <a:gd name="T20" fmla="*/ 505 w 525"/>
                                <a:gd name="T21" fmla="*/ 180 h 254"/>
                                <a:gd name="T22" fmla="*/ 492 w 525"/>
                                <a:gd name="T23" fmla="*/ 180 h 254"/>
                                <a:gd name="T24" fmla="*/ 484 w 525"/>
                                <a:gd name="T25" fmla="*/ 184 h 254"/>
                                <a:gd name="T26" fmla="*/ 478 w 525"/>
                                <a:gd name="T27" fmla="*/ 192 h 254"/>
                                <a:gd name="T28" fmla="*/ 478 w 525"/>
                                <a:gd name="T29" fmla="*/ 181 h 254"/>
                                <a:gd name="T30" fmla="*/ 461 w 525"/>
                                <a:gd name="T31" fmla="*/ 181 h 254"/>
                                <a:gd name="T32" fmla="*/ 461 w 525"/>
                                <a:gd name="T33" fmla="*/ 251 h 254"/>
                                <a:gd name="T34" fmla="*/ 479 w 525"/>
                                <a:gd name="T35" fmla="*/ 251 h 254"/>
                                <a:gd name="T36" fmla="*/ 479 w 525"/>
                                <a:gd name="T37" fmla="*/ 212 h 254"/>
                                <a:gd name="T38" fmla="*/ 480 w 525"/>
                                <a:gd name="T39" fmla="*/ 206 h 254"/>
                                <a:gd name="T40" fmla="*/ 482 w 525"/>
                                <a:gd name="T41" fmla="*/ 201 h 254"/>
                                <a:gd name="T42" fmla="*/ 483 w 525"/>
                                <a:gd name="T43" fmla="*/ 198 h 254"/>
                                <a:gd name="T44" fmla="*/ 488 w 525"/>
                                <a:gd name="T45" fmla="*/ 195 h 254"/>
                                <a:gd name="T46" fmla="*/ 491 w 525"/>
                                <a:gd name="T47" fmla="*/ 194 h 254"/>
                                <a:gd name="T48" fmla="*/ 497 w 525"/>
                                <a:gd name="T49" fmla="*/ 194 h 254"/>
                                <a:gd name="T50" fmla="*/ 499 w 525"/>
                                <a:gd name="T51" fmla="*/ 195 h 254"/>
                                <a:gd name="T52" fmla="*/ 503 w 525"/>
                                <a:gd name="T53" fmla="*/ 197 h 254"/>
                                <a:gd name="T54" fmla="*/ 504 w 525"/>
                                <a:gd name="T55" fmla="*/ 199 h 254"/>
                                <a:gd name="T56" fmla="*/ 506 w 525"/>
                                <a:gd name="T57" fmla="*/ 203 h 254"/>
                                <a:gd name="T58" fmla="*/ 506 w 525"/>
                                <a:gd name="T59" fmla="*/ 206 h 254"/>
                                <a:gd name="T60" fmla="*/ 506 w 525"/>
                                <a:gd name="T61" fmla="*/ 251 h 254"/>
                                <a:gd name="T62" fmla="*/ 524 w 525"/>
                                <a:gd name="T63" fmla="*/ 25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524" y="251"/>
                                  </a:moveTo>
                                  <a:lnTo>
                                    <a:pt x="524" y="201"/>
                                  </a:lnTo>
                                  <a:lnTo>
                                    <a:pt x="524" y="198"/>
                                  </a:lnTo>
                                  <a:lnTo>
                                    <a:pt x="523" y="194"/>
                                  </a:lnTo>
                                  <a:lnTo>
                                    <a:pt x="523" y="192"/>
                                  </a:lnTo>
                                  <a:lnTo>
                                    <a:pt x="522" y="192"/>
                                  </a:lnTo>
                                  <a:lnTo>
                                    <a:pt x="521" y="190"/>
                                  </a:lnTo>
                                  <a:lnTo>
                                    <a:pt x="518" y="185"/>
                                  </a:lnTo>
                                  <a:lnTo>
                                    <a:pt x="515" y="183"/>
                                  </a:lnTo>
                                  <a:lnTo>
                                    <a:pt x="509" y="181"/>
                                  </a:lnTo>
                                  <a:lnTo>
                                    <a:pt x="505" y="180"/>
                                  </a:lnTo>
                                  <a:lnTo>
                                    <a:pt x="492" y="180"/>
                                  </a:lnTo>
                                  <a:lnTo>
                                    <a:pt x="484" y="184"/>
                                  </a:lnTo>
                                  <a:lnTo>
                                    <a:pt x="478" y="192"/>
                                  </a:lnTo>
                                  <a:lnTo>
                                    <a:pt x="478" y="181"/>
                                  </a:lnTo>
                                  <a:lnTo>
                                    <a:pt x="461" y="181"/>
                                  </a:lnTo>
                                  <a:lnTo>
                                    <a:pt x="461" y="251"/>
                                  </a:lnTo>
                                  <a:lnTo>
                                    <a:pt x="479" y="251"/>
                                  </a:lnTo>
                                  <a:lnTo>
                                    <a:pt x="479" y="212"/>
                                  </a:lnTo>
                                  <a:lnTo>
                                    <a:pt x="480" y="206"/>
                                  </a:lnTo>
                                  <a:lnTo>
                                    <a:pt x="482" y="201"/>
                                  </a:lnTo>
                                  <a:lnTo>
                                    <a:pt x="483" y="198"/>
                                  </a:lnTo>
                                  <a:lnTo>
                                    <a:pt x="488" y="195"/>
                                  </a:lnTo>
                                  <a:lnTo>
                                    <a:pt x="491" y="194"/>
                                  </a:lnTo>
                                  <a:lnTo>
                                    <a:pt x="497" y="194"/>
                                  </a:lnTo>
                                  <a:lnTo>
                                    <a:pt x="499" y="195"/>
                                  </a:lnTo>
                                  <a:lnTo>
                                    <a:pt x="503" y="197"/>
                                  </a:lnTo>
                                  <a:lnTo>
                                    <a:pt x="504" y="199"/>
                                  </a:lnTo>
                                  <a:lnTo>
                                    <a:pt x="506" y="203"/>
                                  </a:lnTo>
                                  <a:lnTo>
                                    <a:pt x="506" y="206"/>
                                  </a:lnTo>
                                  <a:lnTo>
                                    <a:pt x="506" y="251"/>
                                  </a:lnTo>
                                  <a:lnTo>
                                    <a:pt x="524"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38999297" name="Freeform 214"/>
                        <wps:cNvSpPr>
                          <a:spLocks/>
                        </wps:cNvSpPr>
                        <wps:spPr bwMode="auto">
                          <a:xfrm>
                            <a:off x="1999" y="4805"/>
                            <a:ext cx="2" cy="373"/>
                          </a:xfrm>
                          <a:custGeom>
                            <a:avLst/>
                            <a:gdLst>
                              <a:gd name="T0" fmla="*/ 1 w 2"/>
                              <a:gd name="T1" fmla="*/ 0 h 373"/>
                              <a:gd name="T2" fmla="*/ 0 w 2"/>
                              <a:gd name="T3" fmla="*/ 372 h 373"/>
                            </a:gdLst>
                            <a:ahLst/>
                            <a:cxnLst>
                              <a:cxn ang="0">
                                <a:pos x="T0" y="T1"/>
                              </a:cxn>
                              <a:cxn ang="0">
                                <a:pos x="T2" y="T3"/>
                              </a:cxn>
                            </a:cxnLst>
                            <a:rect l="0" t="0" r="r" b="b"/>
                            <a:pathLst>
                              <a:path w="2" h="373">
                                <a:moveTo>
                                  <a:pt x="1"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043490" name="Freeform 215"/>
                        <wps:cNvSpPr>
                          <a:spLocks/>
                        </wps:cNvSpPr>
                        <wps:spPr bwMode="auto">
                          <a:xfrm>
                            <a:off x="1978" y="5089"/>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5002677" name="Group 216"/>
                        <wpg:cNvGrpSpPr>
                          <a:grpSpLocks/>
                        </wpg:cNvGrpSpPr>
                        <wpg:grpSpPr bwMode="auto">
                          <a:xfrm>
                            <a:off x="442" y="1674"/>
                            <a:ext cx="3166" cy="331"/>
                            <a:chOff x="442" y="1674"/>
                            <a:chExt cx="3166" cy="331"/>
                          </a:xfrm>
                        </wpg:grpSpPr>
                        <wps:wsp>
                          <wps:cNvPr id="262258726" name="Freeform 217"/>
                          <wps:cNvSpPr>
                            <a:spLocks/>
                          </wps:cNvSpPr>
                          <wps:spPr bwMode="auto">
                            <a:xfrm>
                              <a:off x="442" y="1674"/>
                              <a:ext cx="3166" cy="331"/>
                            </a:xfrm>
                            <a:custGeom>
                              <a:avLst/>
                              <a:gdLst>
                                <a:gd name="T0" fmla="*/ 77 w 3166"/>
                                <a:gd name="T1" fmla="*/ 135 h 331"/>
                                <a:gd name="T2" fmla="*/ 68 w 3166"/>
                                <a:gd name="T3" fmla="*/ 124 h 331"/>
                                <a:gd name="T4" fmla="*/ 52 w 3166"/>
                                <a:gd name="T5" fmla="*/ 117 h 331"/>
                                <a:gd name="T6" fmla="*/ 27 w 3166"/>
                                <a:gd name="T7" fmla="*/ 110 h 331"/>
                                <a:gd name="T8" fmla="*/ 22 w 3166"/>
                                <a:gd name="T9" fmla="*/ 104 h 331"/>
                                <a:gd name="T10" fmla="*/ 23 w 3166"/>
                                <a:gd name="T11" fmla="*/ 98 h 331"/>
                                <a:gd name="T12" fmla="*/ 32 w 3166"/>
                                <a:gd name="T13" fmla="*/ 93 h 331"/>
                                <a:gd name="T14" fmla="*/ 48 w 3166"/>
                                <a:gd name="T15" fmla="*/ 94 h 331"/>
                                <a:gd name="T16" fmla="*/ 55 w 3166"/>
                                <a:gd name="T17" fmla="*/ 102 h 331"/>
                                <a:gd name="T18" fmla="*/ 75 w 3166"/>
                                <a:gd name="T19" fmla="*/ 106 h 331"/>
                                <a:gd name="T20" fmla="*/ 73 w 3166"/>
                                <a:gd name="T21" fmla="*/ 93 h 331"/>
                                <a:gd name="T22" fmla="*/ 59 w 3166"/>
                                <a:gd name="T23" fmla="*/ 79 h 331"/>
                                <a:gd name="T24" fmla="*/ 31 w 3166"/>
                                <a:gd name="T25" fmla="*/ 77 h 331"/>
                                <a:gd name="T26" fmla="*/ 14 w 3166"/>
                                <a:gd name="T27" fmla="*/ 82 h 331"/>
                                <a:gd name="T28" fmla="*/ 4 w 3166"/>
                                <a:gd name="T29" fmla="*/ 94 h 331"/>
                                <a:gd name="T30" fmla="*/ 3 w 3166"/>
                                <a:gd name="T31" fmla="*/ 111 h 331"/>
                                <a:gd name="T32" fmla="*/ 16 w 3166"/>
                                <a:gd name="T33" fmla="*/ 127 h 331"/>
                                <a:gd name="T34" fmla="*/ 42 w 3166"/>
                                <a:gd name="T35" fmla="*/ 134 h 331"/>
                                <a:gd name="T36" fmla="*/ 49 w 3166"/>
                                <a:gd name="T37" fmla="*/ 137 h 331"/>
                                <a:gd name="T38" fmla="*/ 55 w 3166"/>
                                <a:gd name="T39" fmla="*/ 139 h 331"/>
                                <a:gd name="T40" fmla="*/ 58 w 3166"/>
                                <a:gd name="T41" fmla="*/ 144 h 331"/>
                                <a:gd name="T42" fmla="*/ 57 w 3166"/>
                                <a:gd name="T43" fmla="*/ 153 h 331"/>
                                <a:gd name="T44" fmla="*/ 46 w 3166"/>
                                <a:gd name="T45" fmla="*/ 160 h 331"/>
                                <a:gd name="T46" fmla="*/ 29 w 3166"/>
                                <a:gd name="T47" fmla="*/ 158 h 331"/>
                                <a:gd name="T48" fmla="*/ 20 w 3166"/>
                                <a:gd name="T49" fmla="*/ 148 h 331"/>
                                <a:gd name="T50" fmla="*/ 0 w 3166"/>
                                <a:gd name="T51" fmla="*/ 143 h 331"/>
                                <a:gd name="T52" fmla="*/ 5 w 3166"/>
                                <a:gd name="T53" fmla="*/ 162 h 331"/>
                                <a:gd name="T54" fmla="*/ 27 w 3166"/>
                                <a:gd name="T55" fmla="*/ 176 h 331"/>
                                <a:gd name="T56" fmla="*/ 55 w 3166"/>
                                <a:gd name="T57" fmla="*/ 175 h 331"/>
                                <a:gd name="T58" fmla="*/ 70 w 3166"/>
                                <a:gd name="T59" fmla="*/ 167 h 331"/>
                                <a:gd name="T60" fmla="*/ 76 w 3166"/>
                                <a:gd name="T61" fmla="*/ 157 h 331"/>
                                <a:gd name="T62" fmla="*/ 78 w 3166"/>
                                <a:gd name="T63" fmla="*/ 14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78" y="140"/>
                                  </a:moveTo>
                                  <a:lnTo>
                                    <a:pt x="77" y="135"/>
                                  </a:lnTo>
                                  <a:lnTo>
                                    <a:pt x="71" y="127"/>
                                  </a:lnTo>
                                  <a:lnTo>
                                    <a:pt x="68" y="124"/>
                                  </a:lnTo>
                                  <a:lnTo>
                                    <a:pt x="59" y="119"/>
                                  </a:lnTo>
                                  <a:lnTo>
                                    <a:pt x="52" y="117"/>
                                  </a:lnTo>
                                  <a:lnTo>
                                    <a:pt x="33" y="112"/>
                                  </a:lnTo>
                                  <a:lnTo>
                                    <a:pt x="27" y="110"/>
                                  </a:lnTo>
                                  <a:lnTo>
                                    <a:pt x="23" y="106"/>
                                  </a:lnTo>
                                  <a:lnTo>
                                    <a:pt x="22" y="104"/>
                                  </a:lnTo>
                                  <a:lnTo>
                                    <a:pt x="22" y="100"/>
                                  </a:lnTo>
                                  <a:lnTo>
                                    <a:pt x="23" y="98"/>
                                  </a:lnTo>
                                  <a:lnTo>
                                    <a:pt x="28" y="94"/>
                                  </a:lnTo>
                                  <a:lnTo>
                                    <a:pt x="32" y="93"/>
                                  </a:lnTo>
                                  <a:lnTo>
                                    <a:pt x="43" y="93"/>
                                  </a:lnTo>
                                  <a:lnTo>
                                    <a:pt x="48" y="94"/>
                                  </a:lnTo>
                                  <a:lnTo>
                                    <a:pt x="53" y="98"/>
                                  </a:lnTo>
                                  <a:lnTo>
                                    <a:pt x="55" y="102"/>
                                  </a:lnTo>
                                  <a:lnTo>
                                    <a:pt x="56" y="107"/>
                                  </a:lnTo>
                                  <a:lnTo>
                                    <a:pt x="75" y="106"/>
                                  </a:lnTo>
                                  <a:lnTo>
                                    <a:pt x="75" y="97"/>
                                  </a:lnTo>
                                  <a:lnTo>
                                    <a:pt x="73" y="93"/>
                                  </a:lnTo>
                                  <a:lnTo>
                                    <a:pt x="72" y="90"/>
                                  </a:lnTo>
                                  <a:lnTo>
                                    <a:pt x="59" y="79"/>
                                  </a:lnTo>
                                  <a:lnTo>
                                    <a:pt x="50" y="77"/>
                                  </a:lnTo>
                                  <a:lnTo>
                                    <a:pt x="31" y="77"/>
                                  </a:lnTo>
                                  <a:lnTo>
                                    <a:pt x="24" y="78"/>
                                  </a:lnTo>
                                  <a:lnTo>
                                    <a:pt x="14" y="82"/>
                                  </a:lnTo>
                                  <a:lnTo>
                                    <a:pt x="10" y="85"/>
                                  </a:lnTo>
                                  <a:lnTo>
                                    <a:pt x="4" y="94"/>
                                  </a:lnTo>
                                  <a:lnTo>
                                    <a:pt x="3" y="98"/>
                                  </a:lnTo>
                                  <a:lnTo>
                                    <a:pt x="3" y="111"/>
                                  </a:lnTo>
                                  <a:lnTo>
                                    <a:pt x="6" y="117"/>
                                  </a:lnTo>
                                  <a:lnTo>
                                    <a:pt x="16" y="127"/>
                                  </a:lnTo>
                                  <a:lnTo>
                                    <a:pt x="23" y="130"/>
                                  </a:lnTo>
                                  <a:lnTo>
                                    <a:pt x="42" y="134"/>
                                  </a:lnTo>
                                  <a:lnTo>
                                    <a:pt x="47" y="136"/>
                                  </a:lnTo>
                                  <a:lnTo>
                                    <a:pt x="49" y="137"/>
                                  </a:lnTo>
                                  <a:lnTo>
                                    <a:pt x="53" y="138"/>
                                  </a:lnTo>
                                  <a:lnTo>
                                    <a:pt x="55" y="139"/>
                                  </a:lnTo>
                                  <a:lnTo>
                                    <a:pt x="58" y="142"/>
                                  </a:lnTo>
                                  <a:lnTo>
                                    <a:pt x="58" y="144"/>
                                  </a:lnTo>
                                  <a:lnTo>
                                    <a:pt x="58" y="150"/>
                                  </a:lnTo>
                                  <a:lnTo>
                                    <a:pt x="57" y="153"/>
                                  </a:lnTo>
                                  <a:lnTo>
                                    <a:pt x="50" y="158"/>
                                  </a:lnTo>
                                  <a:lnTo>
                                    <a:pt x="46" y="160"/>
                                  </a:lnTo>
                                  <a:lnTo>
                                    <a:pt x="34" y="160"/>
                                  </a:lnTo>
                                  <a:lnTo>
                                    <a:pt x="29" y="158"/>
                                  </a:lnTo>
                                  <a:lnTo>
                                    <a:pt x="22" y="152"/>
                                  </a:lnTo>
                                  <a:lnTo>
                                    <a:pt x="20" y="148"/>
                                  </a:lnTo>
                                  <a:lnTo>
                                    <a:pt x="18" y="141"/>
                                  </a:lnTo>
                                  <a:lnTo>
                                    <a:pt x="0" y="143"/>
                                  </a:lnTo>
                                  <a:lnTo>
                                    <a:pt x="1" y="154"/>
                                  </a:lnTo>
                                  <a:lnTo>
                                    <a:pt x="5" y="162"/>
                                  </a:lnTo>
                                  <a:lnTo>
                                    <a:pt x="18" y="173"/>
                                  </a:lnTo>
                                  <a:lnTo>
                                    <a:pt x="27" y="176"/>
                                  </a:lnTo>
                                  <a:lnTo>
                                    <a:pt x="48" y="176"/>
                                  </a:lnTo>
                                  <a:lnTo>
                                    <a:pt x="55" y="175"/>
                                  </a:lnTo>
                                  <a:lnTo>
                                    <a:pt x="66" y="170"/>
                                  </a:lnTo>
                                  <a:lnTo>
                                    <a:pt x="70" y="167"/>
                                  </a:lnTo>
                                  <a:lnTo>
                                    <a:pt x="75" y="160"/>
                                  </a:lnTo>
                                  <a:lnTo>
                                    <a:pt x="76" y="157"/>
                                  </a:lnTo>
                                  <a:lnTo>
                                    <a:pt x="78" y="152"/>
                                  </a:lnTo>
                                  <a:lnTo>
                                    <a:pt x="78" y="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972450" name="Freeform 218"/>
                          <wps:cNvSpPr>
                            <a:spLocks/>
                          </wps:cNvSpPr>
                          <wps:spPr bwMode="auto">
                            <a:xfrm>
                              <a:off x="442" y="1674"/>
                              <a:ext cx="3166" cy="331"/>
                            </a:xfrm>
                            <a:custGeom>
                              <a:avLst/>
                              <a:gdLst>
                                <a:gd name="T0" fmla="*/ 162 w 3166"/>
                                <a:gd name="T1" fmla="*/ 129 h 331"/>
                                <a:gd name="T2" fmla="*/ 159 w 3166"/>
                                <a:gd name="T3" fmla="*/ 120 h 331"/>
                                <a:gd name="T4" fmla="*/ 157 w 3166"/>
                                <a:gd name="T5" fmla="*/ 118 h 331"/>
                                <a:gd name="T6" fmla="*/ 145 w 3166"/>
                                <a:gd name="T7" fmla="*/ 107 h 331"/>
                                <a:gd name="T8" fmla="*/ 143 w 3166"/>
                                <a:gd name="T9" fmla="*/ 106 h 331"/>
                                <a:gd name="T10" fmla="*/ 143 w 3166"/>
                                <a:gd name="T11" fmla="*/ 133 h 331"/>
                                <a:gd name="T12" fmla="*/ 143 w 3166"/>
                                <a:gd name="T13" fmla="*/ 147 h 331"/>
                                <a:gd name="T14" fmla="*/ 141 w 3166"/>
                                <a:gd name="T15" fmla="*/ 152 h 331"/>
                                <a:gd name="T16" fmla="*/ 135 w 3166"/>
                                <a:gd name="T17" fmla="*/ 159 h 331"/>
                                <a:gd name="T18" fmla="*/ 131 w 3166"/>
                                <a:gd name="T19" fmla="*/ 161 h 331"/>
                                <a:gd name="T20" fmla="*/ 121 w 3166"/>
                                <a:gd name="T21" fmla="*/ 161 h 331"/>
                                <a:gd name="T22" fmla="*/ 117 w 3166"/>
                                <a:gd name="T23" fmla="*/ 159 h 331"/>
                                <a:gd name="T24" fmla="*/ 110 w 3166"/>
                                <a:gd name="T25" fmla="*/ 152 h 331"/>
                                <a:gd name="T26" fmla="*/ 109 w 3166"/>
                                <a:gd name="T27" fmla="*/ 147 h 331"/>
                                <a:gd name="T28" fmla="*/ 109 w 3166"/>
                                <a:gd name="T29" fmla="*/ 133 h 331"/>
                                <a:gd name="T30" fmla="*/ 110 w 3166"/>
                                <a:gd name="T31" fmla="*/ 127 h 331"/>
                                <a:gd name="T32" fmla="*/ 117 w 3166"/>
                                <a:gd name="T33" fmla="*/ 120 h 331"/>
                                <a:gd name="T34" fmla="*/ 121 w 3166"/>
                                <a:gd name="T35" fmla="*/ 118 h 331"/>
                                <a:gd name="T36" fmla="*/ 131 w 3166"/>
                                <a:gd name="T37" fmla="*/ 118 h 331"/>
                                <a:gd name="T38" fmla="*/ 135 w 3166"/>
                                <a:gd name="T39" fmla="*/ 120 h 331"/>
                                <a:gd name="T40" fmla="*/ 141 w 3166"/>
                                <a:gd name="T41" fmla="*/ 127 h 331"/>
                                <a:gd name="T42" fmla="*/ 143 w 3166"/>
                                <a:gd name="T43" fmla="*/ 133 h 331"/>
                                <a:gd name="T44" fmla="*/ 143 w 3166"/>
                                <a:gd name="T45" fmla="*/ 106 h 331"/>
                                <a:gd name="T46" fmla="*/ 136 w 3166"/>
                                <a:gd name="T47" fmla="*/ 103 h 331"/>
                                <a:gd name="T48" fmla="*/ 119 w 3166"/>
                                <a:gd name="T49" fmla="*/ 103 h 331"/>
                                <a:gd name="T50" fmla="*/ 113 w 3166"/>
                                <a:gd name="T51" fmla="*/ 105 h 331"/>
                                <a:gd name="T52" fmla="*/ 102 w 3166"/>
                                <a:gd name="T53" fmla="*/ 111 h 331"/>
                                <a:gd name="T54" fmla="*/ 97 w 3166"/>
                                <a:gd name="T55" fmla="*/ 115 h 331"/>
                                <a:gd name="T56" fmla="*/ 91 w 3166"/>
                                <a:gd name="T57" fmla="*/ 127 h 331"/>
                                <a:gd name="T58" fmla="*/ 90 w 3166"/>
                                <a:gd name="T59" fmla="*/ 133 h 331"/>
                                <a:gd name="T60" fmla="*/ 90 w 3166"/>
                                <a:gd name="T61" fmla="*/ 147 h 331"/>
                                <a:gd name="T62" fmla="*/ 91 w 3166"/>
                                <a:gd name="T63" fmla="*/ 153 h 331"/>
                                <a:gd name="T64" fmla="*/ 97 w 3166"/>
                                <a:gd name="T65" fmla="*/ 165 h 331"/>
                                <a:gd name="T66" fmla="*/ 102 w 3166"/>
                                <a:gd name="T67" fmla="*/ 169 h 331"/>
                                <a:gd name="T68" fmla="*/ 113 w 3166"/>
                                <a:gd name="T69" fmla="*/ 175 h 331"/>
                                <a:gd name="T70" fmla="*/ 120 w 3166"/>
                                <a:gd name="T71" fmla="*/ 176 h 331"/>
                                <a:gd name="T72" fmla="*/ 136 w 3166"/>
                                <a:gd name="T73" fmla="*/ 176 h 331"/>
                                <a:gd name="T74" fmla="*/ 145 w 3166"/>
                                <a:gd name="T75" fmla="*/ 173 h 331"/>
                                <a:gd name="T76" fmla="*/ 156 w 3166"/>
                                <a:gd name="T77" fmla="*/ 161 h 331"/>
                                <a:gd name="T78" fmla="*/ 159 w 3166"/>
                                <a:gd name="T79" fmla="*/ 159 h 331"/>
                                <a:gd name="T80" fmla="*/ 162 w 3166"/>
                                <a:gd name="T81" fmla="*/ 150 h 331"/>
                                <a:gd name="T82" fmla="*/ 162 w 3166"/>
                                <a:gd name="T83"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162" y="129"/>
                                  </a:moveTo>
                                  <a:lnTo>
                                    <a:pt x="159" y="120"/>
                                  </a:lnTo>
                                  <a:lnTo>
                                    <a:pt x="157" y="118"/>
                                  </a:lnTo>
                                  <a:lnTo>
                                    <a:pt x="145" y="107"/>
                                  </a:lnTo>
                                  <a:lnTo>
                                    <a:pt x="143" y="106"/>
                                  </a:lnTo>
                                  <a:lnTo>
                                    <a:pt x="143" y="133"/>
                                  </a:lnTo>
                                  <a:lnTo>
                                    <a:pt x="143" y="147"/>
                                  </a:lnTo>
                                  <a:lnTo>
                                    <a:pt x="141" y="152"/>
                                  </a:lnTo>
                                  <a:lnTo>
                                    <a:pt x="135" y="159"/>
                                  </a:lnTo>
                                  <a:lnTo>
                                    <a:pt x="131" y="161"/>
                                  </a:lnTo>
                                  <a:lnTo>
                                    <a:pt x="121" y="161"/>
                                  </a:lnTo>
                                  <a:lnTo>
                                    <a:pt x="117" y="159"/>
                                  </a:lnTo>
                                  <a:lnTo>
                                    <a:pt x="110" y="152"/>
                                  </a:lnTo>
                                  <a:lnTo>
                                    <a:pt x="109" y="147"/>
                                  </a:lnTo>
                                  <a:lnTo>
                                    <a:pt x="109" y="133"/>
                                  </a:lnTo>
                                  <a:lnTo>
                                    <a:pt x="110" y="127"/>
                                  </a:lnTo>
                                  <a:lnTo>
                                    <a:pt x="117" y="120"/>
                                  </a:lnTo>
                                  <a:lnTo>
                                    <a:pt x="121" y="118"/>
                                  </a:lnTo>
                                  <a:lnTo>
                                    <a:pt x="131" y="118"/>
                                  </a:lnTo>
                                  <a:lnTo>
                                    <a:pt x="135" y="120"/>
                                  </a:lnTo>
                                  <a:lnTo>
                                    <a:pt x="141" y="127"/>
                                  </a:lnTo>
                                  <a:lnTo>
                                    <a:pt x="143" y="133"/>
                                  </a:lnTo>
                                  <a:lnTo>
                                    <a:pt x="143" y="106"/>
                                  </a:lnTo>
                                  <a:lnTo>
                                    <a:pt x="136" y="103"/>
                                  </a:lnTo>
                                  <a:lnTo>
                                    <a:pt x="119" y="103"/>
                                  </a:lnTo>
                                  <a:lnTo>
                                    <a:pt x="113" y="105"/>
                                  </a:lnTo>
                                  <a:lnTo>
                                    <a:pt x="102" y="111"/>
                                  </a:lnTo>
                                  <a:lnTo>
                                    <a:pt x="97" y="115"/>
                                  </a:lnTo>
                                  <a:lnTo>
                                    <a:pt x="91" y="127"/>
                                  </a:lnTo>
                                  <a:lnTo>
                                    <a:pt x="90" y="133"/>
                                  </a:lnTo>
                                  <a:lnTo>
                                    <a:pt x="90" y="147"/>
                                  </a:lnTo>
                                  <a:lnTo>
                                    <a:pt x="91" y="153"/>
                                  </a:lnTo>
                                  <a:lnTo>
                                    <a:pt x="97" y="165"/>
                                  </a:lnTo>
                                  <a:lnTo>
                                    <a:pt x="102" y="169"/>
                                  </a:lnTo>
                                  <a:lnTo>
                                    <a:pt x="113" y="175"/>
                                  </a:lnTo>
                                  <a:lnTo>
                                    <a:pt x="120" y="176"/>
                                  </a:lnTo>
                                  <a:lnTo>
                                    <a:pt x="136" y="176"/>
                                  </a:lnTo>
                                  <a:lnTo>
                                    <a:pt x="145" y="173"/>
                                  </a:lnTo>
                                  <a:lnTo>
                                    <a:pt x="156" y="161"/>
                                  </a:lnTo>
                                  <a:lnTo>
                                    <a:pt x="159" y="159"/>
                                  </a:lnTo>
                                  <a:lnTo>
                                    <a:pt x="162" y="150"/>
                                  </a:lnTo>
                                  <a:lnTo>
                                    <a:pt x="162"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72969" name="Freeform 219"/>
                          <wps:cNvSpPr>
                            <a:spLocks/>
                          </wps:cNvSpPr>
                          <wps:spPr bwMode="auto">
                            <a:xfrm>
                              <a:off x="442" y="1674"/>
                              <a:ext cx="3166" cy="331"/>
                            </a:xfrm>
                            <a:custGeom>
                              <a:avLst/>
                              <a:gdLst>
                                <a:gd name="T0" fmla="*/ 176 w 3166"/>
                                <a:gd name="T1" fmla="*/ 232 h 331"/>
                                <a:gd name="T2" fmla="*/ 158 w 3166"/>
                                <a:gd name="T3" fmla="*/ 232 h 331"/>
                                <a:gd name="T4" fmla="*/ 158 w 3166"/>
                                <a:gd name="T5" fmla="*/ 328 h 331"/>
                                <a:gd name="T6" fmla="*/ 176 w 3166"/>
                                <a:gd name="T7" fmla="*/ 328 h 331"/>
                                <a:gd name="T8" fmla="*/ 176 w 3166"/>
                                <a:gd name="T9" fmla="*/ 232 h 331"/>
                              </a:gdLst>
                              <a:ahLst/>
                              <a:cxnLst>
                                <a:cxn ang="0">
                                  <a:pos x="T0" y="T1"/>
                                </a:cxn>
                                <a:cxn ang="0">
                                  <a:pos x="T2" y="T3"/>
                                </a:cxn>
                                <a:cxn ang="0">
                                  <a:pos x="T4" y="T5"/>
                                </a:cxn>
                                <a:cxn ang="0">
                                  <a:pos x="T6" y="T7"/>
                                </a:cxn>
                                <a:cxn ang="0">
                                  <a:pos x="T8" y="T9"/>
                                </a:cxn>
                              </a:cxnLst>
                              <a:rect l="0" t="0" r="r" b="b"/>
                              <a:pathLst>
                                <a:path w="3166" h="331">
                                  <a:moveTo>
                                    <a:pt x="176" y="232"/>
                                  </a:moveTo>
                                  <a:lnTo>
                                    <a:pt x="158" y="232"/>
                                  </a:lnTo>
                                  <a:lnTo>
                                    <a:pt x="158" y="328"/>
                                  </a:lnTo>
                                  <a:lnTo>
                                    <a:pt x="176" y="328"/>
                                  </a:lnTo>
                                  <a:lnTo>
                                    <a:pt x="176"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886380" name="Freeform 220"/>
                          <wps:cNvSpPr>
                            <a:spLocks/>
                          </wps:cNvSpPr>
                          <wps:spPr bwMode="auto">
                            <a:xfrm>
                              <a:off x="442" y="1674"/>
                              <a:ext cx="3166" cy="331"/>
                            </a:xfrm>
                            <a:custGeom>
                              <a:avLst/>
                              <a:gdLst>
                                <a:gd name="T0" fmla="*/ 195 w 3166"/>
                                <a:gd name="T1" fmla="*/ 78 h 331"/>
                                <a:gd name="T2" fmla="*/ 176 w 3166"/>
                                <a:gd name="T3" fmla="*/ 78 h 331"/>
                                <a:gd name="T4" fmla="*/ 176 w 3166"/>
                                <a:gd name="T5" fmla="*/ 175 h 331"/>
                                <a:gd name="T6" fmla="*/ 195 w 3166"/>
                                <a:gd name="T7" fmla="*/ 175 h 331"/>
                                <a:gd name="T8" fmla="*/ 195 w 3166"/>
                                <a:gd name="T9" fmla="*/ 78 h 331"/>
                              </a:gdLst>
                              <a:ahLst/>
                              <a:cxnLst>
                                <a:cxn ang="0">
                                  <a:pos x="T0" y="T1"/>
                                </a:cxn>
                                <a:cxn ang="0">
                                  <a:pos x="T2" y="T3"/>
                                </a:cxn>
                                <a:cxn ang="0">
                                  <a:pos x="T4" y="T5"/>
                                </a:cxn>
                                <a:cxn ang="0">
                                  <a:pos x="T6" y="T7"/>
                                </a:cxn>
                                <a:cxn ang="0">
                                  <a:pos x="T8" y="T9"/>
                                </a:cxn>
                              </a:cxnLst>
                              <a:rect l="0" t="0" r="r" b="b"/>
                              <a:pathLst>
                                <a:path w="3166" h="331">
                                  <a:moveTo>
                                    <a:pt x="195" y="78"/>
                                  </a:moveTo>
                                  <a:lnTo>
                                    <a:pt x="176" y="78"/>
                                  </a:lnTo>
                                  <a:lnTo>
                                    <a:pt x="176" y="175"/>
                                  </a:lnTo>
                                  <a:lnTo>
                                    <a:pt x="195" y="175"/>
                                  </a:lnTo>
                                  <a:lnTo>
                                    <a:pt x="195"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813258" name="Freeform 221"/>
                          <wps:cNvSpPr>
                            <a:spLocks/>
                          </wps:cNvSpPr>
                          <wps:spPr bwMode="auto">
                            <a:xfrm>
                              <a:off x="442" y="1674"/>
                              <a:ext cx="3166" cy="331"/>
                            </a:xfrm>
                            <a:custGeom>
                              <a:avLst/>
                              <a:gdLst>
                                <a:gd name="T0" fmla="*/ 256 w 3166"/>
                                <a:gd name="T1" fmla="*/ 284 h 331"/>
                                <a:gd name="T2" fmla="*/ 253 w 3166"/>
                                <a:gd name="T3" fmla="*/ 274 h 331"/>
                                <a:gd name="T4" fmla="*/ 250 w 3166"/>
                                <a:gd name="T5" fmla="*/ 271 h 331"/>
                                <a:gd name="T6" fmla="*/ 241 w 3166"/>
                                <a:gd name="T7" fmla="*/ 260 h 331"/>
                                <a:gd name="T8" fmla="*/ 237 w 3166"/>
                                <a:gd name="T9" fmla="*/ 259 h 331"/>
                                <a:gd name="T10" fmla="*/ 237 w 3166"/>
                                <a:gd name="T11" fmla="*/ 287 h 331"/>
                                <a:gd name="T12" fmla="*/ 209 w 3166"/>
                                <a:gd name="T13" fmla="*/ 287 h 331"/>
                                <a:gd name="T14" fmla="*/ 209 w 3166"/>
                                <a:gd name="T15" fmla="*/ 282 h 331"/>
                                <a:gd name="T16" fmla="*/ 211 w 3166"/>
                                <a:gd name="T17" fmla="*/ 278 h 331"/>
                                <a:gd name="T18" fmla="*/ 216 w 3166"/>
                                <a:gd name="T19" fmla="*/ 272 h 331"/>
                                <a:gd name="T20" fmla="*/ 219 w 3166"/>
                                <a:gd name="T21" fmla="*/ 271 h 331"/>
                                <a:gd name="T22" fmla="*/ 227 w 3166"/>
                                <a:gd name="T23" fmla="*/ 271 h 331"/>
                                <a:gd name="T24" fmla="*/ 230 w 3166"/>
                                <a:gd name="T25" fmla="*/ 272 h 331"/>
                                <a:gd name="T26" fmla="*/ 235 w 3166"/>
                                <a:gd name="T27" fmla="*/ 278 h 331"/>
                                <a:gd name="T28" fmla="*/ 237 w 3166"/>
                                <a:gd name="T29" fmla="*/ 282 h 331"/>
                                <a:gd name="T30" fmla="*/ 237 w 3166"/>
                                <a:gd name="T31" fmla="*/ 287 h 331"/>
                                <a:gd name="T32" fmla="*/ 237 w 3166"/>
                                <a:gd name="T33" fmla="*/ 259 h 331"/>
                                <a:gd name="T34" fmla="*/ 232 w 3166"/>
                                <a:gd name="T35" fmla="*/ 257 h 331"/>
                                <a:gd name="T36" fmla="*/ 213 w 3166"/>
                                <a:gd name="T37" fmla="*/ 257 h 331"/>
                                <a:gd name="T38" fmla="*/ 205 w 3166"/>
                                <a:gd name="T39" fmla="*/ 260 h 331"/>
                                <a:gd name="T40" fmla="*/ 193 w 3166"/>
                                <a:gd name="T41" fmla="*/ 273 h 331"/>
                                <a:gd name="T42" fmla="*/ 190 w 3166"/>
                                <a:gd name="T43" fmla="*/ 282 h 331"/>
                                <a:gd name="T44" fmla="*/ 190 w 3166"/>
                                <a:gd name="T45" fmla="*/ 304 h 331"/>
                                <a:gd name="T46" fmla="*/ 192 w 3166"/>
                                <a:gd name="T47" fmla="*/ 311 h 331"/>
                                <a:gd name="T48" fmla="*/ 197 w 3166"/>
                                <a:gd name="T49" fmla="*/ 318 h 331"/>
                                <a:gd name="T50" fmla="*/ 203 w 3166"/>
                                <a:gd name="T51" fmla="*/ 326 h 331"/>
                                <a:gd name="T52" fmla="*/ 212 w 3166"/>
                                <a:gd name="T53" fmla="*/ 330 h 331"/>
                                <a:gd name="T54" fmla="*/ 232 w 3166"/>
                                <a:gd name="T55" fmla="*/ 330 h 331"/>
                                <a:gd name="T56" fmla="*/ 238 w 3166"/>
                                <a:gd name="T57" fmla="*/ 328 h 331"/>
                                <a:gd name="T58" fmla="*/ 248 w 3166"/>
                                <a:gd name="T59" fmla="*/ 321 h 331"/>
                                <a:gd name="T60" fmla="*/ 252 w 3166"/>
                                <a:gd name="T61" fmla="*/ 316 h 331"/>
                                <a:gd name="T62" fmla="*/ 252 w 3166"/>
                                <a:gd name="T63" fmla="*/ 316 h 331"/>
                                <a:gd name="T64" fmla="*/ 254 w 3166"/>
                                <a:gd name="T65" fmla="*/ 309 h 331"/>
                                <a:gd name="T66" fmla="*/ 236 w 3166"/>
                                <a:gd name="T67" fmla="*/ 306 h 331"/>
                                <a:gd name="T68" fmla="*/ 235 w 3166"/>
                                <a:gd name="T69" fmla="*/ 309 h 331"/>
                                <a:gd name="T70" fmla="*/ 233 w 3166"/>
                                <a:gd name="T71" fmla="*/ 312 h 331"/>
                                <a:gd name="T72" fmla="*/ 229 w 3166"/>
                                <a:gd name="T73" fmla="*/ 315 h 331"/>
                                <a:gd name="T74" fmla="*/ 227 w 3166"/>
                                <a:gd name="T75" fmla="*/ 316 h 331"/>
                                <a:gd name="T76" fmla="*/ 220 w 3166"/>
                                <a:gd name="T77" fmla="*/ 316 h 331"/>
                                <a:gd name="T78" fmla="*/ 216 w 3166"/>
                                <a:gd name="T79" fmla="*/ 314 h 331"/>
                                <a:gd name="T80" fmla="*/ 211 w 3166"/>
                                <a:gd name="T81" fmla="*/ 308 h 331"/>
                                <a:gd name="T82" fmla="*/ 209 w 3166"/>
                                <a:gd name="T83" fmla="*/ 304 h 331"/>
                                <a:gd name="T84" fmla="*/ 209 w 3166"/>
                                <a:gd name="T85" fmla="*/ 298 h 331"/>
                                <a:gd name="T86" fmla="*/ 255 w 3166"/>
                                <a:gd name="T87" fmla="*/ 298 h 331"/>
                                <a:gd name="T88" fmla="*/ 255 w 3166"/>
                                <a:gd name="T89" fmla="*/ 287 h 331"/>
                                <a:gd name="T90" fmla="*/ 256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56" y="284"/>
                                  </a:moveTo>
                                  <a:lnTo>
                                    <a:pt x="253" y="274"/>
                                  </a:lnTo>
                                  <a:lnTo>
                                    <a:pt x="250" y="271"/>
                                  </a:lnTo>
                                  <a:lnTo>
                                    <a:pt x="241" y="260"/>
                                  </a:lnTo>
                                  <a:lnTo>
                                    <a:pt x="237" y="259"/>
                                  </a:lnTo>
                                  <a:lnTo>
                                    <a:pt x="237" y="287"/>
                                  </a:lnTo>
                                  <a:lnTo>
                                    <a:pt x="209" y="287"/>
                                  </a:lnTo>
                                  <a:lnTo>
                                    <a:pt x="209" y="282"/>
                                  </a:lnTo>
                                  <a:lnTo>
                                    <a:pt x="211" y="278"/>
                                  </a:lnTo>
                                  <a:lnTo>
                                    <a:pt x="216" y="272"/>
                                  </a:lnTo>
                                  <a:lnTo>
                                    <a:pt x="219" y="271"/>
                                  </a:lnTo>
                                  <a:lnTo>
                                    <a:pt x="227" y="271"/>
                                  </a:lnTo>
                                  <a:lnTo>
                                    <a:pt x="230" y="272"/>
                                  </a:lnTo>
                                  <a:lnTo>
                                    <a:pt x="235" y="278"/>
                                  </a:lnTo>
                                  <a:lnTo>
                                    <a:pt x="237" y="282"/>
                                  </a:lnTo>
                                  <a:lnTo>
                                    <a:pt x="237" y="287"/>
                                  </a:lnTo>
                                  <a:lnTo>
                                    <a:pt x="237" y="259"/>
                                  </a:lnTo>
                                  <a:lnTo>
                                    <a:pt x="232" y="257"/>
                                  </a:lnTo>
                                  <a:lnTo>
                                    <a:pt x="213" y="257"/>
                                  </a:lnTo>
                                  <a:lnTo>
                                    <a:pt x="205" y="260"/>
                                  </a:lnTo>
                                  <a:lnTo>
                                    <a:pt x="193" y="273"/>
                                  </a:lnTo>
                                  <a:lnTo>
                                    <a:pt x="190" y="282"/>
                                  </a:lnTo>
                                  <a:lnTo>
                                    <a:pt x="190" y="304"/>
                                  </a:lnTo>
                                  <a:lnTo>
                                    <a:pt x="192" y="311"/>
                                  </a:lnTo>
                                  <a:lnTo>
                                    <a:pt x="197" y="318"/>
                                  </a:lnTo>
                                  <a:lnTo>
                                    <a:pt x="203" y="326"/>
                                  </a:lnTo>
                                  <a:lnTo>
                                    <a:pt x="212" y="330"/>
                                  </a:lnTo>
                                  <a:lnTo>
                                    <a:pt x="232" y="330"/>
                                  </a:lnTo>
                                  <a:lnTo>
                                    <a:pt x="238" y="328"/>
                                  </a:lnTo>
                                  <a:lnTo>
                                    <a:pt x="248" y="321"/>
                                  </a:lnTo>
                                  <a:lnTo>
                                    <a:pt x="252" y="316"/>
                                  </a:lnTo>
                                  <a:lnTo>
                                    <a:pt x="252" y="316"/>
                                  </a:lnTo>
                                  <a:lnTo>
                                    <a:pt x="254" y="309"/>
                                  </a:lnTo>
                                  <a:lnTo>
                                    <a:pt x="236" y="306"/>
                                  </a:lnTo>
                                  <a:lnTo>
                                    <a:pt x="235" y="309"/>
                                  </a:lnTo>
                                  <a:lnTo>
                                    <a:pt x="233" y="312"/>
                                  </a:lnTo>
                                  <a:lnTo>
                                    <a:pt x="229" y="315"/>
                                  </a:lnTo>
                                  <a:lnTo>
                                    <a:pt x="227" y="316"/>
                                  </a:lnTo>
                                  <a:lnTo>
                                    <a:pt x="220" y="316"/>
                                  </a:lnTo>
                                  <a:lnTo>
                                    <a:pt x="216" y="314"/>
                                  </a:lnTo>
                                  <a:lnTo>
                                    <a:pt x="211" y="308"/>
                                  </a:lnTo>
                                  <a:lnTo>
                                    <a:pt x="209" y="304"/>
                                  </a:lnTo>
                                  <a:lnTo>
                                    <a:pt x="209" y="298"/>
                                  </a:lnTo>
                                  <a:lnTo>
                                    <a:pt x="255" y="298"/>
                                  </a:lnTo>
                                  <a:lnTo>
                                    <a:pt x="255" y="287"/>
                                  </a:lnTo>
                                  <a:lnTo>
                                    <a:pt x="256"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414584" name="Freeform 222"/>
                          <wps:cNvSpPr>
                            <a:spLocks/>
                          </wps:cNvSpPr>
                          <wps:spPr bwMode="auto">
                            <a:xfrm>
                              <a:off x="442" y="1674"/>
                              <a:ext cx="3166" cy="331"/>
                            </a:xfrm>
                            <a:custGeom>
                              <a:avLst/>
                              <a:gdLst>
                                <a:gd name="T0" fmla="*/ 277 w 3166"/>
                                <a:gd name="T1" fmla="*/ 105 h 331"/>
                                <a:gd name="T2" fmla="*/ 259 w 3166"/>
                                <a:gd name="T3" fmla="*/ 105 h 331"/>
                                <a:gd name="T4" fmla="*/ 258 w 3166"/>
                                <a:gd name="T5" fmla="*/ 147 h 331"/>
                                <a:gd name="T6" fmla="*/ 258 w 3166"/>
                                <a:gd name="T7" fmla="*/ 150 h 331"/>
                                <a:gd name="T8" fmla="*/ 256 w 3166"/>
                                <a:gd name="T9" fmla="*/ 156 h 331"/>
                                <a:gd name="T10" fmla="*/ 255 w 3166"/>
                                <a:gd name="T11" fmla="*/ 158 h 331"/>
                                <a:gd name="T12" fmla="*/ 250 w 3166"/>
                                <a:gd name="T13" fmla="*/ 161 h 331"/>
                                <a:gd name="T14" fmla="*/ 247 w 3166"/>
                                <a:gd name="T15" fmla="*/ 162 h 331"/>
                                <a:gd name="T16" fmla="*/ 241 w 3166"/>
                                <a:gd name="T17" fmla="*/ 162 h 331"/>
                                <a:gd name="T18" fmla="*/ 239 w 3166"/>
                                <a:gd name="T19" fmla="*/ 161 h 331"/>
                                <a:gd name="T20" fmla="*/ 235 w 3166"/>
                                <a:gd name="T21" fmla="*/ 159 h 331"/>
                                <a:gd name="T22" fmla="*/ 234 w 3166"/>
                                <a:gd name="T23" fmla="*/ 157 h 331"/>
                                <a:gd name="T24" fmla="*/ 232 w 3166"/>
                                <a:gd name="T25" fmla="*/ 153 h 331"/>
                                <a:gd name="T26" fmla="*/ 232 w 3166"/>
                                <a:gd name="T27" fmla="*/ 147 h 331"/>
                                <a:gd name="T28" fmla="*/ 232 w 3166"/>
                                <a:gd name="T29" fmla="*/ 105 h 331"/>
                                <a:gd name="T30" fmla="*/ 214 w 3166"/>
                                <a:gd name="T31" fmla="*/ 105 h 331"/>
                                <a:gd name="T32" fmla="*/ 214 w 3166"/>
                                <a:gd name="T33" fmla="*/ 156 h 331"/>
                                <a:gd name="T34" fmla="*/ 214 w 3166"/>
                                <a:gd name="T35" fmla="*/ 161 h 331"/>
                                <a:gd name="T36" fmla="*/ 218 w 3166"/>
                                <a:gd name="T37" fmla="*/ 168 h 331"/>
                                <a:gd name="T38" fmla="*/ 220 w 3166"/>
                                <a:gd name="T39" fmla="*/ 171 h 331"/>
                                <a:gd name="T40" fmla="*/ 228 w 3166"/>
                                <a:gd name="T41" fmla="*/ 175 h 331"/>
                                <a:gd name="T42" fmla="*/ 232 w 3166"/>
                                <a:gd name="T43" fmla="*/ 176 h 331"/>
                                <a:gd name="T44" fmla="*/ 241 w 3166"/>
                                <a:gd name="T45" fmla="*/ 176 h 331"/>
                                <a:gd name="T46" fmla="*/ 246 w 3166"/>
                                <a:gd name="T47" fmla="*/ 175 h 331"/>
                                <a:gd name="T48" fmla="*/ 254 w 3166"/>
                                <a:gd name="T49" fmla="*/ 171 h 331"/>
                                <a:gd name="T50" fmla="*/ 257 w 3166"/>
                                <a:gd name="T51" fmla="*/ 168 h 331"/>
                                <a:gd name="T52" fmla="*/ 260 w 3166"/>
                                <a:gd name="T53" fmla="*/ 164 h 331"/>
                                <a:gd name="T54" fmla="*/ 260 w 3166"/>
                                <a:gd name="T55" fmla="*/ 175 h 331"/>
                                <a:gd name="T56" fmla="*/ 277 w 3166"/>
                                <a:gd name="T57" fmla="*/ 175 h 331"/>
                                <a:gd name="T58" fmla="*/ 277 w 3166"/>
                                <a:gd name="T59" fmla="*/ 164 h 331"/>
                                <a:gd name="T60" fmla="*/ 277 w 3166"/>
                                <a:gd name="T61" fmla="*/ 162 h 331"/>
                                <a:gd name="T62" fmla="*/ 277 w 3166"/>
                                <a:gd name="T63" fmla="*/ 10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77" y="105"/>
                                  </a:moveTo>
                                  <a:lnTo>
                                    <a:pt x="259" y="105"/>
                                  </a:lnTo>
                                  <a:lnTo>
                                    <a:pt x="258" y="147"/>
                                  </a:lnTo>
                                  <a:lnTo>
                                    <a:pt x="258" y="150"/>
                                  </a:lnTo>
                                  <a:lnTo>
                                    <a:pt x="256" y="156"/>
                                  </a:lnTo>
                                  <a:lnTo>
                                    <a:pt x="255" y="158"/>
                                  </a:lnTo>
                                  <a:lnTo>
                                    <a:pt x="250" y="161"/>
                                  </a:lnTo>
                                  <a:lnTo>
                                    <a:pt x="247" y="162"/>
                                  </a:lnTo>
                                  <a:lnTo>
                                    <a:pt x="241" y="162"/>
                                  </a:lnTo>
                                  <a:lnTo>
                                    <a:pt x="239" y="161"/>
                                  </a:lnTo>
                                  <a:lnTo>
                                    <a:pt x="235" y="159"/>
                                  </a:lnTo>
                                  <a:lnTo>
                                    <a:pt x="234" y="157"/>
                                  </a:lnTo>
                                  <a:lnTo>
                                    <a:pt x="232" y="153"/>
                                  </a:lnTo>
                                  <a:lnTo>
                                    <a:pt x="232" y="147"/>
                                  </a:lnTo>
                                  <a:lnTo>
                                    <a:pt x="232" y="105"/>
                                  </a:lnTo>
                                  <a:lnTo>
                                    <a:pt x="214" y="105"/>
                                  </a:lnTo>
                                  <a:lnTo>
                                    <a:pt x="214" y="156"/>
                                  </a:lnTo>
                                  <a:lnTo>
                                    <a:pt x="214" y="161"/>
                                  </a:lnTo>
                                  <a:lnTo>
                                    <a:pt x="218" y="168"/>
                                  </a:lnTo>
                                  <a:lnTo>
                                    <a:pt x="220" y="171"/>
                                  </a:lnTo>
                                  <a:lnTo>
                                    <a:pt x="228" y="175"/>
                                  </a:lnTo>
                                  <a:lnTo>
                                    <a:pt x="232" y="176"/>
                                  </a:lnTo>
                                  <a:lnTo>
                                    <a:pt x="241" y="176"/>
                                  </a:lnTo>
                                  <a:lnTo>
                                    <a:pt x="246" y="175"/>
                                  </a:lnTo>
                                  <a:lnTo>
                                    <a:pt x="254" y="171"/>
                                  </a:lnTo>
                                  <a:lnTo>
                                    <a:pt x="257" y="168"/>
                                  </a:lnTo>
                                  <a:lnTo>
                                    <a:pt x="260" y="164"/>
                                  </a:lnTo>
                                  <a:lnTo>
                                    <a:pt x="260" y="175"/>
                                  </a:lnTo>
                                  <a:lnTo>
                                    <a:pt x="277" y="175"/>
                                  </a:lnTo>
                                  <a:lnTo>
                                    <a:pt x="277" y="164"/>
                                  </a:lnTo>
                                  <a:lnTo>
                                    <a:pt x="277" y="162"/>
                                  </a:lnTo>
                                  <a:lnTo>
                                    <a:pt x="277"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426451" name="Freeform 223"/>
                          <wps:cNvSpPr>
                            <a:spLocks/>
                          </wps:cNvSpPr>
                          <wps:spPr bwMode="auto">
                            <a:xfrm>
                              <a:off x="442" y="1674"/>
                              <a:ext cx="3166" cy="331"/>
                            </a:xfrm>
                            <a:custGeom>
                              <a:avLst/>
                              <a:gdLst>
                                <a:gd name="T0" fmla="*/ 334 w 3166"/>
                                <a:gd name="T1" fmla="*/ 258 h 331"/>
                                <a:gd name="T2" fmla="*/ 315 w 3166"/>
                                <a:gd name="T3" fmla="*/ 258 h 331"/>
                                <a:gd name="T4" fmla="*/ 302 w 3166"/>
                                <a:gd name="T5" fmla="*/ 294 h 331"/>
                                <a:gd name="T6" fmla="*/ 301 w 3166"/>
                                <a:gd name="T7" fmla="*/ 296 h 331"/>
                                <a:gd name="T8" fmla="*/ 300 w 3166"/>
                                <a:gd name="T9" fmla="*/ 300 h 331"/>
                                <a:gd name="T10" fmla="*/ 299 w 3166"/>
                                <a:gd name="T11" fmla="*/ 301 h 331"/>
                                <a:gd name="T12" fmla="*/ 298 w 3166"/>
                                <a:gd name="T13" fmla="*/ 306 h 331"/>
                                <a:gd name="T14" fmla="*/ 294 w 3166"/>
                                <a:gd name="T15" fmla="*/ 294 h 331"/>
                                <a:gd name="T16" fmla="*/ 281 w 3166"/>
                                <a:gd name="T17" fmla="*/ 258 h 331"/>
                                <a:gd name="T18" fmla="*/ 261 w 3166"/>
                                <a:gd name="T19" fmla="*/ 258 h 331"/>
                                <a:gd name="T20" fmla="*/ 290 w 3166"/>
                                <a:gd name="T21" fmla="*/ 328 h 331"/>
                                <a:gd name="T22" fmla="*/ 306 w 3166"/>
                                <a:gd name="T23" fmla="*/ 328 h 331"/>
                                <a:gd name="T24" fmla="*/ 315 w 3166"/>
                                <a:gd name="T25" fmla="*/ 306 h 331"/>
                                <a:gd name="T26" fmla="*/ 334 w 3166"/>
                                <a:gd name="T27" fmla="*/ 258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66" h="331">
                                  <a:moveTo>
                                    <a:pt x="334" y="258"/>
                                  </a:moveTo>
                                  <a:lnTo>
                                    <a:pt x="315" y="258"/>
                                  </a:lnTo>
                                  <a:lnTo>
                                    <a:pt x="302" y="294"/>
                                  </a:lnTo>
                                  <a:lnTo>
                                    <a:pt x="301" y="296"/>
                                  </a:lnTo>
                                  <a:lnTo>
                                    <a:pt x="300" y="300"/>
                                  </a:lnTo>
                                  <a:lnTo>
                                    <a:pt x="299" y="301"/>
                                  </a:lnTo>
                                  <a:lnTo>
                                    <a:pt x="298" y="306"/>
                                  </a:lnTo>
                                  <a:lnTo>
                                    <a:pt x="294" y="294"/>
                                  </a:lnTo>
                                  <a:lnTo>
                                    <a:pt x="281" y="258"/>
                                  </a:lnTo>
                                  <a:lnTo>
                                    <a:pt x="261" y="258"/>
                                  </a:lnTo>
                                  <a:lnTo>
                                    <a:pt x="290" y="328"/>
                                  </a:lnTo>
                                  <a:lnTo>
                                    <a:pt x="306" y="328"/>
                                  </a:lnTo>
                                  <a:lnTo>
                                    <a:pt x="315" y="306"/>
                                  </a:lnTo>
                                  <a:lnTo>
                                    <a:pt x="334" y="2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694316" name="Freeform 224"/>
                          <wps:cNvSpPr>
                            <a:spLocks/>
                          </wps:cNvSpPr>
                          <wps:spPr bwMode="auto">
                            <a:xfrm>
                              <a:off x="442" y="1674"/>
                              <a:ext cx="3166" cy="331"/>
                            </a:xfrm>
                            <a:custGeom>
                              <a:avLst/>
                              <a:gdLst>
                                <a:gd name="T0" fmla="*/ 358 w 3166"/>
                                <a:gd name="T1" fmla="*/ 151 h 331"/>
                                <a:gd name="T2" fmla="*/ 340 w 3166"/>
                                <a:gd name="T3" fmla="*/ 148 h 331"/>
                                <a:gd name="T4" fmla="*/ 339 w 3166"/>
                                <a:gd name="T5" fmla="*/ 153 h 331"/>
                                <a:gd name="T6" fmla="*/ 337 w 3166"/>
                                <a:gd name="T7" fmla="*/ 156 h 331"/>
                                <a:gd name="T8" fmla="*/ 333 w 3166"/>
                                <a:gd name="T9" fmla="*/ 160 h 331"/>
                                <a:gd name="T10" fmla="*/ 330 w 3166"/>
                                <a:gd name="T11" fmla="*/ 161 h 331"/>
                                <a:gd name="T12" fmla="*/ 322 w 3166"/>
                                <a:gd name="T13" fmla="*/ 161 h 331"/>
                                <a:gd name="T14" fmla="*/ 318 w 3166"/>
                                <a:gd name="T15" fmla="*/ 159 h 331"/>
                                <a:gd name="T16" fmla="*/ 313 w 3166"/>
                                <a:gd name="T17" fmla="*/ 153 h 331"/>
                                <a:gd name="T18" fmla="*/ 311 w 3166"/>
                                <a:gd name="T19" fmla="*/ 147 h 331"/>
                                <a:gd name="T20" fmla="*/ 311 w 3166"/>
                                <a:gd name="T21" fmla="*/ 131 h 331"/>
                                <a:gd name="T22" fmla="*/ 313 w 3166"/>
                                <a:gd name="T23" fmla="*/ 126 h 331"/>
                                <a:gd name="T24" fmla="*/ 318 w 3166"/>
                                <a:gd name="T25" fmla="*/ 119 h 331"/>
                                <a:gd name="T26" fmla="*/ 322 w 3166"/>
                                <a:gd name="T27" fmla="*/ 118 h 331"/>
                                <a:gd name="T28" fmla="*/ 330 w 3166"/>
                                <a:gd name="T29" fmla="*/ 118 h 331"/>
                                <a:gd name="T30" fmla="*/ 333 w 3166"/>
                                <a:gd name="T31" fmla="*/ 119 h 331"/>
                                <a:gd name="T32" fmla="*/ 337 w 3166"/>
                                <a:gd name="T33" fmla="*/ 122 h 331"/>
                                <a:gd name="T34" fmla="*/ 338 w 3166"/>
                                <a:gd name="T35" fmla="*/ 125 h 331"/>
                                <a:gd name="T36" fmla="*/ 339 w 3166"/>
                                <a:gd name="T37" fmla="*/ 129 h 331"/>
                                <a:gd name="T38" fmla="*/ 357 w 3166"/>
                                <a:gd name="T39" fmla="*/ 125 h 331"/>
                                <a:gd name="T40" fmla="*/ 355 w 3166"/>
                                <a:gd name="T41" fmla="*/ 118 h 331"/>
                                <a:gd name="T42" fmla="*/ 355 w 3166"/>
                                <a:gd name="T43" fmla="*/ 118 h 331"/>
                                <a:gd name="T44" fmla="*/ 351 w 3166"/>
                                <a:gd name="T45" fmla="*/ 112 h 331"/>
                                <a:gd name="T46" fmla="*/ 341 w 3166"/>
                                <a:gd name="T47" fmla="*/ 105 h 331"/>
                                <a:gd name="T48" fmla="*/ 335 w 3166"/>
                                <a:gd name="T49" fmla="*/ 103 h 331"/>
                                <a:gd name="T50" fmla="*/ 316 w 3166"/>
                                <a:gd name="T51" fmla="*/ 103 h 331"/>
                                <a:gd name="T52" fmla="*/ 307 w 3166"/>
                                <a:gd name="T53" fmla="*/ 106 h 331"/>
                                <a:gd name="T54" fmla="*/ 295 w 3166"/>
                                <a:gd name="T55" fmla="*/ 119 h 331"/>
                                <a:gd name="T56" fmla="*/ 292 w 3166"/>
                                <a:gd name="T57" fmla="*/ 128 h 331"/>
                                <a:gd name="T58" fmla="*/ 292 w 3166"/>
                                <a:gd name="T59" fmla="*/ 151 h 331"/>
                                <a:gd name="T60" fmla="*/ 295 w 3166"/>
                                <a:gd name="T61" fmla="*/ 160 h 331"/>
                                <a:gd name="T62" fmla="*/ 307 w 3166"/>
                                <a:gd name="T63" fmla="*/ 173 h 331"/>
                                <a:gd name="T64" fmla="*/ 315 w 3166"/>
                                <a:gd name="T65" fmla="*/ 176 h 331"/>
                                <a:gd name="T66" fmla="*/ 335 w 3166"/>
                                <a:gd name="T67" fmla="*/ 176 h 331"/>
                                <a:gd name="T68" fmla="*/ 342 w 3166"/>
                                <a:gd name="T69" fmla="*/ 174 h 331"/>
                                <a:gd name="T70" fmla="*/ 353 w 3166"/>
                                <a:gd name="T71" fmla="*/ 165 h 331"/>
                                <a:gd name="T72" fmla="*/ 355 w 3166"/>
                                <a:gd name="T73" fmla="*/ 161 h 331"/>
                                <a:gd name="T74" fmla="*/ 356 w 3166"/>
                                <a:gd name="T75" fmla="*/ 159 h 331"/>
                                <a:gd name="T76" fmla="*/ 358 w 3166"/>
                                <a:gd name="T77" fmla="*/ 1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166" h="331">
                                  <a:moveTo>
                                    <a:pt x="358" y="151"/>
                                  </a:moveTo>
                                  <a:lnTo>
                                    <a:pt x="340" y="148"/>
                                  </a:lnTo>
                                  <a:lnTo>
                                    <a:pt x="339" y="153"/>
                                  </a:lnTo>
                                  <a:lnTo>
                                    <a:pt x="337" y="156"/>
                                  </a:lnTo>
                                  <a:lnTo>
                                    <a:pt x="333" y="160"/>
                                  </a:lnTo>
                                  <a:lnTo>
                                    <a:pt x="330" y="161"/>
                                  </a:lnTo>
                                  <a:lnTo>
                                    <a:pt x="322" y="161"/>
                                  </a:lnTo>
                                  <a:lnTo>
                                    <a:pt x="318" y="159"/>
                                  </a:lnTo>
                                  <a:lnTo>
                                    <a:pt x="313" y="153"/>
                                  </a:lnTo>
                                  <a:lnTo>
                                    <a:pt x="311" y="147"/>
                                  </a:lnTo>
                                  <a:lnTo>
                                    <a:pt x="311" y="131"/>
                                  </a:lnTo>
                                  <a:lnTo>
                                    <a:pt x="313" y="126"/>
                                  </a:lnTo>
                                  <a:lnTo>
                                    <a:pt x="318" y="119"/>
                                  </a:lnTo>
                                  <a:lnTo>
                                    <a:pt x="322" y="118"/>
                                  </a:lnTo>
                                  <a:lnTo>
                                    <a:pt x="330" y="118"/>
                                  </a:lnTo>
                                  <a:lnTo>
                                    <a:pt x="333" y="119"/>
                                  </a:lnTo>
                                  <a:lnTo>
                                    <a:pt x="337" y="122"/>
                                  </a:lnTo>
                                  <a:lnTo>
                                    <a:pt x="338" y="125"/>
                                  </a:lnTo>
                                  <a:lnTo>
                                    <a:pt x="339" y="129"/>
                                  </a:lnTo>
                                  <a:lnTo>
                                    <a:pt x="357" y="125"/>
                                  </a:lnTo>
                                  <a:lnTo>
                                    <a:pt x="355" y="118"/>
                                  </a:lnTo>
                                  <a:lnTo>
                                    <a:pt x="355" y="118"/>
                                  </a:lnTo>
                                  <a:lnTo>
                                    <a:pt x="351" y="112"/>
                                  </a:lnTo>
                                  <a:lnTo>
                                    <a:pt x="341" y="105"/>
                                  </a:lnTo>
                                  <a:lnTo>
                                    <a:pt x="335" y="103"/>
                                  </a:lnTo>
                                  <a:lnTo>
                                    <a:pt x="316" y="103"/>
                                  </a:lnTo>
                                  <a:lnTo>
                                    <a:pt x="307" y="106"/>
                                  </a:lnTo>
                                  <a:lnTo>
                                    <a:pt x="295" y="119"/>
                                  </a:lnTo>
                                  <a:lnTo>
                                    <a:pt x="292" y="128"/>
                                  </a:lnTo>
                                  <a:lnTo>
                                    <a:pt x="292" y="151"/>
                                  </a:lnTo>
                                  <a:lnTo>
                                    <a:pt x="295" y="160"/>
                                  </a:lnTo>
                                  <a:lnTo>
                                    <a:pt x="307" y="173"/>
                                  </a:lnTo>
                                  <a:lnTo>
                                    <a:pt x="315" y="176"/>
                                  </a:lnTo>
                                  <a:lnTo>
                                    <a:pt x="335" y="176"/>
                                  </a:lnTo>
                                  <a:lnTo>
                                    <a:pt x="342" y="174"/>
                                  </a:lnTo>
                                  <a:lnTo>
                                    <a:pt x="353" y="165"/>
                                  </a:lnTo>
                                  <a:lnTo>
                                    <a:pt x="355" y="161"/>
                                  </a:lnTo>
                                  <a:lnTo>
                                    <a:pt x="356" y="159"/>
                                  </a:lnTo>
                                  <a:lnTo>
                                    <a:pt x="358"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515896" name="Freeform 225"/>
                          <wps:cNvSpPr>
                            <a:spLocks/>
                          </wps:cNvSpPr>
                          <wps:spPr bwMode="auto">
                            <a:xfrm>
                              <a:off x="442" y="1674"/>
                              <a:ext cx="3166" cy="331"/>
                            </a:xfrm>
                            <a:custGeom>
                              <a:avLst/>
                              <a:gdLst>
                                <a:gd name="T0" fmla="*/ 390 w 3166"/>
                                <a:gd name="T1" fmla="*/ 105 h 331"/>
                                <a:gd name="T2" fmla="*/ 371 w 3166"/>
                                <a:gd name="T3" fmla="*/ 105 h 331"/>
                                <a:gd name="T4" fmla="*/ 371 w 3166"/>
                                <a:gd name="T5" fmla="*/ 175 h 331"/>
                                <a:gd name="T6" fmla="*/ 390 w 3166"/>
                                <a:gd name="T7" fmla="*/ 175 h 331"/>
                                <a:gd name="T8" fmla="*/ 390 w 3166"/>
                                <a:gd name="T9" fmla="*/ 105 h 331"/>
                              </a:gdLst>
                              <a:ahLst/>
                              <a:cxnLst>
                                <a:cxn ang="0">
                                  <a:pos x="T0" y="T1"/>
                                </a:cxn>
                                <a:cxn ang="0">
                                  <a:pos x="T2" y="T3"/>
                                </a:cxn>
                                <a:cxn ang="0">
                                  <a:pos x="T4" y="T5"/>
                                </a:cxn>
                                <a:cxn ang="0">
                                  <a:pos x="T6" y="T7"/>
                                </a:cxn>
                                <a:cxn ang="0">
                                  <a:pos x="T8" y="T9"/>
                                </a:cxn>
                              </a:cxnLst>
                              <a:rect l="0" t="0" r="r" b="b"/>
                              <a:pathLst>
                                <a:path w="3166" h="331">
                                  <a:moveTo>
                                    <a:pt x="390" y="105"/>
                                  </a:moveTo>
                                  <a:lnTo>
                                    <a:pt x="371" y="105"/>
                                  </a:lnTo>
                                  <a:lnTo>
                                    <a:pt x="371" y="175"/>
                                  </a:lnTo>
                                  <a:lnTo>
                                    <a:pt x="390" y="175"/>
                                  </a:lnTo>
                                  <a:lnTo>
                                    <a:pt x="390"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317963" name="Freeform 226"/>
                          <wps:cNvSpPr>
                            <a:spLocks/>
                          </wps:cNvSpPr>
                          <wps:spPr bwMode="auto">
                            <a:xfrm>
                              <a:off x="442" y="1674"/>
                              <a:ext cx="3166" cy="331"/>
                            </a:xfrm>
                            <a:custGeom>
                              <a:avLst/>
                              <a:gdLst>
                                <a:gd name="T0" fmla="*/ 390 w 3166"/>
                                <a:gd name="T1" fmla="*/ 78 h 331"/>
                                <a:gd name="T2" fmla="*/ 371 w 3166"/>
                                <a:gd name="T3" fmla="*/ 78 h 331"/>
                                <a:gd name="T4" fmla="*/ 371 w 3166"/>
                                <a:gd name="T5" fmla="*/ 95 h 331"/>
                                <a:gd name="T6" fmla="*/ 390 w 3166"/>
                                <a:gd name="T7" fmla="*/ 95 h 331"/>
                                <a:gd name="T8" fmla="*/ 390 w 3166"/>
                                <a:gd name="T9" fmla="*/ 78 h 331"/>
                              </a:gdLst>
                              <a:ahLst/>
                              <a:cxnLst>
                                <a:cxn ang="0">
                                  <a:pos x="T0" y="T1"/>
                                </a:cxn>
                                <a:cxn ang="0">
                                  <a:pos x="T2" y="T3"/>
                                </a:cxn>
                                <a:cxn ang="0">
                                  <a:pos x="T4" y="T5"/>
                                </a:cxn>
                                <a:cxn ang="0">
                                  <a:pos x="T6" y="T7"/>
                                </a:cxn>
                                <a:cxn ang="0">
                                  <a:pos x="T8" y="T9"/>
                                </a:cxn>
                              </a:cxnLst>
                              <a:rect l="0" t="0" r="r" b="b"/>
                              <a:pathLst>
                                <a:path w="3166" h="331">
                                  <a:moveTo>
                                    <a:pt x="390" y="78"/>
                                  </a:moveTo>
                                  <a:lnTo>
                                    <a:pt x="371" y="78"/>
                                  </a:lnTo>
                                  <a:lnTo>
                                    <a:pt x="371" y="95"/>
                                  </a:lnTo>
                                  <a:lnTo>
                                    <a:pt x="390" y="95"/>
                                  </a:lnTo>
                                  <a:lnTo>
                                    <a:pt x="390"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964281" name="Freeform 227"/>
                          <wps:cNvSpPr>
                            <a:spLocks/>
                          </wps:cNvSpPr>
                          <wps:spPr bwMode="auto">
                            <a:xfrm>
                              <a:off x="442" y="1674"/>
                              <a:ext cx="3166" cy="331"/>
                            </a:xfrm>
                            <a:custGeom>
                              <a:avLst/>
                              <a:gdLst>
                                <a:gd name="T0" fmla="*/ 404 w 3166"/>
                                <a:gd name="T1" fmla="*/ 284 h 331"/>
                                <a:gd name="T2" fmla="*/ 401 w 3166"/>
                                <a:gd name="T3" fmla="*/ 274 h 331"/>
                                <a:gd name="T4" fmla="*/ 399 w 3166"/>
                                <a:gd name="T5" fmla="*/ 271 h 331"/>
                                <a:gd name="T6" fmla="*/ 389 w 3166"/>
                                <a:gd name="T7" fmla="*/ 260 h 331"/>
                                <a:gd name="T8" fmla="*/ 386 w 3166"/>
                                <a:gd name="T9" fmla="*/ 259 h 331"/>
                                <a:gd name="T10" fmla="*/ 386 w 3166"/>
                                <a:gd name="T11" fmla="*/ 287 h 331"/>
                                <a:gd name="T12" fmla="*/ 358 w 3166"/>
                                <a:gd name="T13" fmla="*/ 287 h 331"/>
                                <a:gd name="T14" fmla="*/ 358 w 3166"/>
                                <a:gd name="T15" fmla="*/ 282 h 331"/>
                                <a:gd name="T16" fmla="*/ 359 w 3166"/>
                                <a:gd name="T17" fmla="*/ 278 h 331"/>
                                <a:gd name="T18" fmla="*/ 364 w 3166"/>
                                <a:gd name="T19" fmla="*/ 272 h 331"/>
                                <a:gd name="T20" fmla="*/ 368 w 3166"/>
                                <a:gd name="T21" fmla="*/ 271 h 331"/>
                                <a:gd name="T22" fmla="*/ 376 w 3166"/>
                                <a:gd name="T23" fmla="*/ 271 h 331"/>
                                <a:gd name="T24" fmla="*/ 379 w 3166"/>
                                <a:gd name="T25" fmla="*/ 272 h 331"/>
                                <a:gd name="T26" fmla="*/ 384 w 3166"/>
                                <a:gd name="T27" fmla="*/ 278 h 331"/>
                                <a:gd name="T28" fmla="*/ 385 w 3166"/>
                                <a:gd name="T29" fmla="*/ 282 h 331"/>
                                <a:gd name="T30" fmla="*/ 386 w 3166"/>
                                <a:gd name="T31" fmla="*/ 287 h 331"/>
                                <a:gd name="T32" fmla="*/ 386 w 3166"/>
                                <a:gd name="T33" fmla="*/ 259 h 331"/>
                                <a:gd name="T34" fmla="*/ 381 w 3166"/>
                                <a:gd name="T35" fmla="*/ 257 h 331"/>
                                <a:gd name="T36" fmla="*/ 361 w 3166"/>
                                <a:gd name="T37" fmla="*/ 257 h 331"/>
                                <a:gd name="T38" fmla="*/ 354 w 3166"/>
                                <a:gd name="T39" fmla="*/ 260 h 331"/>
                                <a:gd name="T40" fmla="*/ 342 w 3166"/>
                                <a:gd name="T41" fmla="*/ 273 h 331"/>
                                <a:gd name="T42" fmla="*/ 339 w 3166"/>
                                <a:gd name="T43" fmla="*/ 282 h 331"/>
                                <a:gd name="T44" fmla="*/ 339 w 3166"/>
                                <a:gd name="T45" fmla="*/ 304 h 331"/>
                                <a:gd name="T46" fmla="*/ 341 w 3166"/>
                                <a:gd name="T47" fmla="*/ 311 h 331"/>
                                <a:gd name="T48" fmla="*/ 346 w 3166"/>
                                <a:gd name="T49" fmla="*/ 318 h 331"/>
                                <a:gd name="T50" fmla="*/ 351 w 3166"/>
                                <a:gd name="T51" fmla="*/ 326 h 331"/>
                                <a:gd name="T52" fmla="*/ 360 w 3166"/>
                                <a:gd name="T53" fmla="*/ 330 h 331"/>
                                <a:gd name="T54" fmla="*/ 380 w 3166"/>
                                <a:gd name="T55" fmla="*/ 330 h 331"/>
                                <a:gd name="T56" fmla="*/ 387 w 3166"/>
                                <a:gd name="T57" fmla="*/ 328 h 331"/>
                                <a:gd name="T58" fmla="*/ 397 w 3166"/>
                                <a:gd name="T59" fmla="*/ 321 h 331"/>
                                <a:gd name="T60" fmla="*/ 400 w 3166"/>
                                <a:gd name="T61" fmla="*/ 316 h 331"/>
                                <a:gd name="T62" fmla="*/ 401 w 3166"/>
                                <a:gd name="T63" fmla="*/ 316 h 331"/>
                                <a:gd name="T64" fmla="*/ 403 w 3166"/>
                                <a:gd name="T65" fmla="*/ 309 h 331"/>
                                <a:gd name="T66" fmla="*/ 384 w 3166"/>
                                <a:gd name="T67" fmla="*/ 306 h 331"/>
                                <a:gd name="T68" fmla="*/ 383 w 3166"/>
                                <a:gd name="T69" fmla="*/ 309 h 331"/>
                                <a:gd name="T70" fmla="*/ 382 w 3166"/>
                                <a:gd name="T71" fmla="*/ 312 h 331"/>
                                <a:gd name="T72" fmla="*/ 378 w 3166"/>
                                <a:gd name="T73" fmla="*/ 315 h 331"/>
                                <a:gd name="T74" fmla="*/ 376 w 3166"/>
                                <a:gd name="T75" fmla="*/ 316 h 331"/>
                                <a:gd name="T76" fmla="*/ 368 w 3166"/>
                                <a:gd name="T77" fmla="*/ 316 h 331"/>
                                <a:gd name="T78" fmla="*/ 365 w 3166"/>
                                <a:gd name="T79" fmla="*/ 314 h 331"/>
                                <a:gd name="T80" fmla="*/ 359 w 3166"/>
                                <a:gd name="T81" fmla="*/ 308 h 331"/>
                                <a:gd name="T82" fmla="*/ 358 w 3166"/>
                                <a:gd name="T83" fmla="*/ 304 h 331"/>
                                <a:gd name="T84" fmla="*/ 358 w 3166"/>
                                <a:gd name="T85" fmla="*/ 298 h 331"/>
                                <a:gd name="T86" fmla="*/ 404 w 3166"/>
                                <a:gd name="T87" fmla="*/ 298 h 331"/>
                                <a:gd name="T88" fmla="*/ 404 w 3166"/>
                                <a:gd name="T89" fmla="*/ 287 h 331"/>
                                <a:gd name="T90" fmla="*/ 404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404" y="284"/>
                                  </a:moveTo>
                                  <a:lnTo>
                                    <a:pt x="401" y="274"/>
                                  </a:lnTo>
                                  <a:lnTo>
                                    <a:pt x="399" y="271"/>
                                  </a:lnTo>
                                  <a:lnTo>
                                    <a:pt x="389" y="260"/>
                                  </a:lnTo>
                                  <a:lnTo>
                                    <a:pt x="386" y="259"/>
                                  </a:lnTo>
                                  <a:lnTo>
                                    <a:pt x="386" y="287"/>
                                  </a:lnTo>
                                  <a:lnTo>
                                    <a:pt x="358" y="287"/>
                                  </a:lnTo>
                                  <a:lnTo>
                                    <a:pt x="358" y="282"/>
                                  </a:lnTo>
                                  <a:lnTo>
                                    <a:pt x="359" y="278"/>
                                  </a:lnTo>
                                  <a:lnTo>
                                    <a:pt x="364" y="272"/>
                                  </a:lnTo>
                                  <a:lnTo>
                                    <a:pt x="368" y="271"/>
                                  </a:lnTo>
                                  <a:lnTo>
                                    <a:pt x="376" y="271"/>
                                  </a:lnTo>
                                  <a:lnTo>
                                    <a:pt x="379" y="272"/>
                                  </a:lnTo>
                                  <a:lnTo>
                                    <a:pt x="384" y="278"/>
                                  </a:lnTo>
                                  <a:lnTo>
                                    <a:pt x="385" y="282"/>
                                  </a:lnTo>
                                  <a:lnTo>
                                    <a:pt x="386" y="287"/>
                                  </a:lnTo>
                                  <a:lnTo>
                                    <a:pt x="386" y="259"/>
                                  </a:lnTo>
                                  <a:lnTo>
                                    <a:pt x="381" y="257"/>
                                  </a:lnTo>
                                  <a:lnTo>
                                    <a:pt x="361" y="257"/>
                                  </a:lnTo>
                                  <a:lnTo>
                                    <a:pt x="354" y="260"/>
                                  </a:lnTo>
                                  <a:lnTo>
                                    <a:pt x="342" y="273"/>
                                  </a:lnTo>
                                  <a:lnTo>
                                    <a:pt x="339" y="282"/>
                                  </a:lnTo>
                                  <a:lnTo>
                                    <a:pt x="339" y="304"/>
                                  </a:lnTo>
                                  <a:lnTo>
                                    <a:pt x="341" y="311"/>
                                  </a:lnTo>
                                  <a:lnTo>
                                    <a:pt x="346" y="318"/>
                                  </a:lnTo>
                                  <a:lnTo>
                                    <a:pt x="351" y="326"/>
                                  </a:lnTo>
                                  <a:lnTo>
                                    <a:pt x="360" y="330"/>
                                  </a:lnTo>
                                  <a:lnTo>
                                    <a:pt x="380" y="330"/>
                                  </a:lnTo>
                                  <a:lnTo>
                                    <a:pt x="387" y="328"/>
                                  </a:lnTo>
                                  <a:lnTo>
                                    <a:pt x="397" y="321"/>
                                  </a:lnTo>
                                  <a:lnTo>
                                    <a:pt x="400" y="316"/>
                                  </a:lnTo>
                                  <a:lnTo>
                                    <a:pt x="401" y="316"/>
                                  </a:lnTo>
                                  <a:lnTo>
                                    <a:pt x="403" y="309"/>
                                  </a:lnTo>
                                  <a:lnTo>
                                    <a:pt x="384" y="306"/>
                                  </a:lnTo>
                                  <a:lnTo>
                                    <a:pt x="383" y="309"/>
                                  </a:lnTo>
                                  <a:lnTo>
                                    <a:pt x="382" y="312"/>
                                  </a:lnTo>
                                  <a:lnTo>
                                    <a:pt x="378" y="315"/>
                                  </a:lnTo>
                                  <a:lnTo>
                                    <a:pt x="376" y="316"/>
                                  </a:lnTo>
                                  <a:lnTo>
                                    <a:pt x="368" y="316"/>
                                  </a:lnTo>
                                  <a:lnTo>
                                    <a:pt x="365" y="314"/>
                                  </a:lnTo>
                                  <a:lnTo>
                                    <a:pt x="359" y="308"/>
                                  </a:lnTo>
                                  <a:lnTo>
                                    <a:pt x="358" y="304"/>
                                  </a:lnTo>
                                  <a:lnTo>
                                    <a:pt x="358" y="298"/>
                                  </a:lnTo>
                                  <a:lnTo>
                                    <a:pt x="404" y="298"/>
                                  </a:lnTo>
                                  <a:lnTo>
                                    <a:pt x="404" y="287"/>
                                  </a:lnTo>
                                  <a:lnTo>
                                    <a:pt x="404"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697962" name="Freeform 228"/>
                          <wps:cNvSpPr>
                            <a:spLocks/>
                          </wps:cNvSpPr>
                          <wps:spPr bwMode="auto">
                            <a:xfrm>
                              <a:off x="442" y="1674"/>
                              <a:ext cx="3166" cy="331"/>
                            </a:xfrm>
                            <a:custGeom>
                              <a:avLst/>
                              <a:gdLst>
                                <a:gd name="T0" fmla="*/ 437 w 3166"/>
                                <a:gd name="T1" fmla="*/ 232 h 331"/>
                                <a:gd name="T2" fmla="*/ 419 w 3166"/>
                                <a:gd name="T3" fmla="*/ 232 h 331"/>
                                <a:gd name="T4" fmla="*/ 419 w 3166"/>
                                <a:gd name="T5" fmla="*/ 328 h 331"/>
                                <a:gd name="T6" fmla="*/ 437 w 3166"/>
                                <a:gd name="T7" fmla="*/ 328 h 331"/>
                                <a:gd name="T8" fmla="*/ 437 w 3166"/>
                                <a:gd name="T9" fmla="*/ 232 h 331"/>
                              </a:gdLst>
                              <a:ahLst/>
                              <a:cxnLst>
                                <a:cxn ang="0">
                                  <a:pos x="T0" y="T1"/>
                                </a:cxn>
                                <a:cxn ang="0">
                                  <a:pos x="T2" y="T3"/>
                                </a:cxn>
                                <a:cxn ang="0">
                                  <a:pos x="T4" y="T5"/>
                                </a:cxn>
                                <a:cxn ang="0">
                                  <a:pos x="T6" y="T7"/>
                                </a:cxn>
                                <a:cxn ang="0">
                                  <a:pos x="T8" y="T9"/>
                                </a:cxn>
                              </a:cxnLst>
                              <a:rect l="0" t="0" r="r" b="b"/>
                              <a:pathLst>
                                <a:path w="3166" h="331">
                                  <a:moveTo>
                                    <a:pt x="437" y="232"/>
                                  </a:moveTo>
                                  <a:lnTo>
                                    <a:pt x="419" y="232"/>
                                  </a:lnTo>
                                  <a:lnTo>
                                    <a:pt x="419" y="328"/>
                                  </a:lnTo>
                                  <a:lnTo>
                                    <a:pt x="437" y="328"/>
                                  </a:lnTo>
                                  <a:lnTo>
                                    <a:pt x="437"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95855" name="Freeform 229"/>
                          <wps:cNvSpPr>
                            <a:spLocks/>
                          </wps:cNvSpPr>
                          <wps:spPr bwMode="auto">
                            <a:xfrm>
                              <a:off x="442" y="1674"/>
                              <a:ext cx="3166" cy="331"/>
                            </a:xfrm>
                            <a:custGeom>
                              <a:avLst/>
                              <a:gdLst>
                                <a:gd name="T0" fmla="*/ 476 w 3166"/>
                                <a:gd name="T1" fmla="*/ 129 h 331"/>
                                <a:gd name="T2" fmla="*/ 473 w 3166"/>
                                <a:gd name="T3" fmla="*/ 120 h 331"/>
                                <a:gd name="T4" fmla="*/ 471 w 3166"/>
                                <a:gd name="T5" fmla="*/ 118 h 331"/>
                                <a:gd name="T6" fmla="*/ 459 w 3166"/>
                                <a:gd name="T7" fmla="*/ 107 h 331"/>
                                <a:gd name="T8" fmla="*/ 457 w 3166"/>
                                <a:gd name="T9" fmla="*/ 106 h 331"/>
                                <a:gd name="T10" fmla="*/ 457 w 3166"/>
                                <a:gd name="T11" fmla="*/ 133 h 331"/>
                                <a:gd name="T12" fmla="*/ 457 w 3166"/>
                                <a:gd name="T13" fmla="*/ 147 h 331"/>
                                <a:gd name="T14" fmla="*/ 456 w 3166"/>
                                <a:gd name="T15" fmla="*/ 152 h 331"/>
                                <a:gd name="T16" fmla="*/ 449 w 3166"/>
                                <a:gd name="T17" fmla="*/ 159 h 331"/>
                                <a:gd name="T18" fmla="*/ 445 w 3166"/>
                                <a:gd name="T19" fmla="*/ 161 h 331"/>
                                <a:gd name="T20" fmla="*/ 436 w 3166"/>
                                <a:gd name="T21" fmla="*/ 161 h 331"/>
                                <a:gd name="T22" fmla="*/ 431 w 3166"/>
                                <a:gd name="T23" fmla="*/ 159 h 331"/>
                                <a:gd name="T24" fmla="*/ 425 w 3166"/>
                                <a:gd name="T25" fmla="*/ 152 h 331"/>
                                <a:gd name="T26" fmla="*/ 423 w 3166"/>
                                <a:gd name="T27" fmla="*/ 147 h 331"/>
                                <a:gd name="T28" fmla="*/ 423 w 3166"/>
                                <a:gd name="T29" fmla="*/ 133 h 331"/>
                                <a:gd name="T30" fmla="*/ 425 w 3166"/>
                                <a:gd name="T31" fmla="*/ 127 h 331"/>
                                <a:gd name="T32" fmla="*/ 431 w 3166"/>
                                <a:gd name="T33" fmla="*/ 120 h 331"/>
                                <a:gd name="T34" fmla="*/ 436 w 3166"/>
                                <a:gd name="T35" fmla="*/ 118 h 331"/>
                                <a:gd name="T36" fmla="*/ 445 w 3166"/>
                                <a:gd name="T37" fmla="*/ 118 h 331"/>
                                <a:gd name="T38" fmla="*/ 449 w 3166"/>
                                <a:gd name="T39" fmla="*/ 120 h 331"/>
                                <a:gd name="T40" fmla="*/ 452 w 3166"/>
                                <a:gd name="T41" fmla="*/ 124 h 331"/>
                                <a:gd name="T42" fmla="*/ 456 w 3166"/>
                                <a:gd name="T43" fmla="*/ 127 h 331"/>
                                <a:gd name="T44" fmla="*/ 457 w 3166"/>
                                <a:gd name="T45" fmla="*/ 133 h 331"/>
                                <a:gd name="T46" fmla="*/ 457 w 3166"/>
                                <a:gd name="T47" fmla="*/ 106 h 331"/>
                                <a:gd name="T48" fmla="*/ 451 w 3166"/>
                                <a:gd name="T49" fmla="*/ 103 h 331"/>
                                <a:gd name="T50" fmla="*/ 433 w 3166"/>
                                <a:gd name="T51" fmla="*/ 103 h 331"/>
                                <a:gd name="T52" fmla="*/ 427 w 3166"/>
                                <a:gd name="T53" fmla="*/ 105 h 331"/>
                                <a:gd name="T54" fmla="*/ 416 w 3166"/>
                                <a:gd name="T55" fmla="*/ 111 h 331"/>
                                <a:gd name="T56" fmla="*/ 412 w 3166"/>
                                <a:gd name="T57" fmla="*/ 115 h 331"/>
                                <a:gd name="T58" fmla="*/ 406 w 3166"/>
                                <a:gd name="T59" fmla="*/ 127 h 331"/>
                                <a:gd name="T60" fmla="*/ 404 w 3166"/>
                                <a:gd name="T61" fmla="*/ 133 h 331"/>
                                <a:gd name="T62" fmla="*/ 404 w 3166"/>
                                <a:gd name="T63" fmla="*/ 147 h 331"/>
                                <a:gd name="T64" fmla="*/ 406 w 3166"/>
                                <a:gd name="T65" fmla="*/ 153 h 331"/>
                                <a:gd name="T66" fmla="*/ 412 w 3166"/>
                                <a:gd name="T67" fmla="*/ 165 h 331"/>
                                <a:gd name="T68" fmla="*/ 416 w 3166"/>
                                <a:gd name="T69" fmla="*/ 169 h 331"/>
                                <a:gd name="T70" fmla="*/ 428 w 3166"/>
                                <a:gd name="T71" fmla="*/ 175 h 331"/>
                                <a:gd name="T72" fmla="*/ 434 w 3166"/>
                                <a:gd name="T73" fmla="*/ 176 h 331"/>
                                <a:gd name="T74" fmla="*/ 451 w 3166"/>
                                <a:gd name="T75" fmla="*/ 176 h 331"/>
                                <a:gd name="T76" fmla="*/ 459 w 3166"/>
                                <a:gd name="T77" fmla="*/ 173 h 331"/>
                                <a:gd name="T78" fmla="*/ 471 w 3166"/>
                                <a:gd name="T79" fmla="*/ 161 h 331"/>
                                <a:gd name="T80" fmla="*/ 473 w 3166"/>
                                <a:gd name="T81" fmla="*/ 159 h 331"/>
                                <a:gd name="T82" fmla="*/ 476 w 3166"/>
                                <a:gd name="T83" fmla="*/ 150 h 331"/>
                                <a:gd name="T84" fmla="*/ 476 w 3166"/>
                                <a:gd name="T85"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166" h="331">
                                  <a:moveTo>
                                    <a:pt x="476" y="129"/>
                                  </a:moveTo>
                                  <a:lnTo>
                                    <a:pt x="473" y="120"/>
                                  </a:lnTo>
                                  <a:lnTo>
                                    <a:pt x="471" y="118"/>
                                  </a:lnTo>
                                  <a:lnTo>
                                    <a:pt x="459" y="107"/>
                                  </a:lnTo>
                                  <a:lnTo>
                                    <a:pt x="457" y="106"/>
                                  </a:lnTo>
                                  <a:lnTo>
                                    <a:pt x="457" y="133"/>
                                  </a:lnTo>
                                  <a:lnTo>
                                    <a:pt x="457" y="147"/>
                                  </a:lnTo>
                                  <a:lnTo>
                                    <a:pt x="456" y="152"/>
                                  </a:lnTo>
                                  <a:lnTo>
                                    <a:pt x="449" y="159"/>
                                  </a:lnTo>
                                  <a:lnTo>
                                    <a:pt x="445" y="161"/>
                                  </a:lnTo>
                                  <a:lnTo>
                                    <a:pt x="436" y="161"/>
                                  </a:lnTo>
                                  <a:lnTo>
                                    <a:pt x="431" y="159"/>
                                  </a:lnTo>
                                  <a:lnTo>
                                    <a:pt x="425" y="152"/>
                                  </a:lnTo>
                                  <a:lnTo>
                                    <a:pt x="423" y="147"/>
                                  </a:lnTo>
                                  <a:lnTo>
                                    <a:pt x="423" y="133"/>
                                  </a:lnTo>
                                  <a:lnTo>
                                    <a:pt x="425" y="127"/>
                                  </a:lnTo>
                                  <a:lnTo>
                                    <a:pt x="431" y="120"/>
                                  </a:lnTo>
                                  <a:lnTo>
                                    <a:pt x="436" y="118"/>
                                  </a:lnTo>
                                  <a:lnTo>
                                    <a:pt x="445" y="118"/>
                                  </a:lnTo>
                                  <a:lnTo>
                                    <a:pt x="449" y="120"/>
                                  </a:lnTo>
                                  <a:lnTo>
                                    <a:pt x="452" y="124"/>
                                  </a:lnTo>
                                  <a:lnTo>
                                    <a:pt x="456" y="127"/>
                                  </a:lnTo>
                                  <a:lnTo>
                                    <a:pt x="457" y="133"/>
                                  </a:lnTo>
                                  <a:lnTo>
                                    <a:pt x="457" y="106"/>
                                  </a:lnTo>
                                  <a:lnTo>
                                    <a:pt x="451" y="103"/>
                                  </a:lnTo>
                                  <a:lnTo>
                                    <a:pt x="433" y="103"/>
                                  </a:lnTo>
                                  <a:lnTo>
                                    <a:pt x="427" y="105"/>
                                  </a:lnTo>
                                  <a:lnTo>
                                    <a:pt x="416" y="111"/>
                                  </a:lnTo>
                                  <a:lnTo>
                                    <a:pt x="412" y="115"/>
                                  </a:lnTo>
                                  <a:lnTo>
                                    <a:pt x="406" y="127"/>
                                  </a:lnTo>
                                  <a:lnTo>
                                    <a:pt x="404" y="133"/>
                                  </a:lnTo>
                                  <a:lnTo>
                                    <a:pt x="404" y="147"/>
                                  </a:lnTo>
                                  <a:lnTo>
                                    <a:pt x="406" y="153"/>
                                  </a:lnTo>
                                  <a:lnTo>
                                    <a:pt x="412" y="165"/>
                                  </a:lnTo>
                                  <a:lnTo>
                                    <a:pt x="416" y="169"/>
                                  </a:lnTo>
                                  <a:lnTo>
                                    <a:pt x="428" y="175"/>
                                  </a:lnTo>
                                  <a:lnTo>
                                    <a:pt x="434" y="176"/>
                                  </a:lnTo>
                                  <a:lnTo>
                                    <a:pt x="451" y="176"/>
                                  </a:lnTo>
                                  <a:lnTo>
                                    <a:pt x="459" y="173"/>
                                  </a:lnTo>
                                  <a:lnTo>
                                    <a:pt x="471" y="161"/>
                                  </a:lnTo>
                                  <a:lnTo>
                                    <a:pt x="473" y="159"/>
                                  </a:lnTo>
                                  <a:lnTo>
                                    <a:pt x="476" y="150"/>
                                  </a:lnTo>
                                  <a:lnTo>
                                    <a:pt x="476"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609134" name="Freeform 230"/>
                          <wps:cNvSpPr>
                            <a:spLocks/>
                          </wps:cNvSpPr>
                          <wps:spPr bwMode="auto">
                            <a:xfrm>
                              <a:off x="442" y="1674"/>
                              <a:ext cx="3166" cy="331"/>
                            </a:xfrm>
                            <a:custGeom>
                              <a:avLst/>
                              <a:gdLst>
                                <a:gd name="T0" fmla="*/ 554 w 3166"/>
                                <a:gd name="T1" fmla="*/ 175 h 331"/>
                                <a:gd name="T2" fmla="*/ 554 w 3166"/>
                                <a:gd name="T3" fmla="*/ 124 h 331"/>
                                <a:gd name="T4" fmla="*/ 554 w 3166"/>
                                <a:gd name="T5" fmla="*/ 122 h 331"/>
                                <a:gd name="T6" fmla="*/ 553 w 3166"/>
                                <a:gd name="T7" fmla="*/ 117 h 331"/>
                                <a:gd name="T8" fmla="*/ 553 w 3166"/>
                                <a:gd name="T9" fmla="*/ 116 h 331"/>
                                <a:gd name="T10" fmla="*/ 552 w 3166"/>
                                <a:gd name="T11" fmla="*/ 115 h 331"/>
                                <a:gd name="T12" fmla="*/ 552 w 3166"/>
                                <a:gd name="T13" fmla="*/ 113 h 331"/>
                                <a:gd name="T14" fmla="*/ 548 w 3166"/>
                                <a:gd name="T15" fmla="*/ 109 h 331"/>
                                <a:gd name="T16" fmla="*/ 545 w 3166"/>
                                <a:gd name="T17" fmla="*/ 107 h 331"/>
                                <a:gd name="T18" fmla="*/ 539 w 3166"/>
                                <a:gd name="T19" fmla="*/ 104 h 331"/>
                                <a:gd name="T20" fmla="*/ 535 w 3166"/>
                                <a:gd name="T21" fmla="*/ 103 h 331"/>
                                <a:gd name="T22" fmla="*/ 522 w 3166"/>
                                <a:gd name="T23" fmla="*/ 103 h 331"/>
                                <a:gd name="T24" fmla="*/ 514 w 3166"/>
                                <a:gd name="T25" fmla="*/ 107 h 331"/>
                                <a:gd name="T26" fmla="*/ 508 w 3166"/>
                                <a:gd name="T27" fmla="*/ 115 h 331"/>
                                <a:gd name="T28" fmla="*/ 508 w 3166"/>
                                <a:gd name="T29" fmla="*/ 105 h 331"/>
                                <a:gd name="T30" fmla="*/ 491 w 3166"/>
                                <a:gd name="T31" fmla="*/ 105 h 331"/>
                                <a:gd name="T32" fmla="*/ 491 w 3166"/>
                                <a:gd name="T33" fmla="*/ 175 h 331"/>
                                <a:gd name="T34" fmla="*/ 509 w 3166"/>
                                <a:gd name="T35" fmla="*/ 175 h 331"/>
                                <a:gd name="T36" fmla="*/ 509 w 3166"/>
                                <a:gd name="T37" fmla="*/ 135 h 331"/>
                                <a:gd name="T38" fmla="*/ 510 w 3166"/>
                                <a:gd name="T39" fmla="*/ 130 h 331"/>
                                <a:gd name="T40" fmla="*/ 512 w 3166"/>
                                <a:gd name="T41" fmla="*/ 124 h 331"/>
                                <a:gd name="T42" fmla="*/ 513 w 3166"/>
                                <a:gd name="T43" fmla="*/ 122 h 331"/>
                                <a:gd name="T44" fmla="*/ 518 w 3166"/>
                                <a:gd name="T45" fmla="*/ 118 h 331"/>
                                <a:gd name="T46" fmla="*/ 521 w 3166"/>
                                <a:gd name="T47" fmla="*/ 117 h 331"/>
                                <a:gd name="T48" fmla="*/ 527 w 3166"/>
                                <a:gd name="T49" fmla="*/ 117 h 331"/>
                                <a:gd name="T50" fmla="*/ 529 w 3166"/>
                                <a:gd name="T51" fmla="*/ 118 h 331"/>
                                <a:gd name="T52" fmla="*/ 533 w 3166"/>
                                <a:gd name="T53" fmla="*/ 120 h 331"/>
                                <a:gd name="T54" fmla="*/ 534 w 3166"/>
                                <a:gd name="T55" fmla="*/ 122 h 331"/>
                                <a:gd name="T56" fmla="*/ 536 w 3166"/>
                                <a:gd name="T57" fmla="*/ 126 h 331"/>
                                <a:gd name="T58" fmla="*/ 536 w 3166"/>
                                <a:gd name="T59" fmla="*/ 130 h 331"/>
                                <a:gd name="T60" fmla="*/ 536 w 3166"/>
                                <a:gd name="T61" fmla="*/ 175 h 331"/>
                                <a:gd name="T62" fmla="*/ 554 w 3166"/>
                                <a:gd name="T63" fmla="*/ 17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554" y="175"/>
                                  </a:moveTo>
                                  <a:lnTo>
                                    <a:pt x="554" y="124"/>
                                  </a:lnTo>
                                  <a:lnTo>
                                    <a:pt x="554" y="122"/>
                                  </a:lnTo>
                                  <a:lnTo>
                                    <a:pt x="553" y="117"/>
                                  </a:lnTo>
                                  <a:lnTo>
                                    <a:pt x="553" y="116"/>
                                  </a:lnTo>
                                  <a:lnTo>
                                    <a:pt x="552" y="115"/>
                                  </a:lnTo>
                                  <a:lnTo>
                                    <a:pt x="552" y="113"/>
                                  </a:lnTo>
                                  <a:lnTo>
                                    <a:pt x="548" y="109"/>
                                  </a:lnTo>
                                  <a:lnTo>
                                    <a:pt x="545" y="107"/>
                                  </a:lnTo>
                                  <a:lnTo>
                                    <a:pt x="539" y="104"/>
                                  </a:lnTo>
                                  <a:lnTo>
                                    <a:pt x="535" y="103"/>
                                  </a:lnTo>
                                  <a:lnTo>
                                    <a:pt x="522" y="103"/>
                                  </a:lnTo>
                                  <a:lnTo>
                                    <a:pt x="514" y="107"/>
                                  </a:lnTo>
                                  <a:lnTo>
                                    <a:pt x="508" y="115"/>
                                  </a:lnTo>
                                  <a:lnTo>
                                    <a:pt x="508" y="105"/>
                                  </a:lnTo>
                                  <a:lnTo>
                                    <a:pt x="491" y="105"/>
                                  </a:lnTo>
                                  <a:lnTo>
                                    <a:pt x="491" y="175"/>
                                  </a:lnTo>
                                  <a:lnTo>
                                    <a:pt x="509" y="175"/>
                                  </a:lnTo>
                                  <a:lnTo>
                                    <a:pt x="509" y="135"/>
                                  </a:lnTo>
                                  <a:lnTo>
                                    <a:pt x="510" y="130"/>
                                  </a:lnTo>
                                  <a:lnTo>
                                    <a:pt x="512" y="124"/>
                                  </a:lnTo>
                                  <a:lnTo>
                                    <a:pt x="513" y="122"/>
                                  </a:lnTo>
                                  <a:lnTo>
                                    <a:pt x="518" y="118"/>
                                  </a:lnTo>
                                  <a:lnTo>
                                    <a:pt x="521" y="117"/>
                                  </a:lnTo>
                                  <a:lnTo>
                                    <a:pt x="527" y="117"/>
                                  </a:lnTo>
                                  <a:lnTo>
                                    <a:pt x="529" y="118"/>
                                  </a:lnTo>
                                  <a:lnTo>
                                    <a:pt x="533" y="120"/>
                                  </a:lnTo>
                                  <a:lnTo>
                                    <a:pt x="534" y="122"/>
                                  </a:lnTo>
                                  <a:lnTo>
                                    <a:pt x="536" y="126"/>
                                  </a:lnTo>
                                  <a:lnTo>
                                    <a:pt x="536" y="130"/>
                                  </a:lnTo>
                                  <a:lnTo>
                                    <a:pt x="536" y="175"/>
                                  </a:lnTo>
                                  <a:lnTo>
                                    <a:pt x="554" y="1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976314" name="Freeform 231"/>
                          <wps:cNvSpPr>
                            <a:spLocks/>
                          </wps:cNvSpPr>
                          <wps:spPr bwMode="auto">
                            <a:xfrm>
                              <a:off x="442" y="1674"/>
                              <a:ext cx="3166" cy="331"/>
                            </a:xfrm>
                            <a:custGeom>
                              <a:avLst/>
                              <a:gdLst>
                                <a:gd name="T0" fmla="*/ 2559 w 3166"/>
                                <a:gd name="T1" fmla="*/ 181 h 331"/>
                                <a:gd name="T2" fmla="*/ 2540 w 3166"/>
                                <a:gd name="T3" fmla="*/ 181 h 331"/>
                                <a:gd name="T4" fmla="*/ 2540 w 3166"/>
                                <a:gd name="T5" fmla="*/ 251 h 331"/>
                                <a:gd name="T6" fmla="*/ 2559 w 3166"/>
                                <a:gd name="T7" fmla="*/ 251 h 331"/>
                                <a:gd name="T8" fmla="*/ 2559 w 3166"/>
                                <a:gd name="T9" fmla="*/ 181 h 331"/>
                              </a:gdLst>
                              <a:ahLst/>
                              <a:cxnLst>
                                <a:cxn ang="0">
                                  <a:pos x="T0" y="T1"/>
                                </a:cxn>
                                <a:cxn ang="0">
                                  <a:pos x="T2" y="T3"/>
                                </a:cxn>
                                <a:cxn ang="0">
                                  <a:pos x="T4" y="T5"/>
                                </a:cxn>
                                <a:cxn ang="0">
                                  <a:pos x="T6" y="T7"/>
                                </a:cxn>
                                <a:cxn ang="0">
                                  <a:pos x="T8" y="T9"/>
                                </a:cxn>
                              </a:cxnLst>
                              <a:rect l="0" t="0" r="r" b="b"/>
                              <a:pathLst>
                                <a:path w="3166" h="331">
                                  <a:moveTo>
                                    <a:pt x="2559" y="181"/>
                                  </a:moveTo>
                                  <a:lnTo>
                                    <a:pt x="2540" y="181"/>
                                  </a:lnTo>
                                  <a:lnTo>
                                    <a:pt x="2540" y="251"/>
                                  </a:lnTo>
                                  <a:lnTo>
                                    <a:pt x="2559" y="251"/>
                                  </a:lnTo>
                                  <a:lnTo>
                                    <a:pt x="2559"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082347" name="Freeform 232"/>
                          <wps:cNvSpPr>
                            <a:spLocks/>
                          </wps:cNvSpPr>
                          <wps:spPr bwMode="auto">
                            <a:xfrm>
                              <a:off x="442" y="1674"/>
                              <a:ext cx="3166" cy="331"/>
                            </a:xfrm>
                            <a:custGeom>
                              <a:avLst/>
                              <a:gdLst>
                                <a:gd name="T0" fmla="*/ 2559 w 3166"/>
                                <a:gd name="T1" fmla="*/ 155 h 331"/>
                                <a:gd name="T2" fmla="*/ 2540 w 3166"/>
                                <a:gd name="T3" fmla="*/ 155 h 331"/>
                                <a:gd name="T4" fmla="*/ 2540 w 3166"/>
                                <a:gd name="T5" fmla="*/ 172 h 331"/>
                                <a:gd name="T6" fmla="*/ 2559 w 3166"/>
                                <a:gd name="T7" fmla="*/ 172 h 331"/>
                                <a:gd name="T8" fmla="*/ 2559 w 3166"/>
                                <a:gd name="T9" fmla="*/ 155 h 331"/>
                              </a:gdLst>
                              <a:ahLst/>
                              <a:cxnLst>
                                <a:cxn ang="0">
                                  <a:pos x="T0" y="T1"/>
                                </a:cxn>
                                <a:cxn ang="0">
                                  <a:pos x="T2" y="T3"/>
                                </a:cxn>
                                <a:cxn ang="0">
                                  <a:pos x="T4" y="T5"/>
                                </a:cxn>
                                <a:cxn ang="0">
                                  <a:pos x="T6" y="T7"/>
                                </a:cxn>
                                <a:cxn ang="0">
                                  <a:pos x="T8" y="T9"/>
                                </a:cxn>
                              </a:cxnLst>
                              <a:rect l="0" t="0" r="r" b="b"/>
                              <a:pathLst>
                                <a:path w="3166" h="331">
                                  <a:moveTo>
                                    <a:pt x="2559" y="155"/>
                                  </a:moveTo>
                                  <a:lnTo>
                                    <a:pt x="2540" y="155"/>
                                  </a:lnTo>
                                  <a:lnTo>
                                    <a:pt x="2540" y="172"/>
                                  </a:lnTo>
                                  <a:lnTo>
                                    <a:pt x="2559" y="172"/>
                                  </a:lnTo>
                                  <a:lnTo>
                                    <a:pt x="2559"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194237" name="Freeform 233"/>
                          <wps:cNvSpPr>
                            <a:spLocks/>
                          </wps:cNvSpPr>
                          <wps:spPr bwMode="auto">
                            <a:xfrm>
                              <a:off x="442" y="1674"/>
                              <a:ext cx="3166" cy="331"/>
                            </a:xfrm>
                            <a:custGeom>
                              <a:avLst/>
                              <a:gdLst>
                                <a:gd name="T0" fmla="*/ 2641 w 3166"/>
                                <a:gd name="T1" fmla="*/ 251 h 331"/>
                                <a:gd name="T2" fmla="*/ 2641 w 3166"/>
                                <a:gd name="T3" fmla="*/ 201 h 331"/>
                                <a:gd name="T4" fmla="*/ 2641 w 3166"/>
                                <a:gd name="T5" fmla="*/ 198 h 331"/>
                                <a:gd name="T6" fmla="*/ 2640 w 3166"/>
                                <a:gd name="T7" fmla="*/ 194 h 331"/>
                                <a:gd name="T8" fmla="*/ 2640 w 3166"/>
                                <a:gd name="T9" fmla="*/ 192 h 331"/>
                                <a:gd name="T10" fmla="*/ 2639 w 3166"/>
                                <a:gd name="T11" fmla="*/ 192 h 331"/>
                                <a:gd name="T12" fmla="*/ 2638 w 3166"/>
                                <a:gd name="T13" fmla="*/ 190 h 331"/>
                                <a:gd name="T14" fmla="*/ 2635 w 3166"/>
                                <a:gd name="T15" fmla="*/ 185 h 331"/>
                                <a:gd name="T16" fmla="*/ 2632 w 3166"/>
                                <a:gd name="T17" fmla="*/ 183 h 331"/>
                                <a:gd name="T18" fmla="*/ 2626 w 3166"/>
                                <a:gd name="T19" fmla="*/ 181 h 331"/>
                                <a:gd name="T20" fmla="*/ 2622 w 3166"/>
                                <a:gd name="T21" fmla="*/ 180 h 331"/>
                                <a:gd name="T22" fmla="*/ 2609 w 3166"/>
                                <a:gd name="T23" fmla="*/ 180 h 331"/>
                                <a:gd name="T24" fmla="*/ 2601 w 3166"/>
                                <a:gd name="T25" fmla="*/ 184 h 331"/>
                                <a:gd name="T26" fmla="*/ 2595 w 3166"/>
                                <a:gd name="T27" fmla="*/ 192 h 331"/>
                                <a:gd name="T28" fmla="*/ 2595 w 3166"/>
                                <a:gd name="T29" fmla="*/ 181 h 331"/>
                                <a:gd name="T30" fmla="*/ 2578 w 3166"/>
                                <a:gd name="T31" fmla="*/ 181 h 331"/>
                                <a:gd name="T32" fmla="*/ 2578 w 3166"/>
                                <a:gd name="T33" fmla="*/ 251 h 331"/>
                                <a:gd name="T34" fmla="*/ 2596 w 3166"/>
                                <a:gd name="T35" fmla="*/ 251 h 331"/>
                                <a:gd name="T36" fmla="*/ 2596 w 3166"/>
                                <a:gd name="T37" fmla="*/ 212 h 331"/>
                                <a:gd name="T38" fmla="*/ 2597 w 3166"/>
                                <a:gd name="T39" fmla="*/ 206 h 331"/>
                                <a:gd name="T40" fmla="*/ 2598 w 3166"/>
                                <a:gd name="T41" fmla="*/ 201 h 331"/>
                                <a:gd name="T42" fmla="*/ 2600 w 3166"/>
                                <a:gd name="T43" fmla="*/ 198 h 331"/>
                                <a:gd name="T44" fmla="*/ 2605 w 3166"/>
                                <a:gd name="T45" fmla="*/ 195 h 331"/>
                                <a:gd name="T46" fmla="*/ 2608 w 3166"/>
                                <a:gd name="T47" fmla="*/ 194 h 331"/>
                                <a:gd name="T48" fmla="*/ 2614 w 3166"/>
                                <a:gd name="T49" fmla="*/ 194 h 331"/>
                                <a:gd name="T50" fmla="*/ 2616 w 3166"/>
                                <a:gd name="T51" fmla="*/ 195 h 331"/>
                                <a:gd name="T52" fmla="*/ 2620 w 3166"/>
                                <a:gd name="T53" fmla="*/ 197 h 331"/>
                                <a:gd name="T54" fmla="*/ 2621 w 3166"/>
                                <a:gd name="T55" fmla="*/ 199 h 331"/>
                                <a:gd name="T56" fmla="*/ 2622 w 3166"/>
                                <a:gd name="T57" fmla="*/ 203 h 331"/>
                                <a:gd name="T58" fmla="*/ 2623 w 3166"/>
                                <a:gd name="T59" fmla="*/ 206 h 331"/>
                                <a:gd name="T60" fmla="*/ 2623 w 3166"/>
                                <a:gd name="T61" fmla="*/ 251 h 331"/>
                                <a:gd name="T62" fmla="*/ 2641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641" y="251"/>
                                  </a:moveTo>
                                  <a:lnTo>
                                    <a:pt x="2641" y="201"/>
                                  </a:lnTo>
                                  <a:lnTo>
                                    <a:pt x="2641" y="198"/>
                                  </a:lnTo>
                                  <a:lnTo>
                                    <a:pt x="2640" y="194"/>
                                  </a:lnTo>
                                  <a:lnTo>
                                    <a:pt x="2640" y="192"/>
                                  </a:lnTo>
                                  <a:lnTo>
                                    <a:pt x="2639" y="192"/>
                                  </a:lnTo>
                                  <a:lnTo>
                                    <a:pt x="2638" y="190"/>
                                  </a:lnTo>
                                  <a:lnTo>
                                    <a:pt x="2635" y="185"/>
                                  </a:lnTo>
                                  <a:lnTo>
                                    <a:pt x="2632" y="183"/>
                                  </a:lnTo>
                                  <a:lnTo>
                                    <a:pt x="2626" y="181"/>
                                  </a:lnTo>
                                  <a:lnTo>
                                    <a:pt x="2622" y="180"/>
                                  </a:lnTo>
                                  <a:lnTo>
                                    <a:pt x="2609" y="180"/>
                                  </a:lnTo>
                                  <a:lnTo>
                                    <a:pt x="2601" y="184"/>
                                  </a:lnTo>
                                  <a:lnTo>
                                    <a:pt x="2595" y="192"/>
                                  </a:lnTo>
                                  <a:lnTo>
                                    <a:pt x="2595" y="181"/>
                                  </a:lnTo>
                                  <a:lnTo>
                                    <a:pt x="2578" y="181"/>
                                  </a:lnTo>
                                  <a:lnTo>
                                    <a:pt x="2578" y="251"/>
                                  </a:lnTo>
                                  <a:lnTo>
                                    <a:pt x="2596" y="251"/>
                                  </a:lnTo>
                                  <a:lnTo>
                                    <a:pt x="2596" y="212"/>
                                  </a:lnTo>
                                  <a:lnTo>
                                    <a:pt x="2597" y="206"/>
                                  </a:lnTo>
                                  <a:lnTo>
                                    <a:pt x="2598" y="201"/>
                                  </a:lnTo>
                                  <a:lnTo>
                                    <a:pt x="2600" y="198"/>
                                  </a:lnTo>
                                  <a:lnTo>
                                    <a:pt x="2605" y="195"/>
                                  </a:lnTo>
                                  <a:lnTo>
                                    <a:pt x="2608" y="194"/>
                                  </a:lnTo>
                                  <a:lnTo>
                                    <a:pt x="2614" y="194"/>
                                  </a:lnTo>
                                  <a:lnTo>
                                    <a:pt x="2616" y="195"/>
                                  </a:lnTo>
                                  <a:lnTo>
                                    <a:pt x="2620" y="197"/>
                                  </a:lnTo>
                                  <a:lnTo>
                                    <a:pt x="2621" y="199"/>
                                  </a:lnTo>
                                  <a:lnTo>
                                    <a:pt x="2622" y="203"/>
                                  </a:lnTo>
                                  <a:lnTo>
                                    <a:pt x="2623" y="206"/>
                                  </a:lnTo>
                                  <a:lnTo>
                                    <a:pt x="2623" y="251"/>
                                  </a:lnTo>
                                  <a:lnTo>
                                    <a:pt x="2641"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655724" name="Freeform 234"/>
                          <wps:cNvSpPr>
                            <a:spLocks/>
                          </wps:cNvSpPr>
                          <wps:spPr bwMode="auto">
                            <a:xfrm>
                              <a:off x="442" y="1674"/>
                              <a:ext cx="3166" cy="331"/>
                            </a:xfrm>
                            <a:custGeom>
                              <a:avLst/>
                              <a:gdLst>
                                <a:gd name="T0" fmla="*/ 2755 w 3166"/>
                                <a:gd name="T1" fmla="*/ 58 h 331"/>
                                <a:gd name="T2" fmla="*/ 2749 w 3166"/>
                                <a:gd name="T3" fmla="*/ 50 h 331"/>
                                <a:gd name="T4" fmla="*/ 2737 w 3166"/>
                                <a:gd name="T5" fmla="*/ 42 h 331"/>
                                <a:gd name="T6" fmla="*/ 2711 w 3166"/>
                                <a:gd name="T7" fmla="*/ 35 h 331"/>
                                <a:gd name="T8" fmla="*/ 2700 w 3166"/>
                                <a:gd name="T9" fmla="*/ 29 h 331"/>
                                <a:gd name="T10" fmla="*/ 2700 w 3166"/>
                                <a:gd name="T11" fmla="*/ 23 h 331"/>
                                <a:gd name="T12" fmla="*/ 2706 w 3166"/>
                                <a:gd name="T13" fmla="*/ 17 h 331"/>
                                <a:gd name="T14" fmla="*/ 2721 w 3166"/>
                                <a:gd name="T15" fmla="*/ 16 h 331"/>
                                <a:gd name="T16" fmla="*/ 2731 w 3166"/>
                                <a:gd name="T17" fmla="*/ 21 h 331"/>
                                <a:gd name="T18" fmla="*/ 2734 w 3166"/>
                                <a:gd name="T19" fmla="*/ 30 h 331"/>
                                <a:gd name="T20" fmla="*/ 2753 w 3166"/>
                                <a:gd name="T21" fmla="*/ 20 h 331"/>
                                <a:gd name="T22" fmla="*/ 2750 w 3166"/>
                                <a:gd name="T23" fmla="*/ 13 h 331"/>
                                <a:gd name="T24" fmla="*/ 2728 w 3166"/>
                                <a:gd name="T25" fmla="*/ 0 h 331"/>
                                <a:gd name="T26" fmla="*/ 2702 w 3166"/>
                                <a:gd name="T27" fmla="*/ 1 h 331"/>
                                <a:gd name="T28" fmla="*/ 2688 w 3166"/>
                                <a:gd name="T29" fmla="*/ 8 h 331"/>
                                <a:gd name="T30" fmla="*/ 2681 w 3166"/>
                                <a:gd name="T31" fmla="*/ 21 h 331"/>
                                <a:gd name="T32" fmla="*/ 2684 w 3166"/>
                                <a:gd name="T33" fmla="*/ 40 h 331"/>
                                <a:gd name="T34" fmla="*/ 2701 w 3166"/>
                                <a:gd name="T35" fmla="*/ 53 h 331"/>
                                <a:gd name="T36" fmla="*/ 2725 w 3166"/>
                                <a:gd name="T37" fmla="*/ 59 h 331"/>
                                <a:gd name="T38" fmla="*/ 2731 w 3166"/>
                                <a:gd name="T39" fmla="*/ 61 h 331"/>
                                <a:gd name="T40" fmla="*/ 2736 w 3166"/>
                                <a:gd name="T41" fmla="*/ 65 h 331"/>
                                <a:gd name="T42" fmla="*/ 2736 w 3166"/>
                                <a:gd name="T43" fmla="*/ 73 h 331"/>
                                <a:gd name="T44" fmla="*/ 2728 w 3166"/>
                                <a:gd name="T45" fmla="*/ 81 h 331"/>
                                <a:gd name="T46" fmla="*/ 2711 w 3166"/>
                                <a:gd name="T47" fmla="*/ 83 h 331"/>
                                <a:gd name="T48" fmla="*/ 2703 w 3166"/>
                                <a:gd name="T49" fmla="*/ 78 h 331"/>
                                <a:gd name="T50" fmla="*/ 2698 w 3166"/>
                                <a:gd name="T51" fmla="*/ 71 h 331"/>
                                <a:gd name="T52" fmla="*/ 2677 w 3166"/>
                                <a:gd name="T53" fmla="*/ 66 h 331"/>
                                <a:gd name="T54" fmla="*/ 2683 w 3166"/>
                                <a:gd name="T55" fmla="*/ 85 h 331"/>
                                <a:gd name="T56" fmla="*/ 2705 w 3166"/>
                                <a:gd name="T57" fmla="*/ 99 h 331"/>
                                <a:gd name="T58" fmla="*/ 2733 w 3166"/>
                                <a:gd name="T59" fmla="*/ 98 h 331"/>
                                <a:gd name="T60" fmla="*/ 2748 w 3166"/>
                                <a:gd name="T61" fmla="*/ 90 h 331"/>
                                <a:gd name="T62" fmla="*/ 2754 w 3166"/>
                                <a:gd name="T63" fmla="*/ 80 h 331"/>
                                <a:gd name="T64" fmla="*/ 2756 w 3166"/>
                                <a:gd name="T65" fmla="*/ 6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66" h="331">
                                  <a:moveTo>
                                    <a:pt x="2756" y="63"/>
                                  </a:moveTo>
                                  <a:lnTo>
                                    <a:pt x="2755" y="58"/>
                                  </a:lnTo>
                                  <a:lnTo>
                                    <a:pt x="2752" y="54"/>
                                  </a:lnTo>
                                  <a:lnTo>
                                    <a:pt x="2749" y="50"/>
                                  </a:lnTo>
                                  <a:lnTo>
                                    <a:pt x="2746" y="47"/>
                                  </a:lnTo>
                                  <a:lnTo>
                                    <a:pt x="2737" y="42"/>
                                  </a:lnTo>
                                  <a:lnTo>
                                    <a:pt x="2730" y="40"/>
                                  </a:lnTo>
                                  <a:lnTo>
                                    <a:pt x="2711" y="35"/>
                                  </a:lnTo>
                                  <a:lnTo>
                                    <a:pt x="2705" y="33"/>
                                  </a:lnTo>
                                  <a:lnTo>
                                    <a:pt x="2700" y="29"/>
                                  </a:lnTo>
                                  <a:lnTo>
                                    <a:pt x="2700" y="27"/>
                                  </a:lnTo>
                                  <a:lnTo>
                                    <a:pt x="2700" y="23"/>
                                  </a:lnTo>
                                  <a:lnTo>
                                    <a:pt x="2701" y="21"/>
                                  </a:lnTo>
                                  <a:lnTo>
                                    <a:pt x="2706" y="17"/>
                                  </a:lnTo>
                                  <a:lnTo>
                                    <a:pt x="2710" y="16"/>
                                  </a:lnTo>
                                  <a:lnTo>
                                    <a:pt x="2721" y="16"/>
                                  </a:lnTo>
                                  <a:lnTo>
                                    <a:pt x="2725" y="17"/>
                                  </a:lnTo>
                                  <a:lnTo>
                                    <a:pt x="2731" y="21"/>
                                  </a:lnTo>
                                  <a:lnTo>
                                    <a:pt x="2733" y="25"/>
                                  </a:lnTo>
                                  <a:lnTo>
                                    <a:pt x="2734" y="30"/>
                                  </a:lnTo>
                                  <a:lnTo>
                                    <a:pt x="2753" y="29"/>
                                  </a:lnTo>
                                  <a:lnTo>
                                    <a:pt x="2753" y="20"/>
                                  </a:lnTo>
                                  <a:lnTo>
                                    <a:pt x="2751" y="16"/>
                                  </a:lnTo>
                                  <a:lnTo>
                                    <a:pt x="2750" y="13"/>
                                  </a:lnTo>
                                  <a:lnTo>
                                    <a:pt x="2737" y="2"/>
                                  </a:lnTo>
                                  <a:lnTo>
                                    <a:pt x="2728" y="0"/>
                                  </a:lnTo>
                                  <a:lnTo>
                                    <a:pt x="2709" y="0"/>
                                  </a:lnTo>
                                  <a:lnTo>
                                    <a:pt x="2702" y="1"/>
                                  </a:lnTo>
                                  <a:lnTo>
                                    <a:pt x="2692" y="5"/>
                                  </a:lnTo>
                                  <a:lnTo>
                                    <a:pt x="2688" y="8"/>
                                  </a:lnTo>
                                  <a:lnTo>
                                    <a:pt x="2682" y="17"/>
                                  </a:lnTo>
                                  <a:lnTo>
                                    <a:pt x="2681" y="21"/>
                                  </a:lnTo>
                                  <a:lnTo>
                                    <a:pt x="2681" y="34"/>
                                  </a:lnTo>
                                  <a:lnTo>
                                    <a:pt x="2684" y="40"/>
                                  </a:lnTo>
                                  <a:lnTo>
                                    <a:pt x="2694" y="50"/>
                                  </a:lnTo>
                                  <a:lnTo>
                                    <a:pt x="2701" y="53"/>
                                  </a:lnTo>
                                  <a:lnTo>
                                    <a:pt x="2720" y="57"/>
                                  </a:lnTo>
                                  <a:lnTo>
                                    <a:pt x="2725" y="59"/>
                                  </a:lnTo>
                                  <a:lnTo>
                                    <a:pt x="2727" y="60"/>
                                  </a:lnTo>
                                  <a:lnTo>
                                    <a:pt x="2731" y="61"/>
                                  </a:lnTo>
                                  <a:lnTo>
                                    <a:pt x="2733" y="62"/>
                                  </a:lnTo>
                                  <a:lnTo>
                                    <a:pt x="2736" y="65"/>
                                  </a:lnTo>
                                  <a:lnTo>
                                    <a:pt x="2736" y="67"/>
                                  </a:lnTo>
                                  <a:lnTo>
                                    <a:pt x="2736" y="73"/>
                                  </a:lnTo>
                                  <a:lnTo>
                                    <a:pt x="2735" y="76"/>
                                  </a:lnTo>
                                  <a:lnTo>
                                    <a:pt x="2728" y="81"/>
                                  </a:lnTo>
                                  <a:lnTo>
                                    <a:pt x="2724" y="83"/>
                                  </a:lnTo>
                                  <a:lnTo>
                                    <a:pt x="2711" y="83"/>
                                  </a:lnTo>
                                  <a:lnTo>
                                    <a:pt x="2707" y="81"/>
                                  </a:lnTo>
                                  <a:lnTo>
                                    <a:pt x="2703" y="78"/>
                                  </a:lnTo>
                                  <a:lnTo>
                                    <a:pt x="2700" y="75"/>
                                  </a:lnTo>
                                  <a:lnTo>
                                    <a:pt x="2698" y="71"/>
                                  </a:lnTo>
                                  <a:lnTo>
                                    <a:pt x="2696" y="64"/>
                                  </a:lnTo>
                                  <a:lnTo>
                                    <a:pt x="2677" y="66"/>
                                  </a:lnTo>
                                  <a:lnTo>
                                    <a:pt x="2679" y="77"/>
                                  </a:lnTo>
                                  <a:lnTo>
                                    <a:pt x="2683" y="85"/>
                                  </a:lnTo>
                                  <a:lnTo>
                                    <a:pt x="2696" y="96"/>
                                  </a:lnTo>
                                  <a:lnTo>
                                    <a:pt x="2705" y="99"/>
                                  </a:lnTo>
                                  <a:lnTo>
                                    <a:pt x="2726" y="99"/>
                                  </a:lnTo>
                                  <a:lnTo>
                                    <a:pt x="2733" y="98"/>
                                  </a:lnTo>
                                  <a:lnTo>
                                    <a:pt x="2744" y="93"/>
                                  </a:lnTo>
                                  <a:lnTo>
                                    <a:pt x="2748" y="90"/>
                                  </a:lnTo>
                                  <a:lnTo>
                                    <a:pt x="2753" y="83"/>
                                  </a:lnTo>
                                  <a:lnTo>
                                    <a:pt x="2754" y="80"/>
                                  </a:lnTo>
                                  <a:lnTo>
                                    <a:pt x="2756" y="75"/>
                                  </a:lnTo>
                                  <a:lnTo>
                                    <a:pt x="2756"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685696" name="Freeform 235"/>
                          <wps:cNvSpPr>
                            <a:spLocks/>
                          </wps:cNvSpPr>
                          <wps:spPr bwMode="auto">
                            <a:xfrm>
                              <a:off x="442" y="1674"/>
                              <a:ext cx="3166" cy="331"/>
                            </a:xfrm>
                            <a:custGeom>
                              <a:avLst/>
                              <a:gdLst>
                                <a:gd name="T0" fmla="*/ 2761 w 3166"/>
                                <a:gd name="T1" fmla="*/ 200 h 331"/>
                                <a:gd name="T2" fmla="*/ 2761 w 3166"/>
                                <a:gd name="T3" fmla="*/ 195 h 331"/>
                                <a:gd name="T4" fmla="*/ 2760 w 3166"/>
                                <a:gd name="T5" fmla="*/ 194 h 331"/>
                                <a:gd name="T6" fmla="*/ 2759 w 3166"/>
                                <a:gd name="T7" fmla="*/ 191 h 331"/>
                                <a:gd name="T8" fmla="*/ 2758 w 3166"/>
                                <a:gd name="T9" fmla="*/ 188 h 331"/>
                                <a:gd name="T10" fmla="*/ 2755 w 3166"/>
                                <a:gd name="T11" fmla="*/ 185 h 331"/>
                                <a:gd name="T12" fmla="*/ 2752 w 3166"/>
                                <a:gd name="T13" fmla="*/ 183 h 331"/>
                                <a:gd name="T14" fmla="*/ 2748 w 3166"/>
                                <a:gd name="T15" fmla="*/ 181 h 331"/>
                                <a:gd name="T16" fmla="*/ 2744 w 3166"/>
                                <a:gd name="T17" fmla="*/ 180 h 331"/>
                                <a:gd name="T18" fmla="*/ 2734 w 3166"/>
                                <a:gd name="T19" fmla="*/ 180 h 331"/>
                                <a:gd name="T20" fmla="*/ 2731 w 3166"/>
                                <a:gd name="T21" fmla="*/ 181 h 331"/>
                                <a:gd name="T22" fmla="*/ 2724 w 3166"/>
                                <a:gd name="T23" fmla="*/ 184 h 331"/>
                                <a:gd name="T24" fmla="*/ 2720 w 3166"/>
                                <a:gd name="T25" fmla="*/ 187 h 331"/>
                                <a:gd name="T26" fmla="*/ 2717 w 3166"/>
                                <a:gd name="T27" fmla="*/ 191 h 331"/>
                                <a:gd name="T28" fmla="*/ 2715 w 3166"/>
                                <a:gd name="T29" fmla="*/ 187 h 331"/>
                                <a:gd name="T30" fmla="*/ 2712 w 3166"/>
                                <a:gd name="T31" fmla="*/ 184 h 331"/>
                                <a:gd name="T32" fmla="*/ 2706 w 3166"/>
                                <a:gd name="T33" fmla="*/ 181 h 331"/>
                                <a:gd name="T34" fmla="*/ 2702 w 3166"/>
                                <a:gd name="T35" fmla="*/ 180 h 331"/>
                                <a:gd name="T36" fmla="*/ 2689 w 3166"/>
                                <a:gd name="T37" fmla="*/ 180 h 331"/>
                                <a:gd name="T38" fmla="*/ 2682 w 3166"/>
                                <a:gd name="T39" fmla="*/ 183 h 331"/>
                                <a:gd name="T40" fmla="*/ 2676 w 3166"/>
                                <a:gd name="T41" fmla="*/ 191 h 331"/>
                                <a:gd name="T42" fmla="*/ 2676 w 3166"/>
                                <a:gd name="T43" fmla="*/ 181 h 331"/>
                                <a:gd name="T44" fmla="*/ 2659 w 3166"/>
                                <a:gd name="T45" fmla="*/ 181 h 331"/>
                                <a:gd name="T46" fmla="*/ 2659 w 3166"/>
                                <a:gd name="T47" fmla="*/ 251 h 331"/>
                                <a:gd name="T48" fmla="*/ 2677 w 3166"/>
                                <a:gd name="T49" fmla="*/ 251 h 331"/>
                                <a:gd name="T50" fmla="*/ 2677 w 3166"/>
                                <a:gd name="T51" fmla="*/ 211 h 331"/>
                                <a:gd name="T52" fmla="*/ 2678 w 3166"/>
                                <a:gd name="T53" fmla="*/ 206 h 331"/>
                                <a:gd name="T54" fmla="*/ 2680 w 3166"/>
                                <a:gd name="T55" fmla="*/ 200 h 331"/>
                                <a:gd name="T56" fmla="*/ 2680 w 3166"/>
                                <a:gd name="T57" fmla="*/ 200 h 331"/>
                                <a:gd name="T58" fmla="*/ 2681 w 3166"/>
                                <a:gd name="T59" fmla="*/ 198 h 331"/>
                                <a:gd name="T60" fmla="*/ 2686 w 3166"/>
                                <a:gd name="T61" fmla="*/ 195 h 331"/>
                                <a:gd name="T62" fmla="*/ 2688 w 3166"/>
                                <a:gd name="T63" fmla="*/ 194 h 331"/>
                                <a:gd name="T64" fmla="*/ 2694 w 3166"/>
                                <a:gd name="T65" fmla="*/ 194 h 331"/>
                                <a:gd name="T66" fmla="*/ 2695 w 3166"/>
                                <a:gd name="T67" fmla="*/ 194 h 331"/>
                                <a:gd name="T68" fmla="*/ 2698 w 3166"/>
                                <a:gd name="T69" fmla="*/ 196 h 331"/>
                                <a:gd name="T70" fmla="*/ 2699 w 3166"/>
                                <a:gd name="T71" fmla="*/ 198 h 331"/>
                                <a:gd name="T72" fmla="*/ 2701 w 3166"/>
                                <a:gd name="T73" fmla="*/ 202 h 331"/>
                                <a:gd name="T74" fmla="*/ 2701 w 3166"/>
                                <a:gd name="T75" fmla="*/ 204 h 331"/>
                                <a:gd name="T76" fmla="*/ 2701 w 3166"/>
                                <a:gd name="T77" fmla="*/ 251 h 331"/>
                                <a:gd name="T78" fmla="*/ 2719 w 3166"/>
                                <a:gd name="T79" fmla="*/ 251 h 331"/>
                                <a:gd name="T80" fmla="*/ 2719 w 3166"/>
                                <a:gd name="T81" fmla="*/ 211 h 331"/>
                                <a:gd name="T82" fmla="*/ 2720 w 3166"/>
                                <a:gd name="T83" fmla="*/ 206 h 331"/>
                                <a:gd name="T84" fmla="*/ 2722 w 3166"/>
                                <a:gd name="T85" fmla="*/ 200 h 331"/>
                                <a:gd name="T86" fmla="*/ 2724 w 3166"/>
                                <a:gd name="T87" fmla="*/ 198 h 331"/>
                                <a:gd name="T88" fmla="*/ 2728 w 3166"/>
                                <a:gd name="T89" fmla="*/ 195 h 331"/>
                                <a:gd name="T90" fmla="*/ 2731 w 3166"/>
                                <a:gd name="T91" fmla="*/ 194 h 331"/>
                                <a:gd name="T92" fmla="*/ 2737 w 3166"/>
                                <a:gd name="T93" fmla="*/ 194 h 331"/>
                                <a:gd name="T94" fmla="*/ 2739 w 3166"/>
                                <a:gd name="T95" fmla="*/ 195 h 331"/>
                                <a:gd name="T96" fmla="*/ 2741 w 3166"/>
                                <a:gd name="T97" fmla="*/ 198 h 331"/>
                                <a:gd name="T98" fmla="*/ 2742 w 3166"/>
                                <a:gd name="T99" fmla="*/ 200 h 331"/>
                                <a:gd name="T100" fmla="*/ 2743 w 3166"/>
                                <a:gd name="T101" fmla="*/ 204 h 331"/>
                                <a:gd name="T102" fmla="*/ 2743 w 3166"/>
                                <a:gd name="T103" fmla="*/ 251 h 331"/>
                                <a:gd name="T104" fmla="*/ 2761 w 3166"/>
                                <a:gd name="T105" fmla="*/ 251 h 331"/>
                                <a:gd name="T106" fmla="*/ 2761 w 3166"/>
                                <a:gd name="T107" fmla="*/ 20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66" h="331">
                                  <a:moveTo>
                                    <a:pt x="2761" y="200"/>
                                  </a:moveTo>
                                  <a:lnTo>
                                    <a:pt x="2761" y="195"/>
                                  </a:lnTo>
                                  <a:lnTo>
                                    <a:pt x="2760" y="194"/>
                                  </a:lnTo>
                                  <a:lnTo>
                                    <a:pt x="2759" y="191"/>
                                  </a:lnTo>
                                  <a:lnTo>
                                    <a:pt x="2758" y="188"/>
                                  </a:lnTo>
                                  <a:lnTo>
                                    <a:pt x="2755" y="185"/>
                                  </a:lnTo>
                                  <a:lnTo>
                                    <a:pt x="2752" y="183"/>
                                  </a:lnTo>
                                  <a:lnTo>
                                    <a:pt x="2748" y="181"/>
                                  </a:lnTo>
                                  <a:lnTo>
                                    <a:pt x="2744" y="180"/>
                                  </a:lnTo>
                                  <a:lnTo>
                                    <a:pt x="2734" y="180"/>
                                  </a:lnTo>
                                  <a:lnTo>
                                    <a:pt x="2731" y="181"/>
                                  </a:lnTo>
                                  <a:lnTo>
                                    <a:pt x="2724" y="184"/>
                                  </a:lnTo>
                                  <a:lnTo>
                                    <a:pt x="2720" y="187"/>
                                  </a:lnTo>
                                  <a:lnTo>
                                    <a:pt x="2717" y="191"/>
                                  </a:lnTo>
                                  <a:lnTo>
                                    <a:pt x="2715" y="187"/>
                                  </a:lnTo>
                                  <a:lnTo>
                                    <a:pt x="2712" y="184"/>
                                  </a:lnTo>
                                  <a:lnTo>
                                    <a:pt x="2706" y="181"/>
                                  </a:lnTo>
                                  <a:lnTo>
                                    <a:pt x="2702" y="180"/>
                                  </a:lnTo>
                                  <a:lnTo>
                                    <a:pt x="2689" y="180"/>
                                  </a:lnTo>
                                  <a:lnTo>
                                    <a:pt x="2682" y="183"/>
                                  </a:lnTo>
                                  <a:lnTo>
                                    <a:pt x="2676" y="191"/>
                                  </a:lnTo>
                                  <a:lnTo>
                                    <a:pt x="2676" y="181"/>
                                  </a:lnTo>
                                  <a:lnTo>
                                    <a:pt x="2659" y="181"/>
                                  </a:lnTo>
                                  <a:lnTo>
                                    <a:pt x="2659" y="251"/>
                                  </a:lnTo>
                                  <a:lnTo>
                                    <a:pt x="2677" y="251"/>
                                  </a:lnTo>
                                  <a:lnTo>
                                    <a:pt x="2677" y="211"/>
                                  </a:lnTo>
                                  <a:lnTo>
                                    <a:pt x="2678" y="206"/>
                                  </a:lnTo>
                                  <a:lnTo>
                                    <a:pt x="2680" y="200"/>
                                  </a:lnTo>
                                  <a:lnTo>
                                    <a:pt x="2680" y="200"/>
                                  </a:lnTo>
                                  <a:lnTo>
                                    <a:pt x="2681" y="198"/>
                                  </a:lnTo>
                                  <a:lnTo>
                                    <a:pt x="2686" y="195"/>
                                  </a:lnTo>
                                  <a:lnTo>
                                    <a:pt x="2688" y="194"/>
                                  </a:lnTo>
                                  <a:lnTo>
                                    <a:pt x="2694" y="194"/>
                                  </a:lnTo>
                                  <a:lnTo>
                                    <a:pt x="2695" y="194"/>
                                  </a:lnTo>
                                  <a:lnTo>
                                    <a:pt x="2698" y="196"/>
                                  </a:lnTo>
                                  <a:lnTo>
                                    <a:pt x="2699" y="198"/>
                                  </a:lnTo>
                                  <a:lnTo>
                                    <a:pt x="2701" y="202"/>
                                  </a:lnTo>
                                  <a:lnTo>
                                    <a:pt x="2701" y="204"/>
                                  </a:lnTo>
                                  <a:lnTo>
                                    <a:pt x="2701" y="251"/>
                                  </a:lnTo>
                                  <a:lnTo>
                                    <a:pt x="2719" y="251"/>
                                  </a:lnTo>
                                  <a:lnTo>
                                    <a:pt x="2719" y="211"/>
                                  </a:lnTo>
                                  <a:lnTo>
                                    <a:pt x="2720" y="206"/>
                                  </a:lnTo>
                                  <a:lnTo>
                                    <a:pt x="2722" y="200"/>
                                  </a:lnTo>
                                  <a:lnTo>
                                    <a:pt x="2724" y="198"/>
                                  </a:lnTo>
                                  <a:lnTo>
                                    <a:pt x="2728" y="195"/>
                                  </a:lnTo>
                                  <a:lnTo>
                                    <a:pt x="2731" y="194"/>
                                  </a:lnTo>
                                  <a:lnTo>
                                    <a:pt x="2737" y="194"/>
                                  </a:lnTo>
                                  <a:lnTo>
                                    <a:pt x="2739" y="195"/>
                                  </a:lnTo>
                                  <a:lnTo>
                                    <a:pt x="2741" y="198"/>
                                  </a:lnTo>
                                  <a:lnTo>
                                    <a:pt x="2742" y="200"/>
                                  </a:lnTo>
                                  <a:lnTo>
                                    <a:pt x="2743" y="204"/>
                                  </a:lnTo>
                                  <a:lnTo>
                                    <a:pt x="2743" y="251"/>
                                  </a:lnTo>
                                  <a:lnTo>
                                    <a:pt x="2761" y="251"/>
                                  </a:lnTo>
                                  <a:lnTo>
                                    <a:pt x="2761" y="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70924" name="Freeform 236"/>
                          <wps:cNvSpPr>
                            <a:spLocks/>
                          </wps:cNvSpPr>
                          <wps:spPr bwMode="auto">
                            <a:xfrm>
                              <a:off x="442" y="1674"/>
                              <a:ext cx="3166" cy="331"/>
                            </a:xfrm>
                            <a:custGeom>
                              <a:avLst/>
                              <a:gdLst>
                                <a:gd name="T0" fmla="*/ 2832 w 3166"/>
                                <a:gd name="T1" fmla="*/ 54 h 331"/>
                                <a:gd name="T2" fmla="*/ 2829 w 3166"/>
                                <a:gd name="T3" fmla="*/ 43 h 331"/>
                                <a:gd name="T4" fmla="*/ 2827 w 3166"/>
                                <a:gd name="T5" fmla="*/ 40 h 331"/>
                                <a:gd name="T6" fmla="*/ 2817 w 3166"/>
                                <a:gd name="T7" fmla="*/ 30 h 331"/>
                                <a:gd name="T8" fmla="*/ 2814 w 3166"/>
                                <a:gd name="T9" fmla="*/ 28 h 331"/>
                                <a:gd name="T10" fmla="*/ 2814 w 3166"/>
                                <a:gd name="T11" fmla="*/ 57 h 331"/>
                                <a:gd name="T12" fmla="*/ 2786 w 3166"/>
                                <a:gd name="T13" fmla="*/ 57 h 331"/>
                                <a:gd name="T14" fmla="*/ 2786 w 3166"/>
                                <a:gd name="T15" fmla="*/ 51 h 331"/>
                                <a:gd name="T16" fmla="*/ 2787 w 3166"/>
                                <a:gd name="T17" fmla="*/ 48 h 331"/>
                                <a:gd name="T18" fmla="*/ 2792 w 3166"/>
                                <a:gd name="T19" fmla="*/ 42 h 331"/>
                                <a:gd name="T20" fmla="*/ 2796 w 3166"/>
                                <a:gd name="T21" fmla="*/ 40 h 331"/>
                                <a:gd name="T22" fmla="*/ 2804 w 3166"/>
                                <a:gd name="T23" fmla="*/ 40 h 331"/>
                                <a:gd name="T24" fmla="*/ 2807 w 3166"/>
                                <a:gd name="T25" fmla="*/ 42 h 331"/>
                                <a:gd name="T26" fmla="*/ 2812 w 3166"/>
                                <a:gd name="T27" fmla="*/ 47 h 331"/>
                                <a:gd name="T28" fmla="*/ 2813 w 3166"/>
                                <a:gd name="T29" fmla="*/ 51 h 331"/>
                                <a:gd name="T30" fmla="*/ 2814 w 3166"/>
                                <a:gd name="T31" fmla="*/ 57 h 331"/>
                                <a:gd name="T32" fmla="*/ 2814 w 3166"/>
                                <a:gd name="T33" fmla="*/ 28 h 331"/>
                                <a:gd name="T34" fmla="*/ 2809 w 3166"/>
                                <a:gd name="T35" fmla="*/ 26 h 331"/>
                                <a:gd name="T36" fmla="*/ 2789 w 3166"/>
                                <a:gd name="T37" fmla="*/ 26 h 331"/>
                                <a:gd name="T38" fmla="*/ 2782 w 3166"/>
                                <a:gd name="T39" fmla="*/ 29 h 331"/>
                                <a:gd name="T40" fmla="*/ 2770 w 3166"/>
                                <a:gd name="T41" fmla="*/ 42 h 331"/>
                                <a:gd name="T42" fmla="*/ 2767 w 3166"/>
                                <a:gd name="T43" fmla="*/ 51 h 331"/>
                                <a:gd name="T44" fmla="*/ 2767 w 3166"/>
                                <a:gd name="T45" fmla="*/ 73 h 331"/>
                                <a:gd name="T46" fmla="*/ 2769 w 3166"/>
                                <a:gd name="T47" fmla="*/ 81 h 331"/>
                                <a:gd name="T48" fmla="*/ 2774 w 3166"/>
                                <a:gd name="T49" fmla="*/ 87 h 331"/>
                                <a:gd name="T50" fmla="*/ 2779 w 3166"/>
                                <a:gd name="T51" fmla="*/ 95 h 331"/>
                                <a:gd name="T52" fmla="*/ 2788 w 3166"/>
                                <a:gd name="T53" fmla="*/ 99 h 331"/>
                                <a:gd name="T54" fmla="*/ 2808 w 3166"/>
                                <a:gd name="T55" fmla="*/ 99 h 331"/>
                                <a:gd name="T56" fmla="*/ 2815 w 3166"/>
                                <a:gd name="T57" fmla="*/ 97 h 331"/>
                                <a:gd name="T58" fmla="*/ 2825 w 3166"/>
                                <a:gd name="T59" fmla="*/ 90 h 331"/>
                                <a:gd name="T60" fmla="*/ 2828 w 3166"/>
                                <a:gd name="T61" fmla="*/ 85 h 331"/>
                                <a:gd name="T62" fmla="*/ 2829 w 3166"/>
                                <a:gd name="T63" fmla="*/ 85 h 331"/>
                                <a:gd name="T64" fmla="*/ 2831 w 3166"/>
                                <a:gd name="T65" fmla="*/ 78 h 331"/>
                                <a:gd name="T66" fmla="*/ 2813 w 3166"/>
                                <a:gd name="T67" fmla="*/ 75 h 331"/>
                                <a:gd name="T68" fmla="*/ 2812 w 3166"/>
                                <a:gd name="T69" fmla="*/ 79 h 331"/>
                                <a:gd name="T70" fmla="*/ 2810 w 3166"/>
                                <a:gd name="T71" fmla="*/ 81 h 331"/>
                                <a:gd name="T72" fmla="*/ 2806 w 3166"/>
                                <a:gd name="T73" fmla="*/ 84 h 331"/>
                                <a:gd name="T74" fmla="*/ 2804 w 3166"/>
                                <a:gd name="T75" fmla="*/ 85 h 331"/>
                                <a:gd name="T76" fmla="*/ 2797 w 3166"/>
                                <a:gd name="T77" fmla="*/ 85 h 331"/>
                                <a:gd name="T78" fmla="*/ 2793 w 3166"/>
                                <a:gd name="T79" fmla="*/ 84 h 331"/>
                                <a:gd name="T80" fmla="*/ 2787 w 3166"/>
                                <a:gd name="T81" fmla="*/ 78 h 331"/>
                                <a:gd name="T82" fmla="*/ 2786 w 3166"/>
                                <a:gd name="T83" fmla="*/ 73 h 331"/>
                                <a:gd name="T84" fmla="*/ 2786 w 3166"/>
                                <a:gd name="T85" fmla="*/ 68 h 331"/>
                                <a:gd name="T86" fmla="*/ 2832 w 3166"/>
                                <a:gd name="T87" fmla="*/ 68 h 331"/>
                                <a:gd name="T88" fmla="*/ 2832 w 3166"/>
                                <a:gd name="T89" fmla="*/ 57 h 331"/>
                                <a:gd name="T90" fmla="*/ 2832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32" y="54"/>
                                  </a:moveTo>
                                  <a:lnTo>
                                    <a:pt x="2829" y="43"/>
                                  </a:lnTo>
                                  <a:lnTo>
                                    <a:pt x="2827" y="40"/>
                                  </a:lnTo>
                                  <a:lnTo>
                                    <a:pt x="2817" y="30"/>
                                  </a:lnTo>
                                  <a:lnTo>
                                    <a:pt x="2814" y="28"/>
                                  </a:lnTo>
                                  <a:lnTo>
                                    <a:pt x="2814" y="57"/>
                                  </a:lnTo>
                                  <a:lnTo>
                                    <a:pt x="2786" y="57"/>
                                  </a:lnTo>
                                  <a:lnTo>
                                    <a:pt x="2786" y="51"/>
                                  </a:lnTo>
                                  <a:lnTo>
                                    <a:pt x="2787" y="48"/>
                                  </a:lnTo>
                                  <a:lnTo>
                                    <a:pt x="2792" y="42"/>
                                  </a:lnTo>
                                  <a:lnTo>
                                    <a:pt x="2796" y="40"/>
                                  </a:lnTo>
                                  <a:lnTo>
                                    <a:pt x="2804" y="40"/>
                                  </a:lnTo>
                                  <a:lnTo>
                                    <a:pt x="2807" y="42"/>
                                  </a:lnTo>
                                  <a:lnTo>
                                    <a:pt x="2812" y="47"/>
                                  </a:lnTo>
                                  <a:lnTo>
                                    <a:pt x="2813" y="51"/>
                                  </a:lnTo>
                                  <a:lnTo>
                                    <a:pt x="2814" y="57"/>
                                  </a:lnTo>
                                  <a:lnTo>
                                    <a:pt x="2814" y="28"/>
                                  </a:lnTo>
                                  <a:lnTo>
                                    <a:pt x="2809" y="26"/>
                                  </a:lnTo>
                                  <a:lnTo>
                                    <a:pt x="2789" y="26"/>
                                  </a:lnTo>
                                  <a:lnTo>
                                    <a:pt x="2782" y="29"/>
                                  </a:lnTo>
                                  <a:lnTo>
                                    <a:pt x="2770" y="42"/>
                                  </a:lnTo>
                                  <a:lnTo>
                                    <a:pt x="2767" y="51"/>
                                  </a:lnTo>
                                  <a:lnTo>
                                    <a:pt x="2767" y="73"/>
                                  </a:lnTo>
                                  <a:lnTo>
                                    <a:pt x="2769" y="81"/>
                                  </a:lnTo>
                                  <a:lnTo>
                                    <a:pt x="2774" y="87"/>
                                  </a:lnTo>
                                  <a:lnTo>
                                    <a:pt x="2779" y="95"/>
                                  </a:lnTo>
                                  <a:lnTo>
                                    <a:pt x="2788" y="99"/>
                                  </a:lnTo>
                                  <a:lnTo>
                                    <a:pt x="2808" y="99"/>
                                  </a:lnTo>
                                  <a:lnTo>
                                    <a:pt x="2815" y="97"/>
                                  </a:lnTo>
                                  <a:lnTo>
                                    <a:pt x="2825" y="90"/>
                                  </a:lnTo>
                                  <a:lnTo>
                                    <a:pt x="2828" y="85"/>
                                  </a:lnTo>
                                  <a:lnTo>
                                    <a:pt x="2829" y="85"/>
                                  </a:lnTo>
                                  <a:lnTo>
                                    <a:pt x="2831" y="78"/>
                                  </a:lnTo>
                                  <a:lnTo>
                                    <a:pt x="2813" y="75"/>
                                  </a:lnTo>
                                  <a:lnTo>
                                    <a:pt x="2812" y="79"/>
                                  </a:lnTo>
                                  <a:lnTo>
                                    <a:pt x="2810" y="81"/>
                                  </a:lnTo>
                                  <a:lnTo>
                                    <a:pt x="2806" y="84"/>
                                  </a:lnTo>
                                  <a:lnTo>
                                    <a:pt x="2804" y="85"/>
                                  </a:lnTo>
                                  <a:lnTo>
                                    <a:pt x="2797" y="85"/>
                                  </a:lnTo>
                                  <a:lnTo>
                                    <a:pt x="2793" y="84"/>
                                  </a:lnTo>
                                  <a:lnTo>
                                    <a:pt x="2787" y="78"/>
                                  </a:lnTo>
                                  <a:lnTo>
                                    <a:pt x="2786" y="73"/>
                                  </a:lnTo>
                                  <a:lnTo>
                                    <a:pt x="2786" y="68"/>
                                  </a:lnTo>
                                  <a:lnTo>
                                    <a:pt x="2832" y="68"/>
                                  </a:lnTo>
                                  <a:lnTo>
                                    <a:pt x="2832" y="57"/>
                                  </a:lnTo>
                                  <a:lnTo>
                                    <a:pt x="2832"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40968" name="Freeform 237"/>
                          <wps:cNvSpPr>
                            <a:spLocks/>
                          </wps:cNvSpPr>
                          <wps:spPr bwMode="auto">
                            <a:xfrm>
                              <a:off x="442" y="1674"/>
                              <a:ext cx="3166" cy="331"/>
                            </a:xfrm>
                            <a:custGeom>
                              <a:avLst/>
                              <a:gdLst>
                                <a:gd name="T0" fmla="*/ 2840 w 3166"/>
                                <a:gd name="T1" fmla="*/ 207 h 331"/>
                                <a:gd name="T2" fmla="*/ 2837 w 3166"/>
                                <a:gd name="T3" fmla="*/ 197 h 331"/>
                                <a:gd name="T4" fmla="*/ 2834 w 3166"/>
                                <a:gd name="T5" fmla="*/ 194 h 331"/>
                                <a:gd name="T6" fmla="*/ 2825 w 3166"/>
                                <a:gd name="T7" fmla="*/ 183 h 331"/>
                                <a:gd name="T8" fmla="*/ 2821 w 3166"/>
                                <a:gd name="T9" fmla="*/ 182 h 331"/>
                                <a:gd name="T10" fmla="*/ 2821 w 3166"/>
                                <a:gd name="T11" fmla="*/ 210 h 331"/>
                                <a:gd name="T12" fmla="*/ 2794 w 3166"/>
                                <a:gd name="T13" fmla="*/ 210 h 331"/>
                                <a:gd name="T14" fmla="*/ 2794 w 3166"/>
                                <a:gd name="T15" fmla="*/ 205 h 331"/>
                                <a:gd name="T16" fmla="*/ 2795 w 3166"/>
                                <a:gd name="T17" fmla="*/ 201 h 331"/>
                                <a:gd name="T18" fmla="*/ 2800 w 3166"/>
                                <a:gd name="T19" fmla="*/ 195 h 331"/>
                                <a:gd name="T20" fmla="*/ 2804 w 3166"/>
                                <a:gd name="T21" fmla="*/ 194 h 331"/>
                                <a:gd name="T22" fmla="*/ 2811 w 3166"/>
                                <a:gd name="T23" fmla="*/ 194 h 331"/>
                                <a:gd name="T24" fmla="*/ 2815 w 3166"/>
                                <a:gd name="T25" fmla="*/ 195 h 331"/>
                                <a:gd name="T26" fmla="*/ 2820 w 3166"/>
                                <a:gd name="T27" fmla="*/ 201 h 331"/>
                                <a:gd name="T28" fmla="*/ 2821 w 3166"/>
                                <a:gd name="T29" fmla="*/ 205 h 331"/>
                                <a:gd name="T30" fmla="*/ 2821 w 3166"/>
                                <a:gd name="T31" fmla="*/ 210 h 331"/>
                                <a:gd name="T32" fmla="*/ 2821 w 3166"/>
                                <a:gd name="T33" fmla="*/ 182 h 331"/>
                                <a:gd name="T34" fmla="*/ 2817 w 3166"/>
                                <a:gd name="T35" fmla="*/ 180 h 331"/>
                                <a:gd name="T36" fmla="*/ 2797 w 3166"/>
                                <a:gd name="T37" fmla="*/ 180 h 331"/>
                                <a:gd name="T38" fmla="*/ 2790 w 3166"/>
                                <a:gd name="T39" fmla="*/ 183 h 331"/>
                                <a:gd name="T40" fmla="*/ 2777 w 3166"/>
                                <a:gd name="T41" fmla="*/ 196 h 331"/>
                                <a:gd name="T42" fmla="*/ 2775 w 3166"/>
                                <a:gd name="T43" fmla="*/ 205 h 331"/>
                                <a:gd name="T44" fmla="*/ 2775 w 3166"/>
                                <a:gd name="T45" fmla="*/ 227 h 331"/>
                                <a:gd name="T46" fmla="*/ 2777 w 3166"/>
                                <a:gd name="T47" fmla="*/ 234 h 331"/>
                                <a:gd name="T48" fmla="*/ 2781 w 3166"/>
                                <a:gd name="T49" fmla="*/ 241 h 331"/>
                                <a:gd name="T50" fmla="*/ 2787 w 3166"/>
                                <a:gd name="T51" fmla="*/ 249 h 331"/>
                                <a:gd name="T52" fmla="*/ 2796 w 3166"/>
                                <a:gd name="T53" fmla="*/ 253 h 331"/>
                                <a:gd name="T54" fmla="*/ 2816 w 3166"/>
                                <a:gd name="T55" fmla="*/ 253 h 331"/>
                                <a:gd name="T56" fmla="*/ 2822 w 3166"/>
                                <a:gd name="T57" fmla="*/ 251 h 331"/>
                                <a:gd name="T58" fmla="*/ 2833 w 3166"/>
                                <a:gd name="T59" fmla="*/ 244 h 331"/>
                                <a:gd name="T60" fmla="*/ 2836 w 3166"/>
                                <a:gd name="T61" fmla="*/ 239 h 331"/>
                                <a:gd name="T62" fmla="*/ 2836 w 3166"/>
                                <a:gd name="T63" fmla="*/ 239 h 331"/>
                                <a:gd name="T64" fmla="*/ 2839 w 3166"/>
                                <a:gd name="T65" fmla="*/ 232 h 331"/>
                                <a:gd name="T66" fmla="*/ 2820 w 3166"/>
                                <a:gd name="T67" fmla="*/ 229 h 331"/>
                                <a:gd name="T68" fmla="*/ 2819 w 3166"/>
                                <a:gd name="T69" fmla="*/ 232 h 331"/>
                                <a:gd name="T70" fmla="*/ 2818 w 3166"/>
                                <a:gd name="T71" fmla="*/ 235 h 331"/>
                                <a:gd name="T72" fmla="*/ 2814 w 3166"/>
                                <a:gd name="T73" fmla="*/ 238 h 331"/>
                                <a:gd name="T74" fmla="*/ 2811 w 3166"/>
                                <a:gd name="T75" fmla="*/ 239 h 331"/>
                                <a:gd name="T76" fmla="*/ 2804 w 3166"/>
                                <a:gd name="T77" fmla="*/ 239 h 331"/>
                                <a:gd name="T78" fmla="*/ 2801 w 3166"/>
                                <a:gd name="T79" fmla="*/ 237 h 331"/>
                                <a:gd name="T80" fmla="*/ 2795 w 3166"/>
                                <a:gd name="T81" fmla="*/ 231 h 331"/>
                                <a:gd name="T82" fmla="*/ 2793 w 3166"/>
                                <a:gd name="T83" fmla="*/ 227 h 331"/>
                                <a:gd name="T84" fmla="*/ 2793 w 3166"/>
                                <a:gd name="T85" fmla="*/ 222 h 331"/>
                                <a:gd name="T86" fmla="*/ 2840 w 3166"/>
                                <a:gd name="T87" fmla="*/ 222 h 331"/>
                                <a:gd name="T88" fmla="*/ 2840 w 3166"/>
                                <a:gd name="T89" fmla="*/ 210 h 331"/>
                                <a:gd name="T90" fmla="*/ 2840 w 3166"/>
                                <a:gd name="T91" fmla="*/ 207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40" y="207"/>
                                  </a:moveTo>
                                  <a:lnTo>
                                    <a:pt x="2837" y="197"/>
                                  </a:lnTo>
                                  <a:lnTo>
                                    <a:pt x="2834" y="194"/>
                                  </a:lnTo>
                                  <a:lnTo>
                                    <a:pt x="2825" y="183"/>
                                  </a:lnTo>
                                  <a:lnTo>
                                    <a:pt x="2821" y="182"/>
                                  </a:lnTo>
                                  <a:lnTo>
                                    <a:pt x="2821" y="210"/>
                                  </a:lnTo>
                                  <a:lnTo>
                                    <a:pt x="2794" y="210"/>
                                  </a:lnTo>
                                  <a:lnTo>
                                    <a:pt x="2794" y="205"/>
                                  </a:lnTo>
                                  <a:lnTo>
                                    <a:pt x="2795" y="201"/>
                                  </a:lnTo>
                                  <a:lnTo>
                                    <a:pt x="2800" y="195"/>
                                  </a:lnTo>
                                  <a:lnTo>
                                    <a:pt x="2804" y="194"/>
                                  </a:lnTo>
                                  <a:lnTo>
                                    <a:pt x="2811" y="194"/>
                                  </a:lnTo>
                                  <a:lnTo>
                                    <a:pt x="2815" y="195"/>
                                  </a:lnTo>
                                  <a:lnTo>
                                    <a:pt x="2820" y="201"/>
                                  </a:lnTo>
                                  <a:lnTo>
                                    <a:pt x="2821" y="205"/>
                                  </a:lnTo>
                                  <a:lnTo>
                                    <a:pt x="2821" y="210"/>
                                  </a:lnTo>
                                  <a:lnTo>
                                    <a:pt x="2821" y="182"/>
                                  </a:lnTo>
                                  <a:lnTo>
                                    <a:pt x="2817" y="180"/>
                                  </a:lnTo>
                                  <a:lnTo>
                                    <a:pt x="2797" y="180"/>
                                  </a:lnTo>
                                  <a:lnTo>
                                    <a:pt x="2790" y="183"/>
                                  </a:lnTo>
                                  <a:lnTo>
                                    <a:pt x="2777" y="196"/>
                                  </a:lnTo>
                                  <a:lnTo>
                                    <a:pt x="2775" y="205"/>
                                  </a:lnTo>
                                  <a:lnTo>
                                    <a:pt x="2775" y="227"/>
                                  </a:lnTo>
                                  <a:lnTo>
                                    <a:pt x="2777" y="234"/>
                                  </a:lnTo>
                                  <a:lnTo>
                                    <a:pt x="2781" y="241"/>
                                  </a:lnTo>
                                  <a:lnTo>
                                    <a:pt x="2787" y="249"/>
                                  </a:lnTo>
                                  <a:lnTo>
                                    <a:pt x="2796" y="253"/>
                                  </a:lnTo>
                                  <a:lnTo>
                                    <a:pt x="2816" y="253"/>
                                  </a:lnTo>
                                  <a:lnTo>
                                    <a:pt x="2822" y="251"/>
                                  </a:lnTo>
                                  <a:lnTo>
                                    <a:pt x="2833" y="244"/>
                                  </a:lnTo>
                                  <a:lnTo>
                                    <a:pt x="2836" y="239"/>
                                  </a:lnTo>
                                  <a:lnTo>
                                    <a:pt x="2836" y="239"/>
                                  </a:lnTo>
                                  <a:lnTo>
                                    <a:pt x="2839" y="232"/>
                                  </a:lnTo>
                                  <a:lnTo>
                                    <a:pt x="2820" y="229"/>
                                  </a:lnTo>
                                  <a:lnTo>
                                    <a:pt x="2819" y="232"/>
                                  </a:lnTo>
                                  <a:lnTo>
                                    <a:pt x="2818" y="235"/>
                                  </a:lnTo>
                                  <a:lnTo>
                                    <a:pt x="2814" y="238"/>
                                  </a:lnTo>
                                  <a:lnTo>
                                    <a:pt x="2811" y="239"/>
                                  </a:lnTo>
                                  <a:lnTo>
                                    <a:pt x="2804" y="239"/>
                                  </a:lnTo>
                                  <a:lnTo>
                                    <a:pt x="2801" y="237"/>
                                  </a:lnTo>
                                  <a:lnTo>
                                    <a:pt x="2795" y="231"/>
                                  </a:lnTo>
                                  <a:lnTo>
                                    <a:pt x="2793" y="227"/>
                                  </a:lnTo>
                                  <a:lnTo>
                                    <a:pt x="2793" y="222"/>
                                  </a:lnTo>
                                  <a:lnTo>
                                    <a:pt x="2840" y="222"/>
                                  </a:lnTo>
                                  <a:lnTo>
                                    <a:pt x="2840" y="210"/>
                                  </a:lnTo>
                                  <a:lnTo>
                                    <a:pt x="2840" y="2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318528" name="Freeform 238"/>
                          <wps:cNvSpPr>
                            <a:spLocks/>
                          </wps:cNvSpPr>
                          <wps:spPr bwMode="auto">
                            <a:xfrm>
                              <a:off x="442" y="1674"/>
                              <a:ext cx="3166" cy="331"/>
                            </a:xfrm>
                            <a:custGeom>
                              <a:avLst/>
                              <a:gdLst>
                                <a:gd name="T0" fmla="*/ 2899 w 3166"/>
                                <a:gd name="T1" fmla="*/ 183 h 331"/>
                                <a:gd name="T2" fmla="*/ 2895 w 3166"/>
                                <a:gd name="T3" fmla="*/ 181 h 331"/>
                                <a:gd name="T4" fmla="*/ 2891 w 3166"/>
                                <a:gd name="T5" fmla="*/ 180 h 331"/>
                                <a:gd name="T6" fmla="*/ 2884 w 3166"/>
                                <a:gd name="T7" fmla="*/ 180 h 331"/>
                                <a:gd name="T8" fmla="*/ 2881 w 3166"/>
                                <a:gd name="T9" fmla="*/ 181 h 331"/>
                                <a:gd name="T10" fmla="*/ 2877 w 3166"/>
                                <a:gd name="T11" fmla="*/ 183 h 331"/>
                                <a:gd name="T12" fmla="*/ 2874 w 3166"/>
                                <a:gd name="T13" fmla="*/ 187 h 331"/>
                                <a:gd name="T14" fmla="*/ 2871 w 3166"/>
                                <a:gd name="T15" fmla="*/ 191 h 331"/>
                                <a:gd name="T16" fmla="*/ 2871 w 3166"/>
                                <a:gd name="T17" fmla="*/ 181 h 331"/>
                                <a:gd name="T18" fmla="*/ 2854 w 3166"/>
                                <a:gd name="T19" fmla="*/ 181 h 331"/>
                                <a:gd name="T20" fmla="*/ 2854 w 3166"/>
                                <a:gd name="T21" fmla="*/ 251 h 331"/>
                                <a:gd name="T22" fmla="*/ 2872 w 3166"/>
                                <a:gd name="T23" fmla="*/ 251 h 331"/>
                                <a:gd name="T24" fmla="*/ 2872 w 3166"/>
                                <a:gd name="T25" fmla="*/ 218 h 331"/>
                                <a:gd name="T26" fmla="*/ 2873 w 3166"/>
                                <a:gd name="T27" fmla="*/ 210 h 331"/>
                                <a:gd name="T28" fmla="*/ 2875 w 3166"/>
                                <a:gd name="T29" fmla="*/ 202 h 331"/>
                                <a:gd name="T30" fmla="*/ 2876 w 3166"/>
                                <a:gd name="T31" fmla="*/ 200 h 331"/>
                                <a:gd name="T32" fmla="*/ 2880 w 3166"/>
                                <a:gd name="T33" fmla="*/ 197 h 331"/>
                                <a:gd name="T34" fmla="*/ 2882 w 3166"/>
                                <a:gd name="T35" fmla="*/ 196 h 331"/>
                                <a:gd name="T36" fmla="*/ 2887 w 3166"/>
                                <a:gd name="T37" fmla="*/ 196 h 331"/>
                                <a:gd name="T38" fmla="*/ 2890 w 3166"/>
                                <a:gd name="T39" fmla="*/ 197 h 331"/>
                                <a:gd name="T40" fmla="*/ 2893 w 3166"/>
                                <a:gd name="T41" fmla="*/ 199 h 331"/>
                                <a:gd name="T42" fmla="*/ 2895 w 3166"/>
                                <a:gd name="T43" fmla="*/ 196 h 331"/>
                                <a:gd name="T44" fmla="*/ 2896 w 3166"/>
                                <a:gd name="T45" fmla="*/ 191 h 331"/>
                                <a:gd name="T46" fmla="*/ 2899 w 3166"/>
                                <a:gd name="T47" fmla="*/ 18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166" h="331">
                                  <a:moveTo>
                                    <a:pt x="2899" y="183"/>
                                  </a:moveTo>
                                  <a:lnTo>
                                    <a:pt x="2895" y="181"/>
                                  </a:lnTo>
                                  <a:lnTo>
                                    <a:pt x="2891" y="180"/>
                                  </a:lnTo>
                                  <a:lnTo>
                                    <a:pt x="2884" y="180"/>
                                  </a:lnTo>
                                  <a:lnTo>
                                    <a:pt x="2881" y="181"/>
                                  </a:lnTo>
                                  <a:lnTo>
                                    <a:pt x="2877" y="183"/>
                                  </a:lnTo>
                                  <a:lnTo>
                                    <a:pt x="2874" y="187"/>
                                  </a:lnTo>
                                  <a:lnTo>
                                    <a:pt x="2871" y="191"/>
                                  </a:lnTo>
                                  <a:lnTo>
                                    <a:pt x="2871" y="181"/>
                                  </a:lnTo>
                                  <a:lnTo>
                                    <a:pt x="2854" y="181"/>
                                  </a:lnTo>
                                  <a:lnTo>
                                    <a:pt x="2854" y="251"/>
                                  </a:lnTo>
                                  <a:lnTo>
                                    <a:pt x="2872" y="251"/>
                                  </a:lnTo>
                                  <a:lnTo>
                                    <a:pt x="2872" y="218"/>
                                  </a:lnTo>
                                  <a:lnTo>
                                    <a:pt x="2873" y="210"/>
                                  </a:lnTo>
                                  <a:lnTo>
                                    <a:pt x="2875" y="202"/>
                                  </a:lnTo>
                                  <a:lnTo>
                                    <a:pt x="2876" y="200"/>
                                  </a:lnTo>
                                  <a:lnTo>
                                    <a:pt x="2880" y="197"/>
                                  </a:lnTo>
                                  <a:lnTo>
                                    <a:pt x="2882" y="196"/>
                                  </a:lnTo>
                                  <a:lnTo>
                                    <a:pt x="2887" y="196"/>
                                  </a:lnTo>
                                  <a:lnTo>
                                    <a:pt x="2890" y="197"/>
                                  </a:lnTo>
                                  <a:lnTo>
                                    <a:pt x="2893" y="199"/>
                                  </a:lnTo>
                                  <a:lnTo>
                                    <a:pt x="2895" y="196"/>
                                  </a:lnTo>
                                  <a:lnTo>
                                    <a:pt x="2896" y="191"/>
                                  </a:lnTo>
                                  <a:lnTo>
                                    <a:pt x="2899"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915937" name="Freeform 239"/>
                          <wps:cNvSpPr>
                            <a:spLocks/>
                          </wps:cNvSpPr>
                          <wps:spPr bwMode="auto">
                            <a:xfrm>
                              <a:off x="442" y="1674"/>
                              <a:ext cx="3166" cy="331"/>
                            </a:xfrm>
                            <a:custGeom>
                              <a:avLst/>
                              <a:gdLst>
                                <a:gd name="T0" fmla="*/ 2907 w 3166"/>
                                <a:gd name="T1" fmla="*/ 54 h 331"/>
                                <a:gd name="T2" fmla="*/ 2904 w 3166"/>
                                <a:gd name="T3" fmla="*/ 43 h 331"/>
                                <a:gd name="T4" fmla="*/ 2902 w 3166"/>
                                <a:gd name="T5" fmla="*/ 40 h 331"/>
                                <a:gd name="T6" fmla="*/ 2892 w 3166"/>
                                <a:gd name="T7" fmla="*/ 30 h 331"/>
                                <a:gd name="T8" fmla="*/ 2888 w 3166"/>
                                <a:gd name="T9" fmla="*/ 28 h 331"/>
                                <a:gd name="T10" fmla="*/ 2888 w 3166"/>
                                <a:gd name="T11" fmla="*/ 57 h 331"/>
                                <a:gd name="T12" fmla="*/ 2861 w 3166"/>
                                <a:gd name="T13" fmla="*/ 57 h 331"/>
                                <a:gd name="T14" fmla="*/ 2861 w 3166"/>
                                <a:gd name="T15" fmla="*/ 51 h 331"/>
                                <a:gd name="T16" fmla="*/ 2862 w 3166"/>
                                <a:gd name="T17" fmla="*/ 48 h 331"/>
                                <a:gd name="T18" fmla="*/ 2867 w 3166"/>
                                <a:gd name="T19" fmla="*/ 42 h 331"/>
                                <a:gd name="T20" fmla="*/ 2871 w 3166"/>
                                <a:gd name="T21" fmla="*/ 40 h 331"/>
                                <a:gd name="T22" fmla="*/ 2879 w 3166"/>
                                <a:gd name="T23" fmla="*/ 40 h 331"/>
                                <a:gd name="T24" fmla="*/ 2882 w 3166"/>
                                <a:gd name="T25" fmla="*/ 42 h 331"/>
                                <a:gd name="T26" fmla="*/ 2887 w 3166"/>
                                <a:gd name="T27" fmla="*/ 47 h 331"/>
                                <a:gd name="T28" fmla="*/ 2888 w 3166"/>
                                <a:gd name="T29" fmla="*/ 51 h 331"/>
                                <a:gd name="T30" fmla="*/ 2888 w 3166"/>
                                <a:gd name="T31" fmla="*/ 57 h 331"/>
                                <a:gd name="T32" fmla="*/ 2888 w 3166"/>
                                <a:gd name="T33" fmla="*/ 28 h 331"/>
                                <a:gd name="T34" fmla="*/ 2884 w 3166"/>
                                <a:gd name="T35" fmla="*/ 26 h 331"/>
                                <a:gd name="T36" fmla="*/ 2864 w 3166"/>
                                <a:gd name="T37" fmla="*/ 26 h 331"/>
                                <a:gd name="T38" fmla="*/ 2857 w 3166"/>
                                <a:gd name="T39" fmla="*/ 29 h 331"/>
                                <a:gd name="T40" fmla="*/ 2845 w 3166"/>
                                <a:gd name="T41" fmla="*/ 42 h 331"/>
                                <a:gd name="T42" fmla="*/ 2842 w 3166"/>
                                <a:gd name="T43" fmla="*/ 51 h 331"/>
                                <a:gd name="T44" fmla="*/ 2842 w 3166"/>
                                <a:gd name="T45" fmla="*/ 73 h 331"/>
                                <a:gd name="T46" fmla="*/ 2844 w 3166"/>
                                <a:gd name="T47" fmla="*/ 81 h 331"/>
                                <a:gd name="T48" fmla="*/ 2848 w 3166"/>
                                <a:gd name="T49" fmla="*/ 87 h 331"/>
                                <a:gd name="T50" fmla="*/ 2854 w 3166"/>
                                <a:gd name="T51" fmla="*/ 95 h 331"/>
                                <a:gd name="T52" fmla="*/ 2863 w 3166"/>
                                <a:gd name="T53" fmla="*/ 99 h 331"/>
                                <a:gd name="T54" fmla="*/ 2883 w 3166"/>
                                <a:gd name="T55" fmla="*/ 99 h 331"/>
                                <a:gd name="T56" fmla="*/ 2890 w 3166"/>
                                <a:gd name="T57" fmla="*/ 97 h 331"/>
                                <a:gd name="T58" fmla="*/ 2900 w 3166"/>
                                <a:gd name="T59" fmla="*/ 90 h 331"/>
                                <a:gd name="T60" fmla="*/ 2903 w 3166"/>
                                <a:gd name="T61" fmla="*/ 85 h 331"/>
                                <a:gd name="T62" fmla="*/ 2903 w 3166"/>
                                <a:gd name="T63" fmla="*/ 85 h 331"/>
                                <a:gd name="T64" fmla="*/ 2906 w 3166"/>
                                <a:gd name="T65" fmla="*/ 78 h 331"/>
                                <a:gd name="T66" fmla="*/ 2887 w 3166"/>
                                <a:gd name="T67" fmla="*/ 75 h 331"/>
                                <a:gd name="T68" fmla="*/ 2886 w 3166"/>
                                <a:gd name="T69" fmla="*/ 79 h 331"/>
                                <a:gd name="T70" fmla="*/ 2885 w 3166"/>
                                <a:gd name="T71" fmla="*/ 81 h 331"/>
                                <a:gd name="T72" fmla="*/ 2881 w 3166"/>
                                <a:gd name="T73" fmla="*/ 84 h 331"/>
                                <a:gd name="T74" fmla="*/ 2879 w 3166"/>
                                <a:gd name="T75" fmla="*/ 85 h 331"/>
                                <a:gd name="T76" fmla="*/ 2871 w 3166"/>
                                <a:gd name="T77" fmla="*/ 85 h 331"/>
                                <a:gd name="T78" fmla="*/ 2868 w 3166"/>
                                <a:gd name="T79" fmla="*/ 84 h 331"/>
                                <a:gd name="T80" fmla="*/ 2862 w 3166"/>
                                <a:gd name="T81" fmla="*/ 78 h 331"/>
                                <a:gd name="T82" fmla="*/ 2861 w 3166"/>
                                <a:gd name="T83" fmla="*/ 73 h 331"/>
                                <a:gd name="T84" fmla="*/ 2861 w 3166"/>
                                <a:gd name="T85" fmla="*/ 68 h 331"/>
                                <a:gd name="T86" fmla="*/ 2907 w 3166"/>
                                <a:gd name="T87" fmla="*/ 68 h 331"/>
                                <a:gd name="T88" fmla="*/ 2907 w 3166"/>
                                <a:gd name="T89" fmla="*/ 57 h 331"/>
                                <a:gd name="T90" fmla="*/ 2907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907" y="54"/>
                                  </a:moveTo>
                                  <a:lnTo>
                                    <a:pt x="2904" y="43"/>
                                  </a:lnTo>
                                  <a:lnTo>
                                    <a:pt x="2902" y="40"/>
                                  </a:lnTo>
                                  <a:lnTo>
                                    <a:pt x="2892" y="30"/>
                                  </a:lnTo>
                                  <a:lnTo>
                                    <a:pt x="2888" y="28"/>
                                  </a:lnTo>
                                  <a:lnTo>
                                    <a:pt x="2888" y="57"/>
                                  </a:lnTo>
                                  <a:lnTo>
                                    <a:pt x="2861" y="57"/>
                                  </a:lnTo>
                                  <a:lnTo>
                                    <a:pt x="2861" y="51"/>
                                  </a:lnTo>
                                  <a:lnTo>
                                    <a:pt x="2862" y="48"/>
                                  </a:lnTo>
                                  <a:lnTo>
                                    <a:pt x="2867" y="42"/>
                                  </a:lnTo>
                                  <a:lnTo>
                                    <a:pt x="2871" y="40"/>
                                  </a:lnTo>
                                  <a:lnTo>
                                    <a:pt x="2879" y="40"/>
                                  </a:lnTo>
                                  <a:lnTo>
                                    <a:pt x="2882" y="42"/>
                                  </a:lnTo>
                                  <a:lnTo>
                                    <a:pt x="2887" y="47"/>
                                  </a:lnTo>
                                  <a:lnTo>
                                    <a:pt x="2888" y="51"/>
                                  </a:lnTo>
                                  <a:lnTo>
                                    <a:pt x="2888" y="57"/>
                                  </a:lnTo>
                                  <a:lnTo>
                                    <a:pt x="2888" y="28"/>
                                  </a:lnTo>
                                  <a:lnTo>
                                    <a:pt x="2884" y="26"/>
                                  </a:lnTo>
                                  <a:lnTo>
                                    <a:pt x="2864" y="26"/>
                                  </a:lnTo>
                                  <a:lnTo>
                                    <a:pt x="2857" y="29"/>
                                  </a:lnTo>
                                  <a:lnTo>
                                    <a:pt x="2845" y="42"/>
                                  </a:lnTo>
                                  <a:lnTo>
                                    <a:pt x="2842" y="51"/>
                                  </a:lnTo>
                                  <a:lnTo>
                                    <a:pt x="2842" y="73"/>
                                  </a:lnTo>
                                  <a:lnTo>
                                    <a:pt x="2844" y="81"/>
                                  </a:lnTo>
                                  <a:lnTo>
                                    <a:pt x="2848" y="87"/>
                                  </a:lnTo>
                                  <a:lnTo>
                                    <a:pt x="2854" y="95"/>
                                  </a:lnTo>
                                  <a:lnTo>
                                    <a:pt x="2863" y="99"/>
                                  </a:lnTo>
                                  <a:lnTo>
                                    <a:pt x="2883" y="99"/>
                                  </a:lnTo>
                                  <a:lnTo>
                                    <a:pt x="2890" y="97"/>
                                  </a:lnTo>
                                  <a:lnTo>
                                    <a:pt x="2900" y="90"/>
                                  </a:lnTo>
                                  <a:lnTo>
                                    <a:pt x="2903" y="85"/>
                                  </a:lnTo>
                                  <a:lnTo>
                                    <a:pt x="2903" y="85"/>
                                  </a:lnTo>
                                  <a:lnTo>
                                    <a:pt x="2906" y="78"/>
                                  </a:lnTo>
                                  <a:lnTo>
                                    <a:pt x="2887" y="75"/>
                                  </a:lnTo>
                                  <a:lnTo>
                                    <a:pt x="2886" y="79"/>
                                  </a:lnTo>
                                  <a:lnTo>
                                    <a:pt x="2885" y="81"/>
                                  </a:lnTo>
                                  <a:lnTo>
                                    <a:pt x="2881" y="84"/>
                                  </a:lnTo>
                                  <a:lnTo>
                                    <a:pt x="2879" y="85"/>
                                  </a:lnTo>
                                  <a:lnTo>
                                    <a:pt x="2871" y="85"/>
                                  </a:lnTo>
                                  <a:lnTo>
                                    <a:pt x="2868" y="84"/>
                                  </a:lnTo>
                                  <a:lnTo>
                                    <a:pt x="2862" y="78"/>
                                  </a:lnTo>
                                  <a:lnTo>
                                    <a:pt x="2861" y="73"/>
                                  </a:lnTo>
                                  <a:lnTo>
                                    <a:pt x="2861" y="68"/>
                                  </a:lnTo>
                                  <a:lnTo>
                                    <a:pt x="2907" y="68"/>
                                  </a:lnTo>
                                  <a:lnTo>
                                    <a:pt x="2907" y="57"/>
                                  </a:lnTo>
                                  <a:lnTo>
                                    <a:pt x="2907"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903109" name="Freeform 240"/>
                          <wps:cNvSpPr>
                            <a:spLocks/>
                          </wps:cNvSpPr>
                          <wps:spPr bwMode="auto">
                            <a:xfrm>
                              <a:off x="442" y="1674"/>
                              <a:ext cx="3166" cy="331"/>
                            </a:xfrm>
                            <a:custGeom>
                              <a:avLst/>
                              <a:gdLst>
                                <a:gd name="T0" fmla="*/ 2966 w 3166"/>
                                <a:gd name="T1" fmla="*/ 223 h 331"/>
                                <a:gd name="T2" fmla="*/ 2964 w 3166"/>
                                <a:gd name="T3" fmla="*/ 219 h 331"/>
                                <a:gd name="T4" fmla="*/ 2960 w 3166"/>
                                <a:gd name="T5" fmla="*/ 216 h 331"/>
                                <a:gd name="T6" fmla="*/ 2956 w 3166"/>
                                <a:gd name="T7" fmla="*/ 212 h 331"/>
                                <a:gd name="T8" fmla="*/ 2949 w 3166"/>
                                <a:gd name="T9" fmla="*/ 210 h 331"/>
                                <a:gd name="T10" fmla="*/ 2930 w 3166"/>
                                <a:gd name="T11" fmla="*/ 205 h 331"/>
                                <a:gd name="T12" fmla="*/ 2924 w 3166"/>
                                <a:gd name="T13" fmla="*/ 203 h 331"/>
                                <a:gd name="T14" fmla="*/ 2922 w 3166"/>
                                <a:gd name="T15" fmla="*/ 202 h 331"/>
                                <a:gd name="T16" fmla="*/ 2920 w 3166"/>
                                <a:gd name="T17" fmla="*/ 199 h 331"/>
                                <a:gd name="T18" fmla="*/ 2920 w 3166"/>
                                <a:gd name="T19" fmla="*/ 197 h 331"/>
                                <a:gd name="T20" fmla="*/ 2921 w 3166"/>
                                <a:gd name="T21" fmla="*/ 196 h 331"/>
                                <a:gd name="T22" fmla="*/ 2922 w 3166"/>
                                <a:gd name="T23" fmla="*/ 195 h 331"/>
                                <a:gd name="T24" fmla="*/ 2925 w 3166"/>
                                <a:gd name="T25" fmla="*/ 194 h 331"/>
                                <a:gd name="T26" fmla="*/ 2928 w 3166"/>
                                <a:gd name="T27" fmla="*/ 193 h 331"/>
                                <a:gd name="T28" fmla="*/ 2937 w 3166"/>
                                <a:gd name="T29" fmla="*/ 193 h 331"/>
                                <a:gd name="T30" fmla="*/ 2940 w 3166"/>
                                <a:gd name="T31" fmla="*/ 194 h 331"/>
                                <a:gd name="T32" fmla="*/ 2944 w 3166"/>
                                <a:gd name="T33" fmla="*/ 197 h 331"/>
                                <a:gd name="T34" fmla="*/ 2945 w 3166"/>
                                <a:gd name="T35" fmla="*/ 199 h 331"/>
                                <a:gd name="T36" fmla="*/ 2946 w 3166"/>
                                <a:gd name="T37" fmla="*/ 201 h 331"/>
                                <a:gd name="T38" fmla="*/ 2963 w 3166"/>
                                <a:gd name="T39" fmla="*/ 198 h 331"/>
                                <a:gd name="T40" fmla="*/ 2962 w 3166"/>
                                <a:gd name="T41" fmla="*/ 193 h 331"/>
                                <a:gd name="T42" fmla="*/ 2962 w 3166"/>
                                <a:gd name="T43" fmla="*/ 192 h 331"/>
                                <a:gd name="T44" fmla="*/ 2959 w 3166"/>
                                <a:gd name="T45" fmla="*/ 188 h 331"/>
                                <a:gd name="T46" fmla="*/ 2949 w 3166"/>
                                <a:gd name="T47" fmla="*/ 181 h 331"/>
                                <a:gd name="T48" fmla="*/ 2942 w 3166"/>
                                <a:gd name="T49" fmla="*/ 180 h 331"/>
                                <a:gd name="T50" fmla="*/ 2923 w 3166"/>
                                <a:gd name="T51" fmla="*/ 180 h 331"/>
                                <a:gd name="T52" fmla="*/ 2915 w 3166"/>
                                <a:gd name="T53" fmla="*/ 182 h 331"/>
                                <a:gd name="T54" fmla="*/ 2906 w 3166"/>
                                <a:gd name="T55" fmla="*/ 190 h 331"/>
                                <a:gd name="T56" fmla="*/ 2903 w 3166"/>
                                <a:gd name="T57" fmla="*/ 195 h 331"/>
                                <a:gd name="T58" fmla="*/ 2903 w 3166"/>
                                <a:gd name="T59" fmla="*/ 208 h 331"/>
                                <a:gd name="T60" fmla="*/ 2906 w 3166"/>
                                <a:gd name="T61" fmla="*/ 213 h 331"/>
                                <a:gd name="T62" fmla="*/ 2915 w 3166"/>
                                <a:gd name="T63" fmla="*/ 220 h 331"/>
                                <a:gd name="T64" fmla="*/ 2925 w 3166"/>
                                <a:gd name="T65" fmla="*/ 223 h 331"/>
                                <a:gd name="T66" fmla="*/ 2943 w 3166"/>
                                <a:gd name="T67" fmla="*/ 227 h 331"/>
                                <a:gd name="T68" fmla="*/ 2945 w 3166"/>
                                <a:gd name="T69" fmla="*/ 227 h 331"/>
                                <a:gd name="T70" fmla="*/ 2946 w 3166"/>
                                <a:gd name="T71" fmla="*/ 228 h 331"/>
                                <a:gd name="T72" fmla="*/ 2947 w 3166"/>
                                <a:gd name="T73" fmla="*/ 232 h 331"/>
                                <a:gd name="T74" fmla="*/ 2947 w 3166"/>
                                <a:gd name="T75" fmla="*/ 234 h 331"/>
                                <a:gd name="T76" fmla="*/ 2946 w 3166"/>
                                <a:gd name="T77" fmla="*/ 236 h 331"/>
                                <a:gd name="T78" fmla="*/ 2945 w 3166"/>
                                <a:gd name="T79" fmla="*/ 237 h 331"/>
                                <a:gd name="T80" fmla="*/ 2942 w 3166"/>
                                <a:gd name="T81" fmla="*/ 239 h 331"/>
                                <a:gd name="T82" fmla="*/ 2939 w 3166"/>
                                <a:gd name="T83" fmla="*/ 239 h 331"/>
                                <a:gd name="T84" fmla="*/ 2930 w 3166"/>
                                <a:gd name="T85" fmla="*/ 239 h 331"/>
                                <a:gd name="T86" fmla="*/ 2926 w 3166"/>
                                <a:gd name="T87" fmla="*/ 238 h 331"/>
                                <a:gd name="T88" fmla="*/ 2922 w 3166"/>
                                <a:gd name="T89" fmla="*/ 235 h 331"/>
                                <a:gd name="T90" fmla="*/ 2920 w 3166"/>
                                <a:gd name="T91" fmla="*/ 232 h 331"/>
                                <a:gd name="T92" fmla="*/ 2919 w 3166"/>
                                <a:gd name="T93" fmla="*/ 228 h 331"/>
                                <a:gd name="T94" fmla="*/ 2901 w 3166"/>
                                <a:gd name="T95" fmla="*/ 231 h 331"/>
                                <a:gd name="T96" fmla="*/ 2902 w 3166"/>
                                <a:gd name="T97" fmla="*/ 238 h 331"/>
                                <a:gd name="T98" fmla="*/ 2906 w 3166"/>
                                <a:gd name="T99" fmla="*/ 243 h 331"/>
                                <a:gd name="T100" fmla="*/ 2917 w 3166"/>
                                <a:gd name="T101" fmla="*/ 251 h 331"/>
                                <a:gd name="T102" fmla="*/ 2925 w 3166"/>
                                <a:gd name="T103" fmla="*/ 253 h 331"/>
                                <a:gd name="T104" fmla="*/ 2945 w 3166"/>
                                <a:gd name="T105" fmla="*/ 253 h 331"/>
                                <a:gd name="T106" fmla="*/ 2952 w 3166"/>
                                <a:gd name="T107" fmla="*/ 250 h 331"/>
                                <a:gd name="T108" fmla="*/ 2963 w 3166"/>
                                <a:gd name="T109" fmla="*/ 241 h 331"/>
                                <a:gd name="T110" fmla="*/ 2964 w 3166"/>
                                <a:gd name="T111" fmla="*/ 239 h 331"/>
                                <a:gd name="T112" fmla="*/ 2966 w 3166"/>
                                <a:gd name="T113" fmla="*/ 236 h 331"/>
                                <a:gd name="T114" fmla="*/ 2966 w 3166"/>
                                <a:gd name="T115" fmla="*/ 22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166" h="331">
                                  <a:moveTo>
                                    <a:pt x="2966" y="223"/>
                                  </a:moveTo>
                                  <a:lnTo>
                                    <a:pt x="2964" y="219"/>
                                  </a:lnTo>
                                  <a:lnTo>
                                    <a:pt x="2960" y="216"/>
                                  </a:lnTo>
                                  <a:lnTo>
                                    <a:pt x="2956" y="212"/>
                                  </a:lnTo>
                                  <a:lnTo>
                                    <a:pt x="2949" y="210"/>
                                  </a:lnTo>
                                  <a:lnTo>
                                    <a:pt x="2930" y="205"/>
                                  </a:lnTo>
                                  <a:lnTo>
                                    <a:pt x="2924" y="203"/>
                                  </a:lnTo>
                                  <a:lnTo>
                                    <a:pt x="2922" y="202"/>
                                  </a:lnTo>
                                  <a:lnTo>
                                    <a:pt x="2920" y="199"/>
                                  </a:lnTo>
                                  <a:lnTo>
                                    <a:pt x="2920" y="197"/>
                                  </a:lnTo>
                                  <a:lnTo>
                                    <a:pt x="2921" y="196"/>
                                  </a:lnTo>
                                  <a:lnTo>
                                    <a:pt x="2922" y="195"/>
                                  </a:lnTo>
                                  <a:lnTo>
                                    <a:pt x="2925" y="194"/>
                                  </a:lnTo>
                                  <a:lnTo>
                                    <a:pt x="2928" y="193"/>
                                  </a:lnTo>
                                  <a:lnTo>
                                    <a:pt x="2937" y="193"/>
                                  </a:lnTo>
                                  <a:lnTo>
                                    <a:pt x="2940" y="194"/>
                                  </a:lnTo>
                                  <a:lnTo>
                                    <a:pt x="2944" y="197"/>
                                  </a:lnTo>
                                  <a:lnTo>
                                    <a:pt x="2945" y="199"/>
                                  </a:lnTo>
                                  <a:lnTo>
                                    <a:pt x="2946" y="201"/>
                                  </a:lnTo>
                                  <a:lnTo>
                                    <a:pt x="2963" y="198"/>
                                  </a:lnTo>
                                  <a:lnTo>
                                    <a:pt x="2962" y="193"/>
                                  </a:lnTo>
                                  <a:lnTo>
                                    <a:pt x="2962" y="192"/>
                                  </a:lnTo>
                                  <a:lnTo>
                                    <a:pt x="2959" y="188"/>
                                  </a:lnTo>
                                  <a:lnTo>
                                    <a:pt x="2949" y="181"/>
                                  </a:lnTo>
                                  <a:lnTo>
                                    <a:pt x="2942" y="180"/>
                                  </a:lnTo>
                                  <a:lnTo>
                                    <a:pt x="2923" y="180"/>
                                  </a:lnTo>
                                  <a:lnTo>
                                    <a:pt x="2915" y="182"/>
                                  </a:lnTo>
                                  <a:lnTo>
                                    <a:pt x="2906" y="190"/>
                                  </a:lnTo>
                                  <a:lnTo>
                                    <a:pt x="2903" y="195"/>
                                  </a:lnTo>
                                  <a:lnTo>
                                    <a:pt x="2903" y="208"/>
                                  </a:lnTo>
                                  <a:lnTo>
                                    <a:pt x="2906" y="213"/>
                                  </a:lnTo>
                                  <a:lnTo>
                                    <a:pt x="2915" y="220"/>
                                  </a:lnTo>
                                  <a:lnTo>
                                    <a:pt x="2925" y="223"/>
                                  </a:lnTo>
                                  <a:lnTo>
                                    <a:pt x="2943" y="227"/>
                                  </a:lnTo>
                                  <a:lnTo>
                                    <a:pt x="2945" y="227"/>
                                  </a:lnTo>
                                  <a:lnTo>
                                    <a:pt x="2946" y="228"/>
                                  </a:lnTo>
                                  <a:lnTo>
                                    <a:pt x="2947" y="232"/>
                                  </a:lnTo>
                                  <a:lnTo>
                                    <a:pt x="2947" y="234"/>
                                  </a:lnTo>
                                  <a:lnTo>
                                    <a:pt x="2946" y="236"/>
                                  </a:lnTo>
                                  <a:lnTo>
                                    <a:pt x="2945" y="237"/>
                                  </a:lnTo>
                                  <a:lnTo>
                                    <a:pt x="2942" y="239"/>
                                  </a:lnTo>
                                  <a:lnTo>
                                    <a:pt x="2939" y="239"/>
                                  </a:lnTo>
                                  <a:lnTo>
                                    <a:pt x="2930" y="239"/>
                                  </a:lnTo>
                                  <a:lnTo>
                                    <a:pt x="2926" y="238"/>
                                  </a:lnTo>
                                  <a:lnTo>
                                    <a:pt x="2922" y="235"/>
                                  </a:lnTo>
                                  <a:lnTo>
                                    <a:pt x="2920" y="232"/>
                                  </a:lnTo>
                                  <a:lnTo>
                                    <a:pt x="2919" y="228"/>
                                  </a:lnTo>
                                  <a:lnTo>
                                    <a:pt x="2901" y="231"/>
                                  </a:lnTo>
                                  <a:lnTo>
                                    <a:pt x="2902" y="238"/>
                                  </a:lnTo>
                                  <a:lnTo>
                                    <a:pt x="2906" y="243"/>
                                  </a:lnTo>
                                  <a:lnTo>
                                    <a:pt x="2917" y="251"/>
                                  </a:lnTo>
                                  <a:lnTo>
                                    <a:pt x="2925" y="253"/>
                                  </a:lnTo>
                                  <a:lnTo>
                                    <a:pt x="2945" y="253"/>
                                  </a:lnTo>
                                  <a:lnTo>
                                    <a:pt x="2952" y="250"/>
                                  </a:lnTo>
                                  <a:lnTo>
                                    <a:pt x="2963" y="241"/>
                                  </a:lnTo>
                                  <a:lnTo>
                                    <a:pt x="2964" y="239"/>
                                  </a:lnTo>
                                  <a:lnTo>
                                    <a:pt x="2966" y="236"/>
                                  </a:lnTo>
                                  <a:lnTo>
                                    <a:pt x="2966" y="2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300003" name="Freeform 241"/>
                          <wps:cNvSpPr>
                            <a:spLocks/>
                          </wps:cNvSpPr>
                          <wps:spPr bwMode="auto">
                            <a:xfrm>
                              <a:off x="442" y="1674"/>
                              <a:ext cx="3166" cy="331"/>
                            </a:xfrm>
                            <a:custGeom>
                              <a:avLst/>
                              <a:gdLst>
                                <a:gd name="T0" fmla="*/ 2986 w 3166"/>
                                <a:gd name="T1" fmla="*/ 1 h 331"/>
                                <a:gd name="T2" fmla="*/ 2968 w 3166"/>
                                <a:gd name="T3" fmla="*/ 1 h 331"/>
                                <a:gd name="T4" fmla="*/ 2968 w 3166"/>
                                <a:gd name="T5" fmla="*/ 70 h 331"/>
                                <a:gd name="T6" fmla="*/ 2966 w 3166"/>
                                <a:gd name="T7" fmla="*/ 75 h 331"/>
                                <a:gd name="T8" fmla="*/ 2960 w 3166"/>
                                <a:gd name="T9" fmla="*/ 83 h 331"/>
                                <a:gd name="T10" fmla="*/ 2956 w 3166"/>
                                <a:gd name="T11" fmla="*/ 84 h 331"/>
                                <a:gd name="T12" fmla="*/ 2947 w 3166"/>
                                <a:gd name="T13" fmla="*/ 84 h 331"/>
                                <a:gd name="T14" fmla="*/ 2943 w 3166"/>
                                <a:gd name="T15" fmla="*/ 82 h 331"/>
                                <a:gd name="T16" fmla="*/ 2938 w 3166"/>
                                <a:gd name="T17" fmla="*/ 74 h 331"/>
                                <a:gd name="T18" fmla="*/ 2937 w 3166"/>
                                <a:gd name="T19" fmla="*/ 69 h 331"/>
                                <a:gd name="T20" fmla="*/ 2937 w 3166"/>
                                <a:gd name="T21" fmla="*/ 54 h 331"/>
                                <a:gd name="T22" fmla="*/ 2938 w 3166"/>
                                <a:gd name="T23" fmla="*/ 49 h 331"/>
                                <a:gd name="T24" fmla="*/ 2944 w 3166"/>
                                <a:gd name="T25" fmla="*/ 42 h 331"/>
                                <a:gd name="T26" fmla="*/ 2948 w 3166"/>
                                <a:gd name="T27" fmla="*/ 40 h 331"/>
                                <a:gd name="T28" fmla="*/ 2957 w 3166"/>
                                <a:gd name="T29" fmla="*/ 40 h 331"/>
                                <a:gd name="T30" fmla="*/ 2960 w 3166"/>
                                <a:gd name="T31" fmla="*/ 42 h 331"/>
                                <a:gd name="T32" fmla="*/ 2966 w 3166"/>
                                <a:gd name="T33" fmla="*/ 49 h 331"/>
                                <a:gd name="T34" fmla="*/ 2967 w 3166"/>
                                <a:gd name="T35" fmla="*/ 54 h 331"/>
                                <a:gd name="T36" fmla="*/ 2968 w 3166"/>
                                <a:gd name="T37" fmla="*/ 70 h 331"/>
                                <a:gd name="T38" fmla="*/ 2968 w 3166"/>
                                <a:gd name="T39" fmla="*/ 1 h 331"/>
                                <a:gd name="T40" fmla="*/ 2967 w 3166"/>
                                <a:gd name="T41" fmla="*/ 1 h 331"/>
                                <a:gd name="T42" fmla="*/ 2967 w 3166"/>
                                <a:gd name="T43" fmla="*/ 36 h 331"/>
                                <a:gd name="T44" fmla="*/ 2962 w 3166"/>
                                <a:gd name="T45" fmla="*/ 29 h 331"/>
                                <a:gd name="T46" fmla="*/ 2955 w 3166"/>
                                <a:gd name="T47" fmla="*/ 26 h 331"/>
                                <a:gd name="T48" fmla="*/ 2939 w 3166"/>
                                <a:gd name="T49" fmla="*/ 26 h 331"/>
                                <a:gd name="T50" fmla="*/ 2932 w 3166"/>
                                <a:gd name="T51" fmla="*/ 29 h 331"/>
                                <a:gd name="T52" fmla="*/ 2921 w 3166"/>
                                <a:gd name="T53" fmla="*/ 42 h 331"/>
                                <a:gd name="T54" fmla="*/ 2918 w 3166"/>
                                <a:gd name="T55" fmla="*/ 51 h 331"/>
                                <a:gd name="T56" fmla="*/ 2918 w 3166"/>
                                <a:gd name="T57" fmla="*/ 74 h 331"/>
                                <a:gd name="T58" fmla="*/ 2921 w 3166"/>
                                <a:gd name="T59" fmla="*/ 83 h 331"/>
                                <a:gd name="T60" fmla="*/ 2932 w 3166"/>
                                <a:gd name="T61" fmla="*/ 96 h 331"/>
                                <a:gd name="T62" fmla="*/ 2939 w 3166"/>
                                <a:gd name="T63" fmla="*/ 99 h 331"/>
                                <a:gd name="T64" fmla="*/ 2951 w 3166"/>
                                <a:gd name="T65" fmla="*/ 99 h 331"/>
                                <a:gd name="T66" fmla="*/ 2955 w 3166"/>
                                <a:gd name="T67" fmla="*/ 98 h 331"/>
                                <a:gd name="T68" fmla="*/ 2963 w 3166"/>
                                <a:gd name="T69" fmla="*/ 94 h 331"/>
                                <a:gd name="T70" fmla="*/ 2966 w 3166"/>
                                <a:gd name="T71" fmla="*/ 91 h 331"/>
                                <a:gd name="T72" fmla="*/ 2969 w 3166"/>
                                <a:gd name="T73" fmla="*/ 87 h 331"/>
                                <a:gd name="T74" fmla="*/ 2969 w 3166"/>
                                <a:gd name="T75" fmla="*/ 97 h 331"/>
                                <a:gd name="T76" fmla="*/ 2986 w 3166"/>
                                <a:gd name="T77" fmla="*/ 97 h 331"/>
                                <a:gd name="T78" fmla="*/ 2986 w 3166"/>
                                <a:gd name="T79" fmla="*/ 87 h 331"/>
                                <a:gd name="T80" fmla="*/ 2986 w 3166"/>
                                <a:gd name="T81" fmla="*/ 84 h 331"/>
                                <a:gd name="T82" fmla="*/ 2986 w 3166"/>
                                <a:gd name="T83" fmla="*/ 40 h 331"/>
                                <a:gd name="T84" fmla="*/ 2986 w 3166"/>
                                <a:gd name="T85" fmla="*/ 36 h 331"/>
                                <a:gd name="T86" fmla="*/ 2986 w 3166"/>
                                <a:gd name="T87" fmla="*/ 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3166" h="331">
                                  <a:moveTo>
                                    <a:pt x="2986" y="1"/>
                                  </a:moveTo>
                                  <a:lnTo>
                                    <a:pt x="2968" y="1"/>
                                  </a:lnTo>
                                  <a:lnTo>
                                    <a:pt x="2968" y="70"/>
                                  </a:lnTo>
                                  <a:lnTo>
                                    <a:pt x="2966" y="75"/>
                                  </a:lnTo>
                                  <a:lnTo>
                                    <a:pt x="2960" y="83"/>
                                  </a:lnTo>
                                  <a:lnTo>
                                    <a:pt x="2956" y="84"/>
                                  </a:lnTo>
                                  <a:lnTo>
                                    <a:pt x="2947" y="84"/>
                                  </a:lnTo>
                                  <a:lnTo>
                                    <a:pt x="2943" y="82"/>
                                  </a:lnTo>
                                  <a:lnTo>
                                    <a:pt x="2938" y="74"/>
                                  </a:lnTo>
                                  <a:lnTo>
                                    <a:pt x="2937" y="69"/>
                                  </a:lnTo>
                                  <a:lnTo>
                                    <a:pt x="2937" y="54"/>
                                  </a:lnTo>
                                  <a:lnTo>
                                    <a:pt x="2938" y="49"/>
                                  </a:lnTo>
                                  <a:lnTo>
                                    <a:pt x="2944" y="42"/>
                                  </a:lnTo>
                                  <a:lnTo>
                                    <a:pt x="2948" y="40"/>
                                  </a:lnTo>
                                  <a:lnTo>
                                    <a:pt x="2957" y="40"/>
                                  </a:lnTo>
                                  <a:lnTo>
                                    <a:pt x="2960" y="42"/>
                                  </a:lnTo>
                                  <a:lnTo>
                                    <a:pt x="2966" y="49"/>
                                  </a:lnTo>
                                  <a:lnTo>
                                    <a:pt x="2967" y="54"/>
                                  </a:lnTo>
                                  <a:lnTo>
                                    <a:pt x="2968" y="70"/>
                                  </a:lnTo>
                                  <a:lnTo>
                                    <a:pt x="2968" y="1"/>
                                  </a:lnTo>
                                  <a:lnTo>
                                    <a:pt x="2967" y="1"/>
                                  </a:lnTo>
                                  <a:lnTo>
                                    <a:pt x="2967" y="36"/>
                                  </a:lnTo>
                                  <a:lnTo>
                                    <a:pt x="2962" y="29"/>
                                  </a:lnTo>
                                  <a:lnTo>
                                    <a:pt x="2955" y="26"/>
                                  </a:lnTo>
                                  <a:lnTo>
                                    <a:pt x="2939" y="26"/>
                                  </a:lnTo>
                                  <a:lnTo>
                                    <a:pt x="2932" y="29"/>
                                  </a:lnTo>
                                  <a:lnTo>
                                    <a:pt x="2921" y="42"/>
                                  </a:lnTo>
                                  <a:lnTo>
                                    <a:pt x="2918" y="51"/>
                                  </a:lnTo>
                                  <a:lnTo>
                                    <a:pt x="2918" y="74"/>
                                  </a:lnTo>
                                  <a:lnTo>
                                    <a:pt x="2921" y="83"/>
                                  </a:lnTo>
                                  <a:lnTo>
                                    <a:pt x="2932" y="96"/>
                                  </a:lnTo>
                                  <a:lnTo>
                                    <a:pt x="2939" y="99"/>
                                  </a:lnTo>
                                  <a:lnTo>
                                    <a:pt x="2951" y="99"/>
                                  </a:lnTo>
                                  <a:lnTo>
                                    <a:pt x="2955" y="98"/>
                                  </a:lnTo>
                                  <a:lnTo>
                                    <a:pt x="2963" y="94"/>
                                  </a:lnTo>
                                  <a:lnTo>
                                    <a:pt x="2966" y="91"/>
                                  </a:lnTo>
                                  <a:lnTo>
                                    <a:pt x="2969" y="87"/>
                                  </a:lnTo>
                                  <a:lnTo>
                                    <a:pt x="2969" y="97"/>
                                  </a:lnTo>
                                  <a:lnTo>
                                    <a:pt x="2986" y="97"/>
                                  </a:lnTo>
                                  <a:lnTo>
                                    <a:pt x="2986" y="87"/>
                                  </a:lnTo>
                                  <a:lnTo>
                                    <a:pt x="2986" y="84"/>
                                  </a:lnTo>
                                  <a:lnTo>
                                    <a:pt x="2986" y="40"/>
                                  </a:lnTo>
                                  <a:lnTo>
                                    <a:pt x="2986" y="36"/>
                                  </a:lnTo>
                                  <a:lnTo>
                                    <a:pt x="2986"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68486" name="Freeform 242"/>
                          <wps:cNvSpPr>
                            <a:spLocks/>
                          </wps:cNvSpPr>
                          <wps:spPr bwMode="auto">
                            <a:xfrm>
                              <a:off x="442" y="1674"/>
                              <a:ext cx="3166" cy="331"/>
                            </a:xfrm>
                            <a:custGeom>
                              <a:avLst/>
                              <a:gdLst>
                                <a:gd name="T0" fmla="*/ 3000 w 3166"/>
                                <a:gd name="T1" fmla="*/ 181 h 331"/>
                                <a:gd name="T2" fmla="*/ 2982 w 3166"/>
                                <a:gd name="T3" fmla="*/ 181 h 331"/>
                                <a:gd name="T4" fmla="*/ 2982 w 3166"/>
                                <a:gd name="T5" fmla="*/ 251 h 331"/>
                                <a:gd name="T6" fmla="*/ 3000 w 3166"/>
                                <a:gd name="T7" fmla="*/ 251 h 331"/>
                                <a:gd name="T8" fmla="*/ 3000 w 3166"/>
                                <a:gd name="T9" fmla="*/ 181 h 331"/>
                              </a:gdLst>
                              <a:ahLst/>
                              <a:cxnLst>
                                <a:cxn ang="0">
                                  <a:pos x="T0" y="T1"/>
                                </a:cxn>
                                <a:cxn ang="0">
                                  <a:pos x="T2" y="T3"/>
                                </a:cxn>
                                <a:cxn ang="0">
                                  <a:pos x="T4" y="T5"/>
                                </a:cxn>
                                <a:cxn ang="0">
                                  <a:pos x="T6" y="T7"/>
                                </a:cxn>
                                <a:cxn ang="0">
                                  <a:pos x="T8" y="T9"/>
                                </a:cxn>
                              </a:cxnLst>
                              <a:rect l="0" t="0" r="r" b="b"/>
                              <a:pathLst>
                                <a:path w="3166" h="331">
                                  <a:moveTo>
                                    <a:pt x="3000" y="181"/>
                                  </a:moveTo>
                                  <a:lnTo>
                                    <a:pt x="2982" y="181"/>
                                  </a:lnTo>
                                  <a:lnTo>
                                    <a:pt x="2982" y="251"/>
                                  </a:lnTo>
                                  <a:lnTo>
                                    <a:pt x="3000" y="251"/>
                                  </a:lnTo>
                                  <a:lnTo>
                                    <a:pt x="300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046122" name="Freeform 243"/>
                          <wps:cNvSpPr>
                            <a:spLocks/>
                          </wps:cNvSpPr>
                          <wps:spPr bwMode="auto">
                            <a:xfrm>
                              <a:off x="442" y="1674"/>
                              <a:ext cx="3166" cy="331"/>
                            </a:xfrm>
                            <a:custGeom>
                              <a:avLst/>
                              <a:gdLst>
                                <a:gd name="T0" fmla="*/ 3000 w 3166"/>
                                <a:gd name="T1" fmla="*/ 155 h 331"/>
                                <a:gd name="T2" fmla="*/ 2982 w 3166"/>
                                <a:gd name="T3" fmla="*/ 155 h 331"/>
                                <a:gd name="T4" fmla="*/ 2982 w 3166"/>
                                <a:gd name="T5" fmla="*/ 172 h 331"/>
                                <a:gd name="T6" fmla="*/ 3000 w 3166"/>
                                <a:gd name="T7" fmla="*/ 172 h 331"/>
                                <a:gd name="T8" fmla="*/ 3000 w 3166"/>
                                <a:gd name="T9" fmla="*/ 155 h 331"/>
                              </a:gdLst>
                              <a:ahLst/>
                              <a:cxnLst>
                                <a:cxn ang="0">
                                  <a:pos x="T0" y="T1"/>
                                </a:cxn>
                                <a:cxn ang="0">
                                  <a:pos x="T2" y="T3"/>
                                </a:cxn>
                                <a:cxn ang="0">
                                  <a:pos x="T4" y="T5"/>
                                </a:cxn>
                                <a:cxn ang="0">
                                  <a:pos x="T6" y="T7"/>
                                </a:cxn>
                                <a:cxn ang="0">
                                  <a:pos x="T8" y="T9"/>
                                </a:cxn>
                              </a:cxnLst>
                              <a:rect l="0" t="0" r="r" b="b"/>
                              <a:pathLst>
                                <a:path w="3166" h="331">
                                  <a:moveTo>
                                    <a:pt x="3000" y="155"/>
                                  </a:moveTo>
                                  <a:lnTo>
                                    <a:pt x="2982" y="155"/>
                                  </a:lnTo>
                                  <a:lnTo>
                                    <a:pt x="2982" y="172"/>
                                  </a:lnTo>
                                  <a:lnTo>
                                    <a:pt x="3000" y="172"/>
                                  </a:lnTo>
                                  <a:lnTo>
                                    <a:pt x="300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989619" name="Freeform 244"/>
                          <wps:cNvSpPr>
                            <a:spLocks/>
                          </wps:cNvSpPr>
                          <wps:spPr bwMode="auto">
                            <a:xfrm>
                              <a:off x="442" y="1674"/>
                              <a:ext cx="3166" cy="331"/>
                            </a:xfrm>
                            <a:custGeom>
                              <a:avLst/>
                              <a:gdLst>
                                <a:gd name="T0" fmla="*/ 3087 w 3166"/>
                                <a:gd name="T1" fmla="*/ 206 h 331"/>
                                <a:gd name="T2" fmla="*/ 3084 w 3166"/>
                                <a:gd name="T3" fmla="*/ 197 h 331"/>
                                <a:gd name="T4" fmla="*/ 3082 w 3166"/>
                                <a:gd name="T5" fmla="*/ 195 h 331"/>
                                <a:gd name="T6" fmla="*/ 3070 w 3166"/>
                                <a:gd name="T7" fmla="*/ 183 h 331"/>
                                <a:gd name="T8" fmla="*/ 3068 w 3166"/>
                                <a:gd name="T9" fmla="*/ 182 h 331"/>
                                <a:gd name="T10" fmla="*/ 3068 w 3166"/>
                                <a:gd name="T11" fmla="*/ 209 h 331"/>
                                <a:gd name="T12" fmla="*/ 3068 w 3166"/>
                                <a:gd name="T13" fmla="*/ 223 h 331"/>
                                <a:gd name="T14" fmla="*/ 3067 w 3166"/>
                                <a:gd name="T15" fmla="*/ 228 h 331"/>
                                <a:gd name="T16" fmla="*/ 3060 w 3166"/>
                                <a:gd name="T17" fmla="*/ 236 h 331"/>
                                <a:gd name="T18" fmla="*/ 3056 w 3166"/>
                                <a:gd name="T19" fmla="*/ 238 h 331"/>
                                <a:gd name="T20" fmla="*/ 3046 w 3166"/>
                                <a:gd name="T21" fmla="*/ 238 h 331"/>
                                <a:gd name="T22" fmla="*/ 3042 w 3166"/>
                                <a:gd name="T23" fmla="*/ 236 h 331"/>
                                <a:gd name="T24" fmla="*/ 3036 w 3166"/>
                                <a:gd name="T25" fmla="*/ 228 h 331"/>
                                <a:gd name="T26" fmla="*/ 3034 w 3166"/>
                                <a:gd name="T27" fmla="*/ 223 h 331"/>
                                <a:gd name="T28" fmla="*/ 3034 w 3166"/>
                                <a:gd name="T29" fmla="*/ 209 h 331"/>
                                <a:gd name="T30" fmla="*/ 3036 w 3166"/>
                                <a:gd name="T31" fmla="*/ 204 h 331"/>
                                <a:gd name="T32" fmla="*/ 3042 w 3166"/>
                                <a:gd name="T33" fmla="*/ 197 h 331"/>
                                <a:gd name="T34" fmla="*/ 3046 w 3166"/>
                                <a:gd name="T35" fmla="*/ 195 h 331"/>
                                <a:gd name="T36" fmla="*/ 3056 w 3166"/>
                                <a:gd name="T37" fmla="*/ 195 h 331"/>
                                <a:gd name="T38" fmla="*/ 3060 w 3166"/>
                                <a:gd name="T39" fmla="*/ 197 h 331"/>
                                <a:gd name="T40" fmla="*/ 3067 w 3166"/>
                                <a:gd name="T41" fmla="*/ 204 h 331"/>
                                <a:gd name="T42" fmla="*/ 3068 w 3166"/>
                                <a:gd name="T43" fmla="*/ 209 h 331"/>
                                <a:gd name="T44" fmla="*/ 3068 w 3166"/>
                                <a:gd name="T45" fmla="*/ 182 h 331"/>
                                <a:gd name="T46" fmla="*/ 3062 w 3166"/>
                                <a:gd name="T47" fmla="*/ 180 h 331"/>
                                <a:gd name="T48" fmla="*/ 3044 w 3166"/>
                                <a:gd name="T49" fmla="*/ 180 h 331"/>
                                <a:gd name="T50" fmla="*/ 3038 w 3166"/>
                                <a:gd name="T51" fmla="*/ 181 h 331"/>
                                <a:gd name="T52" fmla="*/ 3027 w 3166"/>
                                <a:gd name="T53" fmla="*/ 187 h 331"/>
                                <a:gd name="T54" fmla="*/ 3023 w 3166"/>
                                <a:gd name="T55" fmla="*/ 192 h 331"/>
                                <a:gd name="T56" fmla="*/ 3017 w 3166"/>
                                <a:gd name="T57" fmla="*/ 203 h 331"/>
                                <a:gd name="T58" fmla="*/ 3015 w 3166"/>
                                <a:gd name="T59" fmla="*/ 209 h 331"/>
                                <a:gd name="T60" fmla="*/ 3015 w 3166"/>
                                <a:gd name="T61" fmla="*/ 223 h 331"/>
                                <a:gd name="T62" fmla="*/ 3017 w 3166"/>
                                <a:gd name="T63" fmla="*/ 230 h 331"/>
                                <a:gd name="T64" fmla="*/ 3023 w 3166"/>
                                <a:gd name="T65" fmla="*/ 241 h 331"/>
                                <a:gd name="T66" fmla="*/ 3027 w 3166"/>
                                <a:gd name="T67" fmla="*/ 246 h 331"/>
                                <a:gd name="T68" fmla="*/ 3039 w 3166"/>
                                <a:gd name="T69" fmla="*/ 251 h 331"/>
                                <a:gd name="T70" fmla="*/ 3045 w 3166"/>
                                <a:gd name="T71" fmla="*/ 253 h 331"/>
                                <a:gd name="T72" fmla="*/ 3062 w 3166"/>
                                <a:gd name="T73" fmla="*/ 253 h 331"/>
                                <a:gd name="T74" fmla="*/ 3070 w 3166"/>
                                <a:gd name="T75" fmla="*/ 249 h 331"/>
                                <a:gd name="T76" fmla="*/ 3082 w 3166"/>
                                <a:gd name="T77" fmla="*/ 238 h 331"/>
                                <a:gd name="T78" fmla="*/ 3084 w 3166"/>
                                <a:gd name="T79" fmla="*/ 235 h 331"/>
                                <a:gd name="T80" fmla="*/ 3087 w 3166"/>
                                <a:gd name="T81" fmla="*/ 227 h 331"/>
                                <a:gd name="T82" fmla="*/ 3087 w 3166"/>
                                <a:gd name="T83" fmla="*/ 206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3087" y="206"/>
                                  </a:moveTo>
                                  <a:lnTo>
                                    <a:pt x="3084" y="197"/>
                                  </a:lnTo>
                                  <a:lnTo>
                                    <a:pt x="3082" y="195"/>
                                  </a:lnTo>
                                  <a:lnTo>
                                    <a:pt x="3070" y="183"/>
                                  </a:lnTo>
                                  <a:lnTo>
                                    <a:pt x="3068" y="182"/>
                                  </a:lnTo>
                                  <a:lnTo>
                                    <a:pt x="3068" y="209"/>
                                  </a:lnTo>
                                  <a:lnTo>
                                    <a:pt x="3068" y="223"/>
                                  </a:lnTo>
                                  <a:lnTo>
                                    <a:pt x="3067" y="228"/>
                                  </a:lnTo>
                                  <a:lnTo>
                                    <a:pt x="3060" y="236"/>
                                  </a:lnTo>
                                  <a:lnTo>
                                    <a:pt x="3056" y="238"/>
                                  </a:lnTo>
                                  <a:lnTo>
                                    <a:pt x="3046" y="238"/>
                                  </a:lnTo>
                                  <a:lnTo>
                                    <a:pt x="3042" y="236"/>
                                  </a:lnTo>
                                  <a:lnTo>
                                    <a:pt x="3036" y="228"/>
                                  </a:lnTo>
                                  <a:lnTo>
                                    <a:pt x="3034" y="223"/>
                                  </a:lnTo>
                                  <a:lnTo>
                                    <a:pt x="3034" y="209"/>
                                  </a:lnTo>
                                  <a:lnTo>
                                    <a:pt x="3036" y="204"/>
                                  </a:lnTo>
                                  <a:lnTo>
                                    <a:pt x="3042" y="197"/>
                                  </a:lnTo>
                                  <a:lnTo>
                                    <a:pt x="3046" y="195"/>
                                  </a:lnTo>
                                  <a:lnTo>
                                    <a:pt x="3056" y="195"/>
                                  </a:lnTo>
                                  <a:lnTo>
                                    <a:pt x="3060" y="197"/>
                                  </a:lnTo>
                                  <a:lnTo>
                                    <a:pt x="3067" y="204"/>
                                  </a:lnTo>
                                  <a:lnTo>
                                    <a:pt x="3068" y="209"/>
                                  </a:lnTo>
                                  <a:lnTo>
                                    <a:pt x="3068" y="182"/>
                                  </a:lnTo>
                                  <a:lnTo>
                                    <a:pt x="3062" y="180"/>
                                  </a:lnTo>
                                  <a:lnTo>
                                    <a:pt x="3044" y="180"/>
                                  </a:lnTo>
                                  <a:lnTo>
                                    <a:pt x="3038" y="181"/>
                                  </a:lnTo>
                                  <a:lnTo>
                                    <a:pt x="3027" y="187"/>
                                  </a:lnTo>
                                  <a:lnTo>
                                    <a:pt x="3023" y="192"/>
                                  </a:lnTo>
                                  <a:lnTo>
                                    <a:pt x="3017" y="203"/>
                                  </a:lnTo>
                                  <a:lnTo>
                                    <a:pt x="3015" y="209"/>
                                  </a:lnTo>
                                  <a:lnTo>
                                    <a:pt x="3015" y="223"/>
                                  </a:lnTo>
                                  <a:lnTo>
                                    <a:pt x="3017" y="230"/>
                                  </a:lnTo>
                                  <a:lnTo>
                                    <a:pt x="3023" y="241"/>
                                  </a:lnTo>
                                  <a:lnTo>
                                    <a:pt x="3027" y="246"/>
                                  </a:lnTo>
                                  <a:lnTo>
                                    <a:pt x="3039" y="251"/>
                                  </a:lnTo>
                                  <a:lnTo>
                                    <a:pt x="3045" y="253"/>
                                  </a:lnTo>
                                  <a:lnTo>
                                    <a:pt x="3062" y="253"/>
                                  </a:lnTo>
                                  <a:lnTo>
                                    <a:pt x="3070" y="249"/>
                                  </a:lnTo>
                                  <a:lnTo>
                                    <a:pt x="3082" y="238"/>
                                  </a:lnTo>
                                  <a:lnTo>
                                    <a:pt x="3084" y="235"/>
                                  </a:lnTo>
                                  <a:lnTo>
                                    <a:pt x="3087" y="227"/>
                                  </a:lnTo>
                                  <a:lnTo>
                                    <a:pt x="3087"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75419" name="Freeform 245"/>
                          <wps:cNvSpPr>
                            <a:spLocks/>
                          </wps:cNvSpPr>
                          <wps:spPr bwMode="auto">
                            <a:xfrm>
                              <a:off x="442" y="1674"/>
                              <a:ext cx="3166" cy="331"/>
                            </a:xfrm>
                            <a:custGeom>
                              <a:avLst/>
                              <a:gdLst>
                                <a:gd name="T0" fmla="*/ 3165 w 3166"/>
                                <a:gd name="T1" fmla="*/ 251 h 331"/>
                                <a:gd name="T2" fmla="*/ 3165 w 3166"/>
                                <a:gd name="T3" fmla="*/ 201 h 331"/>
                                <a:gd name="T4" fmla="*/ 3165 w 3166"/>
                                <a:gd name="T5" fmla="*/ 198 h 331"/>
                                <a:gd name="T6" fmla="*/ 3164 w 3166"/>
                                <a:gd name="T7" fmla="*/ 194 h 331"/>
                                <a:gd name="T8" fmla="*/ 3164 w 3166"/>
                                <a:gd name="T9" fmla="*/ 192 h 331"/>
                                <a:gd name="T10" fmla="*/ 3163 w 3166"/>
                                <a:gd name="T11" fmla="*/ 192 h 331"/>
                                <a:gd name="T12" fmla="*/ 3162 w 3166"/>
                                <a:gd name="T13" fmla="*/ 190 h 331"/>
                                <a:gd name="T14" fmla="*/ 3159 w 3166"/>
                                <a:gd name="T15" fmla="*/ 185 h 331"/>
                                <a:gd name="T16" fmla="*/ 3156 w 3166"/>
                                <a:gd name="T17" fmla="*/ 183 h 331"/>
                                <a:gd name="T18" fmla="*/ 3150 w 3166"/>
                                <a:gd name="T19" fmla="*/ 181 h 331"/>
                                <a:gd name="T20" fmla="*/ 3146 w 3166"/>
                                <a:gd name="T21" fmla="*/ 180 h 331"/>
                                <a:gd name="T22" fmla="*/ 3133 w 3166"/>
                                <a:gd name="T23" fmla="*/ 180 h 331"/>
                                <a:gd name="T24" fmla="*/ 3125 w 3166"/>
                                <a:gd name="T25" fmla="*/ 184 h 331"/>
                                <a:gd name="T26" fmla="*/ 3119 w 3166"/>
                                <a:gd name="T27" fmla="*/ 192 h 331"/>
                                <a:gd name="T28" fmla="*/ 3119 w 3166"/>
                                <a:gd name="T29" fmla="*/ 181 h 331"/>
                                <a:gd name="T30" fmla="*/ 3102 w 3166"/>
                                <a:gd name="T31" fmla="*/ 181 h 331"/>
                                <a:gd name="T32" fmla="*/ 3102 w 3166"/>
                                <a:gd name="T33" fmla="*/ 251 h 331"/>
                                <a:gd name="T34" fmla="*/ 3120 w 3166"/>
                                <a:gd name="T35" fmla="*/ 251 h 331"/>
                                <a:gd name="T36" fmla="*/ 3120 w 3166"/>
                                <a:gd name="T37" fmla="*/ 212 h 331"/>
                                <a:gd name="T38" fmla="*/ 3121 w 3166"/>
                                <a:gd name="T39" fmla="*/ 206 h 331"/>
                                <a:gd name="T40" fmla="*/ 3122 w 3166"/>
                                <a:gd name="T41" fmla="*/ 201 h 331"/>
                                <a:gd name="T42" fmla="*/ 3124 w 3166"/>
                                <a:gd name="T43" fmla="*/ 198 h 331"/>
                                <a:gd name="T44" fmla="*/ 3129 w 3166"/>
                                <a:gd name="T45" fmla="*/ 195 h 331"/>
                                <a:gd name="T46" fmla="*/ 3132 w 3166"/>
                                <a:gd name="T47" fmla="*/ 194 h 331"/>
                                <a:gd name="T48" fmla="*/ 3138 w 3166"/>
                                <a:gd name="T49" fmla="*/ 194 h 331"/>
                                <a:gd name="T50" fmla="*/ 3140 w 3166"/>
                                <a:gd name="T51" fmla="*/ 195 h 331"/>
                                <a:gd name="T52" fmla="*/ 3144 w 3166"/>
                                <a:gd name="T53" fmla="*/ 197 h 331"/>
                                <a:gd name="T54" fmla="*/ 3145 w 3166"/>
                                <a:gd name="T55" fmla="*/ 199 h 331"/>
                                <a:gd name="T56" fmla="*/ 3146 w 3166"/>
                                <a:gd name="T57" fmla="*/ 203 h 331"/>
                                <a:gd name="T58" fmla="*/ 3147 w 3166"/>
                                <a:gd name="T59" fmla="*/ 206 h 331"/>
                                <a:gd name="T60" fmla="*/ 3147 w 3166"/>
                                <a:gd name="T61" fmla="*/ 251 h 331"/>
                                <a:gd name="T62" fmla="*/ 3165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3165" y="251"/>
                                  </a:moveTo>
                                  <a:lnTo>
                                    <a:pt x="3165" y="201"/>
                                  </a:lnTo>
                                  <a:lnTo>
                                    <a:pt x="3165" y="198"/>
                                  </a:lnTo>
                                  <a:lnTo>
                                    <a:pt x="3164" y="194"/>
                                  </a:lnTo>
                                  <a:lnTo>
                                    <a:pt x="3164" y="192"/>
                                  </a:lnTo>
                                  <a:lnTo>
                                    <a:pt x="3163" y="192"/>
                                  </a:lnTo>
                                  <a:lnTo>
                                    <a:pt x="3162" y="190"/>
                                  </a:lnTo>
                                  <a:lnTo>
                                    <a:pt x="3159" y="185"/>
                                  </a:lnTo>
                                  <a:lnTo>
                                    <a:pt x="3156" y="183"/>
                                  </a:lnTo>
                                  <a:lnTo>
                                    <a:pt x="3150" y="181"/>
                                  </a:lnTo>
                                  <a:lnTo>
                                    <a:pt x="3146" y="180"/>
                                  </a:lnTo>
                                  <a:lnTo>
                                    <a:pt x="3133" y="180"/>
                                  </a:lnTo>
                                  <a:lnTo>
                                    <a:pt x="3125" y="184"/>
                                  </a:lnTo>
                                  <a:lnTo>
                                    <a:pt x="3119" y="192"/>
                                  </a:lnTo>
                                  <a:lnTo>
                                    <a:pt x="3119" y="181"/>
                                  </a:lnTo>
                                  <a:lnTo>
                                    <a:pt x="3102" y="181"/>
                                  </a:lnTo>
                                  <a:lnTo>
                                    <a:pt x="3102" y="251"/>
                                  </a:lnTo>
                                  <a:lnTo>
                                    <a:pt x="3120" y="251"/>
                                  </a:lnTo>
                                  <a:lnTo>
                                    <a:pt x="3120" y="212"/>
                                  </a:lnTo>
                                  <a:lnTo>
                                    <a:pt x="3121" y="206"/>
                                  </a:lnTo>
                                  <a:lnTo>
                                    <a:pt x="3122" y="201"/>
                                  </a:lnTo>
                                  <a:lnTo>
                                    <a:pt x="3124" y="198"/>
                                  </a:lnTo>
                                  <a:lnTo>
                                    <a:pt x="3129" y="195"/>
                                  </a:lnTo>
                                  <a:lnTo>
                                    <a:pt x="3132" y="194"/>
                                  </a:lnTo>
                                  <a:lnTo>
                                    <a:pt x="3138" y="194"/>
                                  </a:lnTo>
                                  <a:lnTo>
                                    <a:pt x="3140" y="195"/>
                                  </a:lnTo>
                                  <a:lnTo>
                                    <a:pt x="3144" y="197"/>
                                  </a:lnTo>
                                  <a:lnTo>
                                    <a:pt x="3145" y="199"/>
                                  </a:lnTo>
                                  <a:lnTo>
                                    <a:pt x="3146" y="203"/>
                                  </a:lnTo>
                                  <a:lnTo>
                                    <a:pt x="3147" y="206"/>
                                  </a:lnTo>
                                  <a:lnTo>
                                    <a:pt x="3147" y="251"/>
                                  </a:lnTo>
                                  <a:lnTo>
                                    <a:pt x="3165"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0521744" name="Freeform 246"/>
                        <wps:cNvSpPr>
                          <a:spLocks/>
                        </wps:cNvSpPr>
                        <wps:spPr bwMode="auto">
                          <a:xfrm>
                            <a:off x="1734" y="2294"/>
                            <a:ext cx="91" cy="54"/>
                          </a:xfrm>
                          <a:custGeom>
                            <a:avLst/>
                            <a:gdLst>
                              <a:gd name="T0" fmla="*/ 16 w 91"/>
                              <a:gd name="T1" fmla="*/ 0 h 54"/>
                              <a:gd name="T2" fmla="*/ 90 w 91"/>
                              <a:gd name="T3" fmla="*/ 53 h 54"/>
                              <a:gd name="T4" fmla="*/ 0 w 91"/>
                              <a:gd name="T5" fmla="*/ 39 h 54"/>
                            </a:gdLst>
                            <a:ahLst/>
                            <a:cxnLst>
                              <a:cxn ang="0">
                                <a:pos x="T0" y="T1"/>
                              </a:cxn>
                              <a:cxn ang="0">
                                <a:pos x="T2" y="T3"/>
                              </a:cxn>
                              <a:cxn ang="0">
                                <a:pos x="T4" y="T5"/>
                              </a:cxn>
                            </a:cxnLst>
                            <a:rect l="0" t="0" r="r" b="b"/>
                            <a:pathLst>
                              <a:path w="91" h="54">
                                <a:moveTo>
                                  <a:pt x="16" y="0"/>
                                </a:moveTo>
                                <a:lnTo>
                                  <a:pt x="90" y="53"/>
                                </a:lnTo>
                                <a:lnTo>
                                  <a:pt x="0" y="39"/>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749595" name="Freeform 247"/>
                        <wps:cNvSpPr>
                          <a:spLocks/>
                        </wps:cNvSpPr>
                        <wps:spPr bwMode="auto">
                          <a:xfrm>
                            <a:off x="2311" y="2525"/>
                            <a:ext cx="79" cy="78"/>
                          </a:xfrm>
                          <a:custGeom>
                            <a:avLst/>
                            <a:gdLst>
                              <a:gd name="T0" fmla="*/ 78 w 79"/>
                              <a:gd name="T1" fmla="*/ 30 h 78"/>
                              <a:gd name="T2" fmla="*/ 0 w 79"/>
                              <a:gd name="T3" fmla="*/ 77 h 78"/>
                              <a:gd name="T4" fmla="*/ 48 w 79"/>
                              <a:gd name="T5" fmla="*/ 0 h 78"/>
                            </a:gdLst>
                            <a:ahLst/>
                            <a:cxnLst>
                              <a:cxn ang="0">
                                <a:pos x="T0" y="T1"/>
                              </a:cxn>
                              <a:cxn ang="0">
                                <a:pos x="T2" y="T3"/>
                              </a:cxn>
                              <a:cxn ang="0">
                                <a:pos x="T4" y="T5"/>
                              </a:cxn>
                            </a:cxnLst>
                            <a:rect l="0" t="0" r="r" b="b"/>
                            <a:pathLst>
                              <a:path w="79" h="78">
                                <a:moveTo>
                                  <a:pt x="78" y="30"/>
                                </a:moveTo>
                                <a:lnTo>
                                  <a:pt x="0" y="77"/>
                                </a:lnTo>
                                <a:lnTo>
                                  <a:pt x="48"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891742" name="Freeform 248"/>
                        <wps:cNvSpPr>
                          <a:spLocks/>
                        </wps:cNvSpPr>
                        <wps:spPr bwMode="auto">
                          <a:xfrm>
                            <a:off x="1165" y="2355"/>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950259" name="Freeform 249"/>
                        <wps:cNvSpPr>
                          <a:spLocks/>
                        </wps:cNvSpPr>
                        <wps:spPr bwMode="auto">
                          <a:xfrm>
                            <a:off x="1255" y="2512"/>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563153" name="Freeform 250"/>
                        <wps:cNvSpPr>
                          <a:spLocks/>
                        </wps:cNvSpPr>
                        <wps:spPr bwMode="auto">
                          <a:xfrm>
                            <a:off x="1378" y="2637"/>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358692" name="Freeform 251"/>
                        <wps:cNvSpPr>
                          <a:spLocks/>
                        </wps:cNvSpPr>
                        <wps:spPr bwMode="auto">
                          <a:xfrm>
                            <a:off x="1549" y="27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868961" name="Freeform 252"/>
                        <wps:cNvSpPr>
                          <a:spLocks/>
                        </wps:cNvSpPr>
                        <wps:spPr bwMode="auto">
                          <a:xfrm>
                            <a:off x="1697" y="2858"/>
                            <a:ext cx="112" cy="58"/>
                          </a:xfrm>
                          <a:custGeom>
                            <a:avLst/>
                            <a:gdLst>
                              <a:gd name="T0" fmla="*/ 0 w 112"/>
                              <a:gd name="T1" fmla="*/ 0 h 58"/>
                              <a:gd name="T2" fmla="*/ 112 w 112"/>
                              <a:gd name="T3" fmla="*/ 57 h 58"/>
                            </a:gdLst>
                            <a:ahLst/>
                            <a:cxnLst>
                              <a:cxn ang="0">
                                <a:pos x="T0" y="T1"/>
                              </a:cxn>
                              <a:cxn ang="0">
                                <a:pos x="T2" y="T3"/>
                              </a:cxn>
                            </a:cxnLst>
                            <a:rect l="0" t="0" r="r" b="b"/>
                            <a:pathLst>
                              <a:path w="112" h="58">
                                <a:moveTo>
                                  <a:pt x="0" y="0"/>
                                </a:moveTo>
                                <a:lnTo>
                                  <a:pt x="112" y="5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254383" name="Freeform 253"/>
                        <wps:cNvSpPr>
                          <a:spLocks/>
                        </wps:cNvSpPr>
                        <wps:spPr bwMode="auto">
                          <a:xfrm>
                            <a:off x="1850" y="2932"/>
                            <a:ext cx="148" cy="46"/>
                          </a:xfrm>
                          <a:custGeom>
                            <a:avLst/>
                            <a:gdLst>
                              <a:gd name="T0" fmla="*/ 0 w 148"/>
                              <a:gd name="T1" fmla="*/ 0 h 46"/>
                              <a:gd name="T2" fmla="*/ 147 w 148"/>
                              <a:gd name="T3" fmla="*/ 46 h 46"/>
                            </a:gdLst>
                            <a:ahLst/>
                            <a:cxnLst>
                              <a:cxn ang="0">
                                <a:pos x="T0" y="T1"/>
                              </a:cxn>
                              <a:cxn ang="0">
                                <a:pos x="T2" y="T3"/>
                              </a:cxn>
                            </a:cxnLst>
                            <a:rect l="0" t="0" r="r" b="b"/>
                            <a:pathLst>
                              <a:path w="148" h="46">
                                <a:moveTo>
                                  <a:pt x="0" y="0"/>
                                </a:moveTo>
                                <a:lnTo>
                                  <a:pt x="147" y="4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95333" name="Freeform 254"/>
                        <wps:cNvSpPr>
                          <a:spLocks/>
                        </wps:cNvSpPr>
                        <wps:spPr bwMode="auto">
                          <a:xfrm>
                            <a:off x="2021" y="2981"/>
                            <a:ext cx="180" cy="15"/>
                          </a:xfrm>
                          <a:custGeom>
                            <a:avLst/>
                            <a:gdLst>
                              <a:gd name="T0" fmla="*/ 0 w 180"/>
                              <a:gd name="T1" fmla="*/ 0 h 15"/>
                              <a:gd name="T2" fmla="*/ 179 w 180"/>
                              <a:gd name="T3" fmla="*/ 14 h 15"/>
                            </a:gdLst>
                            <a:ahLst/>
                            <a:cxnLst>
                              <a:cxn ang="0">
                                <a:pos x="T0" y="T1"/>
                              </a:cxn>
                              <a:cxn ang="0">
                                <a:pos x="T2" y="T3"/>
                              </a:cxn>
                            </a:cxnLst>
                            <a:rect l="0" t="0" r="r" b="b"/>
                            <a:pathLst>
                              <a:path w="180" h="15">
                                <a:moveTo>
                                  <a:pt x="0" y="0"/>
                                </a:moveTo>
                                <a:lnTo>
                                  <a:pt x="179" y="14"/>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675208" name="Freeform 255"/>
                        <wps:cNvSpPr>
                          <a:spLocks/>
                        </wps:cNvSpPr>
                        <wps:spPr bwMode="auto">
                          <a:xfrm>
                            <a:off x="2246" y="2994"/>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064057" name="Freeform 256"/>
                        <wps:cNvSpPr>
                          <a:spLocks/>
                        </wps:cNvSpPr>
                        <wps:spPr bwMode="auto">
                          <a:xfrm>
                            <a:off x="2418" y="2978"/>
                            <a:ext cx="157" cy="10"/>
                          </a:xfrm>
                          <a:custGeom>
                            <a:avLst/>
                            <a:gdLst>
                              <a:gd name="T0" fmla="*/ 0 w 157"/>
                              <a:gd name="T1" fmla="*/ 9 h 10"/>
                              <a:gd name="T2" fmla="*/ 156 w 157"/>
                              <a:gd name="T3" fmla="*/ 0 h 10"/>
                            </a:gdLst>
                            <a:ahLst/>
                            <a:cxnLst>
                              <a:cxn ang="0">
                                <a:pos x="T0" y="T1"/>
                              </a:cxn>
                              <a:cxn ang="0">
                                <a:pos x="T2" y="T3"/>
                              </a:cxn>
                            </a:cxnLst>
                            <a:rect l="0" t="0" r="r" b="b"/>
                            <a:pathLst>
                              <a:path w="157" h="10">
                                <a:moveTo>
                                  <a:pt x="0" y="9"/>
                                </a:moveTo>
                                <a:lnTo>
                                  <a:pt x="156"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241042" name="Freeform 257"/>
                        <wps:cNvSpPr>
                          <a:spLocks/>
                        </wps:cNvSpPr>
                        <wps:spPr bwMode="auto">
                          <a:xfrm>
                            <a:off x="2844" y="2283"/>
                            <a:ext cx="123" cy="97"/>
                          </a:xfrm>
                          <a:custGeom>
                            <a:avLst/>
                            <a:gdLst>
                              <a:gd name="T0" fmla="*/ 0 w 123"/>
                              <a:gd name="T1" fmla="*/ 0 h 97"/>
                              <a:gd name="T2" fmla="*/ 122 w 123"/>
                              <a:gd name="T3" fmla="*/ 96 h 97"/>
                            </a:gdLst>
                            <a:ahLst/>
                            <a:cxnLst>
                              <a:cxn ang="0">
                                <a:pos x="T0" y="T1"/>
                              </a:cxn>
                              <a:cxn ang="0">
                                <a:pos x="T2" y="T3"/>
                              </a:cxn>
                            </a:cxnLst>
                            <a:rect l="0" t="0" r="r" b="b"/>
                            <a:pathLst>
                              <a:path w="123" h="97">
                                <a:moveTo>
                                  <a:pt x="0" y="0"/>
                                </a:moveTo>
                                <a:lnTo>
                                  <a:pt x="122" y="9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45298" name="Freeform 258"/>
                        <wps:cNvSpPr>
                          <a:spLocks/>
                        </wps:cNvSpPr>
                        <wps:spPr bwMode="auto">
                          <a:xfrm>
                            <a:off x="3019" y="2418"/>
                            <a:ext cx="60" cy="68"/>
                          </a:xfrm>
                          <a:custGeom>
                            <a:avLst/>
                            <a:gdLst>
                              <a:gd name="T0" fmla="*/ 0 w 60"/>
                              <a:gd name="T1" fmla="*/ 0 h 68"/>
                              <a:gd name="T2" fmla="*/ 59 w 60"/>
                              <a:gd name="T3" fmla="*/ 67 h 68"/>
                            </a:gdLst>
                            <a:ahLst/>
                            <a:cxnLst>
                              <a:cxn ang="0">
                                <a:pos x="T0" y="T1"/>
                              </a:cxn>
                              <a:cxn ang="0">
                                <a:pos x="T2" y="T3"/>
                              </a:cxn>
                            </a:cxnLst>
                            <a:rect l="0" t="0" r="r" b="b"/>
                            <a:pathLst>
                              <a:path w="60" h="68">
                                <a:moveTo>
                                  <a:pt x="0" y="0"/>
                                </a:moveTo>
                                <a:lnTo>
                                  <a:pt x="59" y="6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976615" name="Freeform 259"/>
                        <wps:cNvSpPr>
                          <a:spLocks/>
                        </wps:cNvSpPr>
                        <wps:spPr bwMode="auto">
                          <a:xfrm>
                            <a:off x="3115" y="2522"/>
                            <a:ext cx="54" cy="64"/>
                          </a:xfrm>
                          <a:custGeom>
                            <a:avLst/>
                            <a:gdLst>
                              <a:gd name="T0" fmla="*/ 0 w 54"/>
                              <a:gd name="T1" fmla="*/ 0 h 64"/>
                              <a:gd name="T2" fmla="*/ 53 w 54"/>
                              <a:gd name="T3" fmla="*/ 63 h 64"/>
                            </a:gdLst>
                            <a:ahLst/>
                            <a:cxnLst>
                              <a:cxn ang="0">
                                <a:pos x="T0" y="T1"/>
                              </a:cxn>
                              <a:cxn ang="0">
                                <a:pos x="T2" y="T3"/>
                              </a:cxn>
                            </a:cxnLst>
                            <a:rect l="0" t="0" r="r" b="b"/>
                            <a:pathLst>
                              <a:path w="54" h="64">
                                <a:moveTo>
                                  <a:pt x="0" y="0"/>
                                </a:moveTo>
                                <a:lnTo>
                                  <a:pt x="5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734412" name="Freeform 260"/>
                        <wps:cNvSpPr>
                          <a:spLocks/>
                        </wps:cNvSpPr>
                        <wps:spPr bwMode="auto">
                          <a:xfrm>
                            <a:off x="3181" y="2610"/>
                            <a:ext cx="61" cy="78"/>
                          </a:xfrm>
                          <a:custGeom>
                            <a:avLst/>
                            <a:gdLst>
                              <a:gd name="T0" fmla="*/ 0 w 61"/>
                              <a:gd name="T1" fmla="*/ 0 h 78"/>
                              <a:gd name="T2" fmla="*/ 60 w 61"/>
                              <a:gd name="T3" fmla="*/ 77 h 78"/>
                            </a:gdLst>
                            <a:ahLst/>
                            <a:cxnLst>
                              <a:cxn ang="0">
                                <a:pos x="T0" y="T1"/>
                              </a:cxn>
                              <a:cxn ang="0">
                                <a:pos x="T2" y="T3"/>
                              </a:cxn>
                            </a:cxnLst>
                            <a:rect l="0" t="0" r="r" b="b"/>
                            <a:pathLst>
                              <a:path w="61" h="78">
                                <a:moveTo>
                                  <a:pt x="0" y="0"/>
                                </a:moveTo>
                                <a:lnTo>
                                  <a:pt x="60" y="7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327894" name="Freeform 261"/>
                        <wps:cNvSpPr>
                          <a:spLocks/>
                        </wps:cNvSpPr>
                        <wps:spPr bwMode="auto">
                          <a:xfrm>
                            <a:off x="3260" y="2705"/>
                            <a:ext cx="34" cy="48"/>
                          </a:xfrm>
                          <a:custGeom>
                            <a:avLst/>
                            <a:gdLst>
                              <a:gd name="T0" fmla="*/ 0 w 34"/>
                              <a:gd name="T1" fmla="*/ 0 h 48"/>
                              <a:gd name="T2" fmla="*/ 33 w 34"/>
                              <a:gd name="T3" fmla="*/ 47 h 48"/>
                            </a:gdLst>
                            <a:ahLst/>
                            <a:cxnLst>
                              <a:cxn ang="0">
                                <a:pos x="T0" y="T1"/>
                              </a:cxn>
                              <a:cxn ang="0">
                                <a:pos x="T2" y="T3"/>
                              </a:cxn>
                            </a:cxnLst>
                            <a:rect l="0" t="0" r="r" b="b"/>
                            <a:pathLst>
                              <a:path w="34" h="48">
                                <a:moveTo>
                                  <a:pt x="0" y="0"/>
                                </a:moveTo>
                                <a:lnTo>
                                  <a:pt x="33" y="4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034939" name="Freeform 262"/>
                        <wps:cNvSpPr>
                          <a:spLocks/>
                        </wps:cNvSpPr>
                        <wps:spPr bwMode="auto">
                          <a:xfrm>
                            <a:off x="3304" y="2775"/>
                            <a:ext cx="1" cy="46"/>
                          </a:xfrm>
                          <a:custGeom>
                            <a:avLst/>
                            <a:gdLst>
                              <a:gd name="T0" fmla="*/ 0 w 1"/>
                              <a:gd name="T1" fmla="*/ 0 h 46"/>
                              <a:gd name="T2" fmla="*/ 0 w 1"/>
                              <a:gd name="T3" fmla="*/ 45 h 46"/>
                            </a:gdLst>
                            <a:ahLst/>
                            <a:cxnLst>
                              <a:cxn ang="0">
                                <a:pos x="T0" y="T1"/>
                              </a:cxn>
                              <a:cxn ang="0">
                                <a:pos x="T2" y="T3"/>
                              </a:cxn>
                            </a:cxnLst>
                            <a:rect l="0" t="0" r="r" b="b"/>
                            <a:pathLst>
                              <a:path w="1" h="46">
                                <a:moveTo>
                                  <a:pt x="0" y="0"/>
                                </a:moveTo>
                                <a:lnTo>
                                  <a:pt x="0" y="45"/>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23912" name="Freeform 263"/>
                        <wps:cNvSpPr>
                          <a:spLocks/>
                        </wps:cNvSpPr>
                        <wps:spPr bwMode="auto">
                          <a:xfrm>
                            <a:off x="3225" y="2846"/>
                            <a:ext cx="60" cy="34"/>
                          </a:xfrm>
                          <a:custGeom>
                            <a:avLst/>
                            <a:gdLst>
                              <a:gd name="T0" fmla="*/ 59 w 60"/>
                              <a:gd name="T1" fmla="*/ 0 h 34"/>
                              <a:gd name="T2" fmla="*/ 0 w 60"/>
                              <a:gd name="T3" fmla="*/ 33 h 34"/>
                            </a:gdLst>
                            <a:ahLst/>
                            <a:cxnLst>
                              <a:cxn ang="0">
                                <a:pos x="T0" y="T1"/>
                              </a:cxn>
                              <a:cxn ang="0">
                                <a:pos x="T2" y="T3"/>
                              </a:cxn>
                            </a:cxnLst>
                            <a:rect l="0" t="0" r="r" b="b"/>
                            <a:pathLst>
                              <a:path w="60" h="34">
                                <a:moveTo>
                                  <a:pt x="59" y="0"/>
                                </a:moveTo>
                                <a:lnTo>
                                  <a:pt x="0" y="3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284884" name="Freeform 264"/>
                        <wps:cNvSpPr>
                          <a:spLocks/>
                        </wps:cNvSpPr>
                        <wps:spPr bwMode="auto">
                          <a:xfrm>
                            <a:off x="3089" y="2890"/>
                            <a:ext cx="95" cy="16"/>
                          </a:xfrm>
                          <a:custGeom>
                            <a:avLst/>
                            <a:gdLst>
                              <a:gd name="T0" fmla="*/ 94 w 95"/>
                              <a:gd name="T1" fmla="*/ 0 h 16"/>
                              <a:gd name="T2" fmla="*/ 0 w 95"/>
                              <a:gd name="T3" fmla="*/ 16 h 16"/>
                            </a:gdLst>
                            <a:ahLst/>
                            <a:cxnLst>
                              <a:cxn ang="0">
                                <a:pos x="T0" y="T1"/>
                              </a:cxn>
                              <a:cxn ang="0">
                                <a:pos x="T2" y="T3"/>
                              </a:cxn>
                            </a:cxnLst>
                            <a:rect l="0" t="0" r="r" b="b"/>
                            <a:pathLst>
                              <a:path w="95" h="16">
                                <a:moveTo>
                                  <a:pt x="94" y="0"/>
                                </a:moveTo>
                                <a:lnTo>
                                  <a:pt x="0" y="1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159857" name="Freeform 265"/>
                        <wps:cNvSpPr>
                          <a:spLocks/>
                        </wps:cNvSpPr>
                        <wps:spPr bwMode="auto">
                          <a:xfrm>
                            <a:off x="2629" y="2971"/>
                            <a:ext cx="96" cy="7"/>
                          </a:xfrm>
                          <a:custGeom>
                            <a:avLst/>
                            <a:gdLst>
                              <a:gd name="T0" fmla="*/ 0 w 96"/>
                              <a:gd name="T1" fmla="*/ 6 h 7"/>
                              <a:gd name="T2" fmla="*/ 95 w 96"/>
                              <a:gd name="T3" fmla="*/ 0 h 7"/>
                            </a:gdLst>
                            <a:ahLst/>
                            <a:cxnLst>
                              <a:cxn ang="0">
                                <a:pos x="T0" y="T1"/>
                              </a:cxn>
                              <a:cxn ang="0">
                                <a:pos x="T2" y="T3"/>
                              </a:cxn>
                            </a:cxnLst>
                            <a:rect l="0" t="0" r="r" b="b"/>
                            <a:pathLst>
                              <a:path w="96" h="7">
                                <a:moveTo>
                                  <a:pt x="0" y="6"/>
                                </a:moveTo>
                                <a:lnTo>
                                  <a:pt x="9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814911" name="Freeform 266"/>
                        <wps:cNvSpPr>
                          <a:spLocks/>
                        </wps:cNvSpPr>
                        <wps:spPr bwMode="auto">
                          <a:xfrm>
                            <a:off x="2763" y="2948"/>
                            <a:ext cx="112" cy="20"/>
                          </a:xfrm>
                          <a:custGeom>
                            <a:avLst/>
                            <a:gdLst>
                              <a:gd name="T0" fmla="*/ 0 w 112"/>
                              <a:gd name="T1" fmla="*/ 19 h 20"/>
                              <a:gd name="T2" fmla="*/ 111 w 112"/>
                              <a:gd name="T3" fmla="*/ 0 h 20"/>
                            </a:gdLst>
                            <a:ahLst/>
                            <a:cxnLst>
                              <a:cxn ang="0">
                                <a:pos x="T0" y="T1"/>
                              </a:cxn>
                              <a:cxn ang="0">
                                <a:pos x="T2" y="T3"/>
                              </a:cxn>
                            </a:cxnLst>
                            <a:rect l="0" t="0" r="r" b="b"/>
                            <a:pathLst>
                              <a:path w="112" h="20">
                                <a:moveTo>
                                  <a:pt x="0" y="19"/>
                                </a:moveTo>
                                <a:lnTo>
                                  <a:pt x="111"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33059" name="Freeform 267"/>
                        <wps:cNvSpPr>
                          <a:spLocks/>
                        </wps:cNvSpPr>
                        <wps:spPr bwMode="auto">
                          <a:xfrm>
                            <a:off x="2932" y="2912"/>
                            <a:ext cx="126" cy="29"/>
                          </a:xfrm>
                          <a:custGeom>
                            <a:avLst/>
                            <a:gdLst>
                              <a:gd name="T0" fmla="*/ 0 w 126"/>
                              <a:gd name="T1" fmla="*/ 28 h 29"/>
                              <a:gd name="T2" fmla="*/ 125 w 126"/>
                              <a:gd name="T3" fmla="*/ 0 h 29"/>
                            </a:gdLst>
                            <a:ahLst/>
                            <a:cxnLst>
                              <a:cxn ang="0">
                                <a:pos x="T0" y="T1"/>
                              </a:cxn>
                              <a:cxn ang="0">
                                <a:pos x="T2" y="T3"/>
                              </a:cxn>
                            </a:cxnLst>
                            <a:rect l="0" t="0" r="r" b="b"/>
                            <a:pathLst>
                              <a:path w="126" h="29">
                                <a:moveTo>
                                  <a:pt x="0" y="28"/>
                                </a:moveTo>
                                <a:lnTo>
                                  <a:pt x="12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949452" name="Freeform 268"/>
                        <wps:cNvSpPr>
                          <a:spLocks/>
                        </wps:cNvSpPr>
                        <wps:spPr bwMode="auto">
                          <a:xfrm>
                            <a:off x="4537" y="2254"/>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448566" name="Freeform 269"/>
                        <wps:cNvSpPr>
                          <a:spLocks/>
                        </wps:cNvSpPr>
                        <wps:spPr bwMode="auto">
                          <a:xfrm>
                            <a:off x="4627" y="2411"/>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108233" name="Freeform 270"/>
                        <wps:cNvSpPr>
                          <a:spLocks/>
                        </wps:cNvSpPr>
                        <wps:spPr bwMode="auto">
                          <a:xfrm>
                            <a:off x="4750" y="2536"/>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318595" name="Freeform 271"/>
                        <wps:cNvSpPr>
                          <a:spLocks/>
                        </wps:cNvSpPr>
                        <wps:spPr bwMode="auto">
                          <a:xfrm>
                            <a:off x="4921" y="26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987881" name="Freeform 272"/>
                        <wps:cNvSpPr>
                          <a:spLocks/>
                        </wps:cNvSpPr>
                        <wps:spPr bwMode="auto">
                          <a:xfrm>
                            <a:off x="5069" y="2757"/>
                            <a:ext cx="113" cy="58"/>
                          </a:xfrm>
                          <a:custGeom>
                            <a:avLst/>
                            <a:gdLst>
                              <a:gd name="T0" fmla="*/ 0 w 113"/>
                              <a:gd name="T1" fmla="*/ 0 h 58"/>
                              <a:gd name="T2" fmla="*/ 112 w 113"/>
                              <a:gd name="T3" fmla="*/ 57 h 58"/>
                            </a:gdLst>
                            <a:ahLst/>
                            <a:cxnLst>
                              <a:cxn ang="0">
                                <a:pos x="T0" y="T1"/>
                              </a:cxn>
                              <a:cxn ang="0">
                                <a:pos x="T2" y="T3"/>
                              </a:cxn>
                            </a:cxnLst>
                            <a:rect l="0" t="0" r="r" b="b"/>
                            <a:pathLst>
                              <a:path w="113" h="58">
                                <a:moveTo>
                                  <a:pt x="0" y="0"/>
                                </a:moveTo>
                                <a:lnTo>
                                  <a:pt x="112" y="57"/>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1515982" name="Freeform 273"/>
                        <wps:cNvSpPr>
                          <a:spLocks/>
                        </wps:cNvSpPr>
                        <wps:spPr bwMode="auto">
                          <a:xfrm>
                            <a:off x="5223" y="2831"/>
                            <a:ext cx="148" cy="46"/>
                          </a:xfrm>
                          <a:custGeom>
                            <a:avLst/>
                            <a:gdLst>
                              <a:gd name="T0" fmla="*/ 0 w 148"/>
                              <a:gd name="T1" fmla="*/ 0 h 46"/>
                              <a:gd name="T2" fmla="*/ 147 w 148"/>
                              <a:gd name="T3" fmla="*/ 45 h 46"/>
                            </a:gdLst>
                            <a:ahLst/>
                            <a:cxnLst>
                              <a:cxn ang="0">
                                <a:pos x="T0" y="T1"/>
                              </a:cxn>
                              <a:cxn ang="0">
                                <a:pos x="T2" y="T3"/>
                              </a:cxn>
                            </a:cxnLst>
                            <a:rect l="0" t="0" r="r" b="b"/>
                            <a:pathLst>
                              <a:path w="148" h="46">
                                <a:moveTo>
                                  <a:pt x="0" y="0"/>
                                </a:moveTo>
                                <a:lnTo>
                                  <a:pt x="147" y="45"/>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959079" name="Freeform 274"/>
                        <wps:cNvSpPr>
                          <a:spLocks/>
                        </wps:cNvSpPr>
                        <wps:spPr bwMode="auto">
                          <a:xfrm>
                            <a:off x="5394" y="2881"/>
                            <a:ext cx="180" cy="14"/>
                          </a:xfrm>
                          <a:custGeom>
                            <a:avLst/>
                            <a:gdLst>
                              <a:gd name="T0" fmla="*/ 0 w 180"/>
                              <a:gd name="T1" fmla="*/ 0 h 14"/>
                              <a:gd name="T2" fmla="*/ 179 w 180"/>
                              <a:gd name="T3" fmla="*/ 13 h 14"/>
                            </a:gdLst>
                            <a:ahLst/>
                            <a:cxnLst>
                              <a:cxn ang="0">
                                <a:pos x="T0" y="T1"/>
                              </a:cxn>
                              <a:cxn ang="0">
                                <a:pos x="T2" y="T3"/>
                              </a:cxn>
                            </a:cxnLst>
                            <a:rect l="0" t="0" r="r" b="b"/>
                            <a:pathLst>
                              <a:path w="180" h="14">
                                <a:moveTo>
                                  <a:pt x="0" y="0"/>
                                </a:moveTo>
                                <a:lnTo>
                                  <a:pt x="179" y="1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93466" name="Freeform 275"/>
                        <wps:cNvSpPr>
                          <a:spLocks/>
                        </wps:cNvSpPr>
                        <wps:spPr bwMode="auto">
                          <a:xfrm>
                            <a:off x="5618" y="2893"/>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032380" name="Freeform 276"/>
                        <wps:cNvSpPr>
                          <a:spLocks/>
                        </wps:cNvSpPr>
                        <wps:spPr bwMode="auto">
                          <a:xfrm>
                            <a:off x="5790" y="2877"/>
                            <a:ext cx="158" cy="10"/>
                          </a:xfrm>
                          <a:custGeom>
                            <a:avLst/>
                            <a:gdLst>
                              <a:gd name="T0" fmla="*/ 0 w 158"/>
                              <a:gd name="T1" fmla="*/ 9 h 10"/>
                              <a:gd name="T2" fmla="*/ 157 w 158"/>
                              <a:gd name="T3" fmla="*/ 0 h 10"/>
                            </a:gdLst>
                            <a:ahLst/>
                            <a:cxnLst>
                              <a:cxn ang="0">
                                <a:pos x="T0" y="T1"/>
                              </a:cxn>
                              <a:cxn ang="0">
                                <a:pos x="T2" y="T3"/>
                              </a:cxn>
                            </a:cxnLst>
                            <a:rect l="0" t="0" r="r" b="b"/>
                            <a:pathLst>
                              <a:path w="158" h="10">
                                <a:moveTo>
                                  <a:pt x="0" y="9"/>
                                </a:moveTo>
                                <a:lnTo>
                                  <a:pt x="157"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8ED1797" id="Grupo 1" o:spid="_x0000_s1026" style="width:396.7pt;height:411.3pt;mso-position-horizontal-relative:char;mso-position-vertical-relative:line" coordsize="7934,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07;top:1782;width:652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">
                  <v:imagedata r:id="rId34" o:title=""/>
                </v:shape>
                <v:shape id="Freeform 4" o:spid="_x0000_s1028" style="position:absolute;left:7;top:7;width:7919;height:8211;visibility:visible;mso-wrap-style:square;v-text-anchor:top" coordsize="7919,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" path="m,8210r7918,l7918,,,,,8210xe" filled="f" strokeweight=".26422mm">
                  <v:path arrowok="t" o:connecttype="custom" o:connectlocs="0,8210;7918,8210;7918,0;0,0;0,8210" o:connectangles="0,0,0,0,0"/>
                </v:shape>
                <v:shape id="Freeform 5" o:spid="_x0000_s1029" style="position:absolute;left:1232;top:164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" path="m,191l344,e" filled="f" strokecolor="white" strokeweight=".57219mm">
                  <v:path arrowok="t" o:connecttype="custom" o:connectlocs="0,191;344,0" o:connectangles="0,0"/>
                </v:shape>
                <v:shape id="Freeform 6" o:spid="_x0000_s1030" style="position:absolute;left:1212;top:162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" path="m,191l344,e" filled="f" strokecolor="white" strokeweight=".57219mm">
                  <v:path arrowok="t" o:connecttype="custom" o:connectlocs="0,191;344,0" o:connectangles="0,0"/>
                </v:shape>
                <v:shape id="Freeform 7" o:spid="_x0000_s1031" style="position:absolute;left:1357;top:1577;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" path="m,191l344,e" filled="f" strokecolor="white" strokeweight=".57219mm">
                  <v:path arrowok="t" o:connecttype="custom" o:connectlocs="0,191;344,0" o:connectangles="0,0"/>
                </v:shape>
                <v:shape id="Freeform 8" o:spid="_x0000_s1032" style="position:absolute;left:4520;top:7576;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" path="m,l2642,e" filled="f" strokeweight=".25539mm">
                  <v:path arrowok="t" o:connecttype="custom" o:connectlocs="0,0;2642,0" o:connectangles="0,0"/>
                </v:shape>
                <v:shape id="Freeform 9" o:spid="_x0000_s1033" style="position:absolute;left:4520;top:5412;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" path="m,l2642,e" filled="f" strokeweight=".25539mm">
                  <v:path arrowok="t" o:connecttype="custom" o:connectlocs="0,0;2642,0" o:connectangles="0,0"/>
                </v:shape>
                <v:shape id="Freeform 10" o:spid="_x0000_s1034" style="position:absolute;left:4520;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" path="m,2163l,e" filled="f" strokeweight=".25539mm">
                  <v:path arrowok="t" o:connecttype="custom" o:connectlocs="0,2163;0,0" o:connectangles="0,0"/>
                </v:shape>
                <v:shape id="Freeform 11" o:spid="_x0000_s1035" style="position:absolute;left:4956;top:5722;width:1843;height:1309;visibility:visible;mso-wrap-style:square;v-text-anchor:top" coordsize="184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" path="m,l210,8,397,29r43,9l572,76r133,70l783,206,884,310r129,169l1091,593r21,33l1188,738r137,185l1535,1136r132,91l1722,1257r43,20l1800,1292r42,16e" filled="f" strokeweight=".21483mm">
                  <v:path arrowok="t" o:connecttype="custom" o:connectlocs="0,0;210,8;397,29;440,38;572,76;705,146;783,206;884,310;1013,479;1091,593;1112,626;1188,738;1325,923;1535,1136;1667,1227;1722,1257;1765,1277;1800,1292;1842,1308" o:connectangles="0,0,0,0,0,0,0,0,0,0,0,0,0,0,0,0,0,0,0"/>
                </v:shape>
                <v:shape id="Freeform 12" o:spid="_x0000_s1036" style="position:absolute;left:7162;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" path="m,2163l,e" filled="f" strokeweight=".25539mm">
                  <v:path arrowok="t" o:connecttype="custom" o:connectlocs="0,2163;0,0" o:connectangles="0,0"/>
                </v:shape>
                <v:shape id="Freeform 13" o:spid="_x0000_s1037" style="position:absolute;left:4956;top:5522;width:1843;height:1892;visibility:visible;mso-wrap-style:square;v-text-anchor:top" coordsize="1843,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" path="m,l210,199,397,486r43,83l572,872r133,354l783,1432r101,227l1013,1825r78,41l1112,1873r76,12l1325,1890r210,1l1842,1891e" filled="f" strokeweight=".21483mm">
                  <v:path arrowok="t" o:connecttype="custom" o:connectlocs="0,0;210,199;397,486;440,569;572,872;705,1226;783,1432;884,1659;1013,1825;1091,1866;1112,1873;1188,1885;1325,1890;1535,1891;1842,1891" o:connectangles="0,0,0,0,0,0,0,0,0,0,0,0,0,0,0"/>
                </v:shape>
                <v:shape id="Freeform 14" o:spid="_x0000_s1038" style="position:absolute;left:4676;top:7031;width:517;height:392;visibility:visible;mso-wrap-style:square;v-text-anchor:top" coordsize="51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" path="m516,l,,,391r516,l516,xe" stroked="f">
                  <v:path arrowok="t" o:connecttype="custom" o:connectlocs="516,0;0,0;0,391;516,391;516,0" o:connectangles="0,0,0,0,0"/>
                </v:shape>
                <v:shape id="Freeform 15" o:spid="_x0000_s1039" style="position:absolute;left:690;top:7584;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" path="m,l2640,e" filled="f" strokeweight=".25539mm">
                  <v:path arrowok="t" o:connecttype="custom" o:connectlocs="0,0;2640,0" o:connectangles="0,0"/>
                </v:shape>
                <v:shape id="Freeform 16" o:spid="_x0000_s1040" style="position:absolute;left:690;top:5405;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" path="m,l2640,e" filled="f" strokeweight=".25539mm">
                  <v:path arrowok="t" o:connecttype="custom" o:connectlocs="0,0;2640,0" o:connectangles="0,0"/>
                </v:shape>
                <v:shape id="Freeform 17" o:spid="_x0000_s1041" style="position:absolute;left:690;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" path="m,2178l,e" filled="f" strokeweight=".25539mm">
                  <v:path arrowok="t" o:connecttype="custom" o:connectlocs="0,2178;0,0" o:connectangles="0,0"/>
                </v:shape>
                <v:shape id="Freeform 18" o:spid="_x0000_s1042" style="position:absolute;left:3331;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" path="m,2178l,e" filled="f" strokeweight=".25539mm">
                  <v:path arrowok="t" o:connecttype="custom" o:connectlocs="0,2178;0,0" o:connectangles="0,0"/>
                </v:shape>
                <v:shape id="Freeform 19" o:spid="_x0000_s1043" style="position:absolute;left:800;top:5504;width:2492;height:2080;visibility:visible;mso-wrap-style:square;v-text-anchor:top" coordsize="249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" path="m,l27,3r74,10l175,27r73,17l320,64r71,22l462,111r70,28l601,169r69,33l737,237r67,37l870,314r66,41l1000,399r64,45l1127,491r62,48l1250,589r61,52l1370,694r59,54l1487,804r57,56l1600,918r55,58l1709,1035r53,60l1815,1156r51,61l1917,1278r50,62l2015,1402r48,62l2110,1526r45,62l2200,1650r44,61l2287,1773r41,60l2369,1894r40,59l2447,2012r28,42l2491,2080e" filled="f" strokeweight=".25539mm">
                  <v:path arrowok="t" o:connecttype="custom" o:connectlocs="0,0;27,3;101,13;175,27;248,44;320,64;391,86;462,111;532,139;601,169;670,202;737,237;804,274;870,314;936,355;1000,399;1064,444;1127,491;1189,539;1250,589;1311,641;1370,694;1429,748;1487,804;1544,860;1600,918;1655,976;1709,1035;1762,1095;1815,1156;1866,1217;1917,1278;1967,1340;2015,1402;2063,1464;2110,1526;2155,1588;2200,1650;2244,1711;2287,1773;2328,1833;2369,1894;2409,1953;2447,2012;2475,2054;2491,2080" o:connectangles="0,0,0,0,0,0,0,0,0,0,0,0,0,0,0,0,0,0,0,0,0,0,0,0,0,0,0,0,0,0,0,0,0,0,0,0,0,0,0,0,0,0,0,0,0,0"/>
                </v:shape>
                <v:shape id="Freeform 20" o:spid="_x0000_s1044"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" path="m1196,l,,,338r1196,l1196,xe" stroked="f">
                  <v:path arrowok="t" o:connecttype="custom" o:connectlocs="1196,0;0,0;0,338;1196,338;1196,0" o:connectangles="0,0,0,0,0"/>
                </v:shape>
                <v:shape id="Freeform 21" o:spid="_x0000_s1045"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" path="m,338r1196,l1196,,,,,338xe" filled="f" strokeweight=".25539mm">
                  <v:path arrowok="t" o:connecttype="custom" o:connectlocs="0,338;1196,338;1196,0;0,0;0,338" o:connectangles="0,0,0,0,0"/>
                </v:shape>
                <v:shape id="Freeform 22" o:spid="_x0000_s1046" style="position:absolute;left:6206;top:3392;width:223;height:998;visibility:visible;mso-wrap-style:square;v-text-anchor:top" coordsize="2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" path="m222,997l,e" filled="f" strokeweight=".26422mm">
                  <v:path arrowok="t" o:connecttype="custom" o:connectlocs="222,997;0,0" o:connectangles="0,0"/>
                </v:shape>
                <v:shape id="Freeform 23" o:spid="_x0000_s1047" style="position:absolute;left:5038;top:3586;width:1314;height:860;visibility:visible;mso-wrap-style:square;v-text-anchor:top" coordsize="13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" path="m1313,859l,e" filled="f" strokeweight=".26422mm">
                  <v:path arrowok="t" o:connecttype="custom" o:connectlocs="1313,859;0,0" o:connectangles="0,0"/>
                </v:shape>
                <v:shape id="Freeform 24" o:spid="_x0000_s1048" style="position:absolute;left:294;top:354;width:3595;height:4439;visibility:visible;mso-wrap-style:square;v-text-anchor:top" coordsize="359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" path="m,4438r3594,l3594,,,,,4438xe" filled="f" strokeweight=".25539mm">
                  <v:path arrowok="t" o:connecttype="custom" o:connectlocs="0,4438;3594,4438;3594,0;0,0;0,4438" o:connectangles="0,0,0,0,0"/>
                </v:shape>
                <v:shape id="Freeform 25" o:spid="_x0000_s1049" style="position:absolute;left:4104;top:354;width:3541;height:4439;visibility:visible;mso-wrap-style:square;v-text-anchor:top" coordsize="3541,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" path="m,4438r3540,l3540,,,,,4438xe" filled="f" strokeweight=".25539mm">
                  <v:path arrowok="t" o:connecttype="custom" o:connectlocs="0,4438;3540,4438;3540,0;0,0;0,4438" o:connectangles="0,0,0,0,0"/>
                </v:shape>
                <v:shape id="Freeform 26" o:spid="_x0000_s1050" style="position:absolute;left:946;top:1992;width:879;height:356;visibility:visible;mso-wrap-style:square;v-text-anchor:top" coordsize="87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" path="m,l878,355e" filled="f" strokeweight=".26422mm">
                  <v:path arrowok="t" o:connecttype="custom" o:connectlocs="0,0;878,355" o:connectangles="0,0"/>
                </v:shape>
                <v:shape id="Freeform 27" o:spid="_x0000_s1051" style="position:absolute;left:2311;top:1962;width:647;height:642;visibility:visible;mso-wrap-style:square;v-text-anchor:top" coordsize="64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" path="m646,l,641e" filled="f" strokeweight=".26422mm">
                  <v:path arrowok="t" o:connecttype="custom" o:connectlocs="646,0;0,641" o:connectangles="0,0"/>
                </v:shape>
                <v:shape id="Picture 28" o:spid="_x0000_s1052" type="#_x0000_t75" style="position:absolute;left:5126;top:7957;width:14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">
                  <v:imagedata r:id="rId35" o:title=""/>
                </v:shape>
                <v:shape id="Freeform 29" o:spid="_x0000_s1053" style="position:absolute;left:4960;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" path="m,58l,e" filled="f" strokeweight=".25539mm">
                  <v:path arrowok="t" o:connecttype="custom" o:connectlocs="0,58;0,0" o:connectangles="0,0"/>
                </v:shape>
                <v:shape id="Freeform 30" o:spid="_x0000_s1054" style="position:absolute;left:540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" path="m,58l,e" filled="f" strokeweight=".25539mm">
                  <v:path arrowok="t" o:connecttype="custom" o:connectlocs="0,58;0,0" o:connectangles="0,0"/>
                </v:shape>
                <v:shape id="Freeform 31" o:spid="_x0000_s1055" style="position:absolute;left:584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" path="m,58l,e" filled="f" strokeweight=".25539mm">
                  <v:path arrowok="t" o:connecttype="custom" o:connectlocs="0,58;0,0" o:connectangles="0,0"/>
                </v:shape>
                <v:shape id="Freeform 32" o:spid="_x0000_s1056" style="position:absolute;left:465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" path="m,40l,e" filled="f" strokeweight=".18872mm">
                  <v:path arrowok="t" o:connecttype="custom" o:connectlocs="0,40;0,0" o:connectangles="0,0"/>
                </v:shape>
                <v:shape id="Freeform 33" o:spid="_x0000_s1057" style="position:absolute;left:473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" path="m,40l,e" filled="f" strokeweight=".18872mm">
                  <v:path arrowok="t" o:connecttype="custom" o:connectlocs="0,40;0,0" o:connectangles="0,0"/>
                </v:shape>
                <v:shape id="Freeform 34" o:spid="_x0000_s1058" style="position:absolute;left:478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" path="m,40l,e" filled="f" strokeweight=".18872mm">
                  <v:path arrowok="t" o:connecttype="custom" o:connectlocs="0,40;0,0" o:connectangles="0,0"/>
                </v:shape>
                <v:shape id="Freeform 35" o:spid="_x0000_s1059" style="position:absolute;left:482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" path="m,40l,e" filled="f" strokeweight=".18872mm">
                  <v:path arrowok="t" o:connecttype="custom" o:connectlocs="0,40;0,0" o:connectangles="0,0"/>
                </v:shape>
                <v:shape id="Freeform 36" o:spid="_x0000_s1060" style="position:absolute;left:486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" path="m,40l,e" filled="f" strokeweight=".18872mm">
                  <v:path arrowok="t" o:connecttype="custom" o:connectlocs="0,40;0,0" o:connectangles="0,0"/>
                </v:shape>
                <v:shape id="Freeform 37" o:spid="_x0000_s1061" style="position:absolute;left:489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" path="m,40l,e" filled="f" strokeweight=".18872mm">
                  <v:path arrowok="t" o:connecttype="custom" o:connectlocs="0,40;0,0" o:connectangles="0,0"/>
                </v:shape>
                <v:shape id="Freeform 38" o:spid="_x0000_s1062" style="position:absolute;left:491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" path="m,40l,e" filled="f" strokeweight=".18872mm">
                  <v:path arrowok="t" o:connecttype="custom" o:connectlocs="0,40;0,0" o:connectangles="0,0"/>
                </v:shape>
                <v:shape id="Freeform 39" o:spid="_x0000_s1063" style="position:absolute;left:494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" path="m,40l,e" filled="f" strokeweight=".18872mm">
                  <v:path arrowok="t" o:connecttype="custom" o:connectlocs="0,40;0,0" o:connectangles="0,0"/>
                </v:shape>
                <v:shape id="Freeform 40" o:spid="_x0000_s1064" style="position:absolute;left:509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" path="m,40l,e" filled="f" strokeweight=".18872mm">
                  <v:path arrowok="t" o:connecttype="custom" o:connectlocs="0,40;0,0" o:connectangles="0,0"/>
                </v:shape>
                <v:shape id="Freeform 41" o:spid="_x0000_s1065" style="position:absolute;left:517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" path="m,40l,e" filled="f" strokeweight=".18872mm">
                  <v:path arrowok="t" o:connecttype="custom" o:connectlocs="0,40;0,0" o:connectangles="0,0"/>
                </v:shape>
                <v:shape id="Freeform 42" o:spid="_x0000_s1066" style="position:absolute;left:522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" path="m,40l,e" filled="f" strokeweight=".18872mm">
                  <v:path arrowok="t" o:connecttype="custom" o:connectlocs="0,40;0,0" o:connectangles="0,0"/>
                </v:shape>
                <v:shape id="Freeform 43" o:spid="_x0000_s1067" style="position:absolute;left:526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" path="m,40l,e" filled="f" strokeweight=".18872mm">
                  <v:path arrowok="t" o:connecttype="custom" o:connectlocs="0,40;0,0" o:connectangles="0,0"/>
                </v:shape>
                <v:shape id="Freeform 44" o:spid="_x0000_s1068" style="position:absolute;left:530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" path="m,40l,e" filled="f" strokeweight=".18872mm">
                  <v:path arrowok="t" o:connecttype="custom" o:connectlocs="0,40;0,0" o:connectangles="0,0"/>
                </v:shape>
                <v:shape id="Freeform 45" o:spid="_x0000_s1069" style="position:absolute;left:53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" path="m,40l,e" filled="f" strokeweight=".18872mm">
                  <v:path arrowok="t" o:connecttype="custom" o:connectlocs="0,40;0,0" o:connectangles="0,0"/>
                </v:shape>
                <v:shape id="Freeform 46" o:spid="_x0000_s1070" style="position:absolute;left:535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" path="m,40l,e" filled="f" strokeweight=".18872mm">
                  <v:path arrowok="t" o:connecttype="custom" o:connectlocs="0,40;0,0" o:connectangles="0,0"/>
                </v:shape>
                <v:shape id="Freeform 47" o:spid="_x0000_s1071" style="position:absolute;left:538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" path="m,40l,e" filled="f" strokeweight=".18872mm">
                  <v:path arrowok="t" o:connecttype="custom" o:connectlocs="0,40;0,0" o:connectangles="0,0"/>
                </v:shape>
                <v:shape id="Freeform 48" o:spid="_x0000_s1072" style="position:absolute;left:55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" path="m,40l,e" filled="f" strokeweight=".18872mm">
                  <v:path arrowok="t" o:connecttype="custom" o:connectlocs="0,40;0,0" o:connectangles="0,0"/>
                </v:shape>
                <v:shape id="Freeform 49" o:spid="_x0000_s1073" style="position:absolute;left:561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" path="m,40l,e" filled="f" strokeweight=".18872mm">
                  <v:path arrowok="t" o:connecttype="custom" o:connectlocs="0,40;0,0" o:connectangles="0,0"/>
                </v:shape>
                <v:shape id="Freeform 50" o:spid="_x0000_s1074" style="position:absolute;left:5666;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" path="m,40l,e" filled="f" strokeweight=".18872mm">
                  <v:path arrowok="t" o:connecttype="custom" o:connectlocs="0,40;0,0" o:connectangles="0,0"/>
                </v:shape>
                <v:shape id="Freeform 51" o:spid="_x0000_s1075" style="position:absolute;left:5709;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" path="m,40l,e" filled="f" strokeweight=".18872mm">
                  <v:path arrowok="t" o:connecttype="custom" o:connectlocs="0,40;0,0" o:connectangles="0,0"/>
                </v:shape>
                <v:shape id="Freeform 52" o:spid="_x0000_s1076" style="position:absolute;left:574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" path="m,40l,e" filled="f" strokeweight=".18872mm">
                  <v:path arrowok="t" o:connecttype="custom" o:connectlocs="0,40;0,0" o:connectangles="0,0"/>
                </v:shape>
                <v:shape id="Freeform 53" o:spid="_x0000_s1077" style="position:absolute;left:577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" path="m,40l,e" filled="f" strokeweight=".18872mm">
                  <v:path arrowok="t" o:connecttype="custom" o:connectlocs="0,40;0,0" o:connectangles="0,0"/>
                </v:shape>
                <v:shape id="Freeform 54" o:spid="_x0000_s1078" style="position:absolute;left:579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" path="m,40l,e" filled="f" strokeweight=".18872mm">
                  <v:path arrowok="t" o:connecttype="custom" o:connectlocs="0,40;0,0" o:connectangles="0,0"/>
                </v:shape>
                <v:shape id="Freeform 55" o:spid="_x0000_s1079" style="position:absolute;left:582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" path="m,40l,e" filled="f" strokeweight=".18872mm">
                  <v:path arrowok="t" o:connecttype="custom" o:connectlocs="0,40;0,0" o:connectangles="0,0"/>
                </v:shape>
                <v:shape id="Picture 56" o:spid="_x0000_s1080" type="#_x0000_t75" style="position:absolute;left:4370;top:7602;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">
                  <v:imagedata r:id="rId36" o:title=""/>
                </v:shape>
                <v:group id="Group 57" o:spid="_x0000_s1081" style="position:absolute;left:4809;top:7604;width:149;height:179" coordorigin="4809,7604"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">
                  <v:shape id="Freeform 58" o:spid="_x0000_s1082"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" path="m70,167l39,135,11,107,1,116r3,5l4,127,3,139r-2,5l,148r10,10l14,151r2,-8l16,135r43,43l70,167xe" fillcolor="black" stroked="f">
                    <v:path arrowok="t" o:connecttype="custom" o:connectlocs="70,167;39,135;11,107;1,116;4,121;4,127;3,139;1,144;0,148;10,158;14,151;16,143;16,135;59,178;70,167" o:connectangles="0,0,0,0,0,0,0,0,0,0,0,0,0,0,0"/>
                  </v:shape>
                  <v:shape id="Freeform 59" o:spid="_x0000_s1083"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" path="m113,53r-8,-8l91,60r7,8l113,53xe" fillcolor="black" stroked="f">
                    <v:path arrowok="t" o:connecttype="custom" o:connectlocs="113,53;105,45;91,60;98,68;113,53" o:connectangles="0,0,0,0,0"/>
                  </v:shape>
                  <v:shape id="Freeform 60" o:spid="_x0000_s1084"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" path="m116,119r-2,-16l108,93r-7,-7l101,115r-1,4l99,121r-2,3l95,124r-4,1l89,124r-7,-4l77,116,63,102,58,96,54,90r,-3l54,83r1,-1l58,79r1,-1l63,78r3,1l72,82r6,5l91,101r5,5l100,113r1,2l101,86,92,78,85,71,75,64,59,63r-7,2l41,77r-3,6l40,99r6,10l69,132r10,6l95,140r7,-3l113,126r1,-1l116,119xe" fillcolor="black" stroked="f">
                    <v:path arrowok="t" o:connecttype="custom" o:connectlocs="116,119;114,103;108,93;101,86;101,115;100,119;99,121;97,124;95,124;91,125;89,124;82,120;77,116;63,102;58,96;54,90;54,87;54,83;55,82;58,79;59,78;63,78;66,79;72,82;78,87;91,101;96,106;100,113;101,115;101,86;92,78;85,71;75,64;59,63;52,65;41,77;38,83;40,99;46,109;69,132;79,138;95,140;102,137;113,126;114,125;116,119" o:connectangles="0,0,0,0,0,0,0,0,0,0,0,0,0,0,0,0,0,0,0,0,0,0,0,0,0,0,0,0,0,0,0,0,0,0,0,0,0,0,0,0,0,0,0,0,0,0"/>
                  </v:shape>
                  <v:shape id="Freeform 61" o:spid="_x0000_s1085"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" path="m148,39r-1,-1l140,31r5,-5l143,24r-5,-4l133,24r-6,-6l126,17r,15l117,41,113,18r13,14l126,17,108,r-6,6l110,48r7,6l130,41r3,-3l140,46r8,-7xe" fillcolor="black" stroked="f">
                    <v:path arrowok="t" o:connecttype="custom" o:connectlocs="148,39;147,38;140,31;145,26;143,24;138,20;133,24;127,18;126,17;126,32;117,41;113,18;126,32;126,17;108,0;102,6;110,48;117,54;130,41;133,38;140,46;148,39" o:connectangles="0,0,0,0,0,0,0,0,0,0,0,0,0,0,0,0,0,0,0,0,0,0"/>
                  </v:shape>
                </v:group>
                <v:shape id="Picture 62" o:spid="_x0000_s1086" type="#_x0000_t75" style="position:absolute;left:5250;top:760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">
                  <v:imagedata r:id="rId37" o:title=""/>
                </v:shape>
                <v:shape id="Picture 63" o:spid="_x0000_s1087" type="#_x0000_t75" style="position:absolute;left:5690;top:7607;width:16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">
                  <v:imagedata r:id="rId38" o:title=""/>
                </v:shape>
                <v:shape id="Picture 64" o:spid="_x0000_s1088" type="#_x0000_t75" style="position:absolute;left:4021;top:5497;width: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">
                  <v:imagedata r:id="rId39" o:title=""/>
                </v:shape>
                <v:shape id="Freeform 65" o:spid="_x0000_s1089"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" path="m44,l27,3,13,13,3,27,,44,3,62,13,76r14,9l44,89,61,85,76,76,85,62,89,44,85,27,76,13,61,3,44,xe" fillcolor="red" stroked="f">
                  <v:path arrowok="t" o:connecttype="custom" o:connectlocs="44,0;27,3;13,13;3,27;0,44;3,62;13,76;27,85;44,89;61,85;76,76;85,62;89,44;85,27;76,13;61,3;44,0" o:connectangles="0,0,0,0,0,0,0,0,0,0,0,0,0,0,0,0,0"/>
                </v:shape>
                <v:shape id="Freeform 66" o:spid="_x0000_s1090"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67" o:spid="_x0000_s1091"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" path="m44,l27,3,12,13,3,27,,44,3,61r9,15l27,85r17,4l61,85,76,76,85,61,89,44,85,27,76,13,61,3,44,xe" fillcolor="red" stroked="f">
                  <v:path arrowok="t" o:connecttype="custom" o:connectlocs="44,0;27,3;12,13;3,27;0,44;3,61;12,76;27,85;44,89;61,85;76,76;85,61;89,44;85,27;76,13;61,3;44,0" o:connectangles="0,0,0,0,0,0,0,0,0,0,0,0,0,0,0,0,0"/>
                </v:shape>
                <v:shape id="Freeform 68" o:spid="_x0000_s1092"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" path="m,44l3,27,12,13,27,3,44,,61,3,76,13r9,14l89,44,85,61,76,76,61,85,44,89,27,85,12,76,3,61,,44xe" filled="f" strokeweight=".31pt">
                  <v:path arrowok="t" o:connecttype="custom" o:connectlocs="0,44;3,27;12,13;27,3;44,0;61,3;76,13;85,27;89,44;85,61;76,76;61,85;44,89;27,85;12,76;3,61;0,44" o:connectangles="0,0,0,0,0,0,0,0,0,0,0,0,0,0,0,0,0"/>
                </v:shape>
                <v:shape id="Picture 69" o:spid="_x0000_s1093" type="#_x0000_t75" style="position:absolute;left:5305;top:5702;width:140;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">
                  <v:imagedata r:id="rId40" o:title=""/>
                </v:shape>
                <v:shape id="Freeform 70" o:spid="_x0000_s1094"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" path="m44,l27,3,13,13,3,27,,44,3,62,13,76r14,9l44,89,62,85,76,76,85,62,89,44,85,27,76,13,62,3,44,xe" fillcolor="red" stroked="f">
                  <v:path arrowok="t" o:connecttype="custom" o:connectlocs="44,0;27,3;13,13;3,27;0,44;3,62;13,76;27,85;44,89;62,85;76,76;85,62;89,44;85,27;76,13;62,3;44,0" o:connectangles="0,0,0,0,0,0,0,0,0,0,0,0,0,0,0,0,0"/>
                </v:shape>
                <v:shape id="Freeform 71" o:spid="_x0000_s1095"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Picture 72" o:spid="_x0000_s1096" type="#_x0000_t75" style="position:absolute;left:5613;top:5819;width:28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">
                  <v:imagedata r:id="rId41" o:title=""/>
                </v:shape>
                <v:shape id="Picture 73" o:spid="_x0000_s1097" type="#_x0000_t75" style="position:absolute;left:5921;top:6152;width:28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">
                  <v:imagedata r:id="rId42" o:title=""/>
                </v:shape>
                <v:shape id="Freeform 74" o:spid="_x0000_s1098"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" path="m44,l27,3,13,12,3,27,,44,3,61,13,76r14,9l44,89,62,85,76,76,85,61,89,44,85,27,76,12,62,3,44,xe" fillcolor="red" stroked="f">
                  <v:path arrowok="t" o:connecttype="custom" o:connectlocs="44,0;27,3;13,12;3,27;0,44;3,61;13,76;27,85;44,89;62,85;76,76;85,61;89,44;85,27;76,12;62,3;44,0" o:connectangles="0,0,0,0,0,0,0,0,0,0,0,0,0,0,0,0,0"/>
                </v:shape>
                <v:shape id="Freeform 75" o:spid="_x0000_s1099"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76" o:spid="_x0000_s1100"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" path="m44,l27,3,12,12,3,27,,44,3,61r9,14l27,85r17,4l61,85,76,75,85,61,89,44,85,27,76,12,61,3,44,xe" fillcolor="red" stroked="f">
                  <v:path arrowok="t" o:connecttype="custom" o:connectlocs="44,0;27,3;12,12;3,27;0,44;3,61;12,75;27,85;44,89;61,85;76,75;85,61;89,44;85,27;76,12;61,3;44,0" o:connectangles="0,0,0,0,0,0,0,0,0,0,0,0,0,0,0,0,0"/>
                </v:shape>
                <v:shape id="Freeform 77" o:spid="_x0000_s1101"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" path="m,44l3,27,12,12,27,3,44,,61,3r15,9l85,27r4,17l85,61,76,75,61,85,44,89,27,85,12,75,3,61,,44xe" filled="f" strokeweight=".31pt">
                  <v:path arrowok="t" o:connecttype="custom" o:connectlocs="0,44;3,27;12,12;27,3;44,0;61,3;76,12;85,27;89,44;85,61;76,75;61,85;44,89;27,85;12,75;3,61;0,44" o:connectangles="0,0,0,0,0,0,0,0,0,0,0,0,0,0,0,0,0"/>
                </v:shape>
                <v:shape id="Picture 78" o:spid="_x0000_s1102" type="#_x0000_t75" style="position:absolute;left:6575;top:6900;width:2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">
                  <v:imagedata r:id="rId43" o:title=""/>
                </v:shape>
                <v:shape id="Picture 79" o:spid="_x0000_s1103" type="#_x0000_t75" style="position:absolute;left:7265;top:5348;width:400;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">
                  <v:imagedata r:id="rId44" o:title=""/>
                </v:shape>
                <v:shape id="Freeform 80" o:spid="_x0000_s1104" style="position:absolute;left:7104;top:7413;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" path="m58,l,e" filled="f" strokeweight=".25539mm">
                  <v:path arrowok="t" o:connecttype="custom" o:connectlocs="58,0;0,0" o:connectangles="0,0"/>
                </v:shape>
                <v:shape id="Freeform 81" o:spid="_x0000_s1105" style="position:absolute;left:7104;top:70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" path="m58,l,e" filled="f" strokeweight=".25539mm">
                  <v:path arrowok="t" o:connecttype="custom" o:connectlocs="58,0;0,0" o:connectangles="0,0"/>
                </v:shape>
                <v:shape id="Freeform 82" o:spid="_x0000_s1106" style="position:absolute;left:7104;top:6596;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" path="m58,l,e" filled="f" strokeweight=".25539mm">
                  <v:path arrowok="t" o:connecttype="custom" o:connectlocs="58,0;0,0" o:connectangles="0,0"/>
                </v:shape>
                <v:shape id="Freeform 83" o:spid="_x0000_s1107" style="position:absolute;left:7104;top:6188;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" path="m58,l,e" filled="f" strokeweight=".25539mm">
                  <v:path arrowok="t" o:connecttype="custom" o:connectlocs="58,0;0,0" o:connectangles="0,0"/>
                </v:shape>
                <v:shape id="Freeform 84" o:spid="_x0000_s1108" style="position:absolute;left:7104;top:5780;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" path="m58,l,e" filled="f" strokeweight=".25539mm">
                  <v:path arrowok="t" o:connecttype="custom" o:connectlocs="58,0;0,0" o:connectangles="0,0"/>
                </v:shape>
                <v:group id="Group 85" o:spid="_x0000_s1109" style="position:absolute;left:7267;top:6961;width:120;height:86" coordorigin="7267,6961"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">
                  <v:shape id="Freeform 86" o:spid="_x0000_s1110"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" path="m16,61l,62r,7l3,75r10,8l20,85r17,l45,82r6,-9l25,73,22,72,17,67,16,64r,-3xe" fillcolor="black" stroked="f">
                    <v:path arrowok="t" o:connecttype="custom" o:connectlocs="16,61;0,62;0,69;3,75;13,83;20,85;37,85;45,82;51,73;25,73;22,72;17,67;16,64;16,61" o:connectangles="0,0,0,0,0,0,0,0,0,0,0,0,0,0"/>
                  </v:shape>
                  <v:shape id="Freeform 87" o:spid="_x0000_s1111"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" path="m54,41r-23,l34,42r4,5l40,51r,11l38,66r-4,5l31,73r20,l54,69r2,-6l56,47,54,41r,xe" fillcolor="black" stroked="f">
                    <v:path arrowok="t" o:connecttype="custom" o:connectlocs="54,41;31,41;34,42;38,47;40,51;40,62;38,66;34,71;31,73;51,73;54,69;56,63;56,47;54,41;54,41" o:connectangles="0,0,0,0,0,0,0,0,0,0,0,0,0,0,0"/>
                  </v:shape>
                  <v:shape id="Freeform 88" o:spid="_x0000_s1112"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" path="m52,1l10,1,1,45r14,2l18,43r4,-2l54,41,44,30r-25,l22,16r30,l52,1xe" fillcolor="black" stroked="f">
                    <v:path arrowok="t" o:connecttype="custom" o:connectlocs="52,1;10,1;1,45;15,47;18,43;22,41;54,41;44,30;19,30;22,16;52,16;52,1" o:connectangles="0,0,0,0,0,0,0,0,0,0,0,0"/>
                  </v:shape>
                  <v:shape id="Freeform 89" o:spid="_x0000_s1113"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" path="m38,28r-11,l23,29r-4,1l44,30r,l38,28xe" fillcolor="black" stroked="f">
                    <v:path arrowok="t" o:connecttype="custom" o:connectlocs="38,28;27,28;23,29;19,30;44,30;44,30;38,28" o:connectangles="0,0,0,0,0,0,0"/>
                  </v:shape>
                  <v:shape id="Freeform 90" o:spid="_x0000_s1114"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" path="m100,l84,,77,2,67,15,65,26r,33l67,70,77,82r7,3l100,85r6,-2l115,72r-25,l88,71,85,69,84,67,82,59r,-1l81,52r,-19l82,26r2,-8l85,16r3,-3l90,13r25,l111,8,107,2,100,xe" fillcolor="black" stroked="f">
                    <v:path arrowok="t" o:connecttype="custom" o:connectlocs="100,0;84,0;77,2;67,15;65,26;65,59;67,70;77,82;84,85;100,85;106,83;115,72;90,72;88,71;85,69;84,67;82,59;82,58;81,52;81,33;82,26;84,18;85,16;88,13;90,13;115,13;111,8;107,2;100,0" o:connectangles="0,0,0,0,0,0,0,0,0,0,0,0,0,0,0,0,0,0,0,0,0,0,0,0,0,0,0,0,0"/>
                  </v:shape>
                  <v:shape id="Freeform 91" o:spid="_x0000_s1115"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" path="m115,13r-21,l96,13r3,3l100,18r2,8l102,27r,6l102,52r,7l100,67r-1,2l96,71r-2,1l115,72r2,-2l119,59r,-33l117,15r-2,-2xe" fillcolor="black" stroked="f">
                    <v:path arrowok="t" o:connecttype="custom" o:connectlocs="115,13;94,13;96,13;99,16;100,18;102,26;102,27;102,33;102,52;102,59;100,67;99,69;96,71;94,72;115,72;117,70;119,59;119,26;117,15;115,13" o:connectangles="0,0,0,0,0,0,0,0,0,0,0,0,0,0,0,0,0,0,0,0"/>
                  </v:shape>
                </v:group>
                <v:shape id="Freeform 92" o:spid="_x0000_s1116"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" path="m44,l27,3,13,12,3,27,,44,3,61,13,75,27,85r17,4l61,85,76,75,85,61,89,44,85,27,76,12,61,3,44,xe" fillcolor="navy" stroked="f">
                  <v:path arrowok="t" o:connecttype="custom" o:connectlocs="44,0;27,3;13,12;3,27;0,44;3,61;13,75;27,85;44,89;61,85;76,75;85,61;89,44;85,27;76,12;61,3;44,0" o:connectangles="0,0,0,0,0,0,0,0,0,0,0,0,0,0,0,0,0"/>
                </v:shape>
                <v:shape id="Freeform 93" o:spid="_x0000_s1117"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" path="m,44l3,27,13,12,27,3,44,,61,3r15,9l85,27r4,17l85,61,76,75,61,85,44,89,27,85,13,75,3,61,,44xe" filled="f" strokeweight=".31pt">
                  <v:path arrowok="t" o:connecttype="custom" o:connectlocs="0,44;3,27;13,12;27,3;44,0;61,3;76,12;85,27;89,44;85,61;76,75;61,85;44,89;27,85;13,75;3,61;0,44" o:connectangles="0,0,0,0,0,0,0,0,0,0,0,0,0,0,0,0,0"/>
                </v:shape>
                <v:shape id="Freeform 94" o:spid="_x0000_s1118"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" path="m44,l27,3,12,12,3,27,,44,3,61r9,15l27,85r17,4l61,85,76,76,85,61,89,44,85,27,76,12,61,3,44,xe" fillcolor="navy" stroked="f">
                  <v:path arrowok="t" o:connecttype="custom" o:connectlocs="44,0;27,3;12,12;3,27;0,44;3,61;12,76;27,85;44,89;61,85;76,76;85,61;89,44;85,27;76,12;61,3;44,0" o:connectangles="0,0,0,0,0,0,0,0,0,0,0,0,0,0,0,0,0"/>
                </v:shape>
                <v:shape id="Picture 95" o:spid="_x0000_s1119" type="#_x0000_t75" style="position:absolute;left:5109;top:1436;width:2380;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">
                  <v:imagedata r:id="rId45" o:title=""/>
                </v:shape>
                <v:shape id="Freeform 96" o:spid="_x0000_s1120"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Picture 97" o:spid="_x0000_s1121" type="#_x0000_t75" style="position:absolute;left:5792;top:7131;width:152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">
                  <v:imagedata r:id="rId46" o:title=""/>
                </v:shape>
                <v:shape id="Picture 98" o:spid="_x0000_s1122" type="#_x0000_t75" style="position:absolute;left:5305;top:595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">
                  <v:imagedata r:id="rId47" o:title=""/>
                </v:shape>
                <v:shape id="Freeform 99" o:spid="_x0000_s1123"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" path="m44,l27,3,13,13,3,27,,44,3,61,13,76r14,9l44,89,62,85,76,76,85,61,89,44,85,27,76,13,62,3,44,xe" fillcolor="navy" stroked="f">
                  <v:path arrowok="t" o:connecttype="custom" o:connectlocs="44,0;27,3;13,13;3,27;0,44;3,61;13,76;27,85;44,89;62,85;76,76;85,61;89,44;85,27;76,13;62,3;44,0" o:connectangles="0,0,0,0,0,0,0,0,0,0,0,0,0,0,0,0,0"/>
                </v:shape>
                <v:shape id="Freeform 100" o:spid="_x0000_s1124"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" path="m,44l3,27,13,13,27,3,44,,62,3,76,13r9,14l89,44,85,61,76,76,62,85,44,89,27,85,13,76,3,61,,44xe" filled="f" strokeweight=".31pt">
                  <v:path arrowok="t" o:connecttype="custom" o:connectlocs="0,44;3,27;13,13;27,3;44,0;62,3;76,13;85,27;89,44;85,61;76,76;62,85;44,89;27,85;13,76;3,61;0,44" o:connectangles="0,0,0,0,0,0,0,0,0,0,0,0,0,0,0,0,0"/>
                </v:shape>
                <v:shape id="Freeform 101" o:spid="_x0000_s1125"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" path="m44,l27,3,13,13,3,27,,44,3,62r9,14l27,85r17,4l62,85,76,76,85,62,89,44,85,27,76,13,62,3,44,xe" fillcolor="navy" stroked="f">
                  <v:path arrowok="t" o:connecttype="custom" o:connectlocs="44,0;27,3;13,13;3,27;0,44;3,62;12,76;27,85;44,89;62,85;76,76;85,62;89,44;85,27;76,13;62,3;44,0" o:connectangles="0,0,0,0,0,0,0,0,0,0,0,0,0,0,0,0,0"/>
                </v:shape>
                <v:shape id="Freeform 102" o:spid="_x0000_s1126"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" path="m,44l3,27,13,13,27,3,44,,62,3,76,13r9,14l89,44,85,62,76,76,62,85,44,89,27,85,12,76,3,62,,44xe" filled="f" strokeweight=".31pt">
                  <v:path arrowok="t" o:connecttype="custom" o:connectlocs="0,44;3,27;13,13;27,3;44,0;62,3;76,13;85,27;89,44;85,62;76,76;62,85;44,89;27,85;12,76;3,62;0,44" o:connectangles="0,0,0,0,0,0,0,0,0,0,0,0,0,0,0,0,0"/>
                </v:shape>
                <v:shape id="Freeform 103" o:spid="_x0000_s1127"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" path="m44,l27,3,13,13,3,27,,44,3,61r9,15l27,85r17,4l62,85,76,76,85,61,89,44,85,27,76,13,62,3,44,xe" fillcolor="navy" stroked="f">
                  <v:path arrowok="t" o:connecttype="custom" o:connectlocs="44,0;27,3;13,13;3,27;0,44;3,61;12,76;27,85;44,89;62,85;76,76;85,61;89,44;85,27;76,13;62,3;44,0" o:connectangles="0,0,0,0,0,0,0,0,0,0,0,0,0,0,0,0,0"/>
                </v:shape>
                <v:shape id="Freeform 104" o:spid="_x0000_s1128"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" path="m,44l3,27,13,13,27,3,44,,62,3,76,13r9,14l89,44,85,61,76,76,62,85,44,89,27,85,12,76,3,61,,44xe" filled="f" strokeweight=".31pt">
                  <v:path arrowok="t" o:connecttype="custom" o:connectlocs="0,44;3,27;13,13;27,3;44,0;62,3;76,13;85,27;89,44;85,61;76,76;62,85;44,89;27,85;12,76;3,61;0,44" o:connectangles="0,0,0,0,0,0,0,0,0,0,0,0,0,0,0,0,0"/>
                </v:shape>
                <v:shape id="Picture 105" o:spid="_x0000_s1129" type="#_x0000_t75" style="position:absolute;left:4668;top:7024;width:540;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">
                  <v:imagedata r:id="rId48" o:title=""/>
                </v:shape>
                <v:shape id="Picture 106" o:spid="_x0000_s1130" type="#_x0000_t75" style="position:absolute;left:1526;top:7864;width:98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">
                  <v:imagedata r:id="rId49" o:title=""/>
                </v:shape>
                <v:shape id="Freeform 107" o:spid="_x0000_s1131" style="position:absolute;left:13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" path="m,58l,e" filled="f" strokeweight=".25539mm">
                  <v:path arrowok="t" o:connecttype="custom" o:connectlocs="0,58;0,0" o:connectangles="0,0"/>
                </v:shape>
                <v:shape id="Freeform 108" o:spid="_x0000_s1132" style="position:absolute;left:190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" path="m,58l,e" filled="f" strokeweight=".25539mm">
                  <v:path arrowok="t" o:connecttype="custom" o:connectlocs="0,58;0,0" o:connectangles="0,0"/>
                </v:shape>
                <v:shape id="Freeform 109" o:spid="_x0000_s1133" style="position:absolute;left:24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" path="m,58l,e" filled="f" strokeweight=".25539mm">
                  <v:path arrowok="t" o:connecttype="custom" o:connectlocs="0,58;0,0" o:connectangles="0,0"/>
                </v:shape>
                <v:group id="Group 110" o:spid="_x0000_s1134" style="position:absolute;left:1273;top:7668;width:1254;height:87" coordorigin="1273,7668"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">
                  <v:shape id="Freeform 111" o:spid="_x0000_s1135"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" path="m54,59r,-33l51,15,50,13,41,2,37,1r,32l37,52r,7l35,67r-2,2l30,72r-1,l25,72r-2,l20,69,19,67,17,59r,-1l16,52r,-19l17,26r2,-8l20,16r3,-2l25,13r4,l30,14r3,2l35,18r2,8l37,27r,6l37,1,35,,19,,12,2,2,15,,26,,59,2,70,12,82r7,4l35,86r6,-3l50,72r1,-2l54,59xe" fillcolor="black" stroked="f">
                    <v:path arrowok="t" o:connecttype="custom" o:connectlocs="54,59;54,26;51,15;50,13;41,2;37,1;37,33;37,52;37,59;35,67;33,69;30,72;29,72;25,72;23,72;20,69;19,67;17,59;17,58;16,52;16,33;17,26;19,18;20,16;23,14;25,13;29,13;30,14;33,16;35,18;37,26;37,27;37,33;37,1;35,0;19,0;12,2;2,15;0,26;0,59;2,70;12,82;19,86;35,86;41,83;50,72;51,70;54,59" o:connectangles="0,0,0,0,0,0,0,0,0,0,0,0,0,0,0,0,0,0,0,0,0,0,0,0,0,0,0,0,0,0,0,0,0,0,0,0,0,0,0,0,0,0,0,0,0,0,0,0"/>
                  </v:shape>
                  <v:shape id="Freeform 112" o:spid="_x0000_s1136"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" path="m85,68r-17,l68,84r17,l85,68xe" fillcolor="black" stroked="f">
                    <v:path arrowok="t" o:connecttype="custom" o:connectlocs="85,68;68,68;68,84;85,84;85,68" o:connectangles="0,0,0,0,0"/>
                  </v:shape>
                  <v:shape id="Freeform 113" o:spid="_x0000_s1137"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" path="m139,l126,r-2,5l121,9r-10,8l106,19r-4,2l102,35r8,-2l117,29r6,-6l123,84r16,l139,23,139,xe" fillcolor="black" stroked="f">
                    <v:path arrowok="t" o:connecttype="custom" o:connectlocs="139,0;126,0;124,5;121,9;111,17;106,19;102,21;102,35;110,33;117,29;123,23;123,84;139,84;139,23;139,0" o:connectangles="0,0,0,0,0,0,0,0,0,0,0,0,0,0,0"/>
                  </v:shape>
                  <v:shape id="Freeform 114" o:spid="_x0000_s1138"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" path="m604,59r,-33l602,15r-2,-2l592,2,587,1r,32l587,52r,7l585,67r-1,2l581,72r-2,l575,72r-2,l570,69r-1,-2l567,59r,-1l566,52r,-19l567,26r2,-8l570,16r2,-1l573,14r2,-1l579,13r2,1l584,16r1,2l587,26r,1l587,33r,-32l585,,569,r-7,2l552,15r-2,11l550,59r2,11l562,82r7,4l585,86r6,-3l600,72r2,-2l604,59xe" fillcolor="black" stroked="f">
                    <v:path arrowok="t" o:connecttype="custom" o:connectlocs="604,59;604,26;602,15;600,13;592,2;587,1;587,33;587,52;587,59;585,67;584,69;581,72;579,72;575,72;573,72;570,69;569,67;567,59;567,58;566,52;566,33;567,26;569,18;570,16;572,15;573,14;575,13;579,13;581,14;584,16;585,18;587,26;587,27;587,33;587,1;585,0;569,0;562,2;552,15;550,26;550,59;552,70;562,82;569,86;585,86;591,83;600,72;602,70;604,59" o:connectangles="0,0,0,0,0,0,0,0,0,0,0,0,0,0,0,0,0,0,0,0,0,0,0,0,0,0,0,0,0,0,0,0,0,0,0,0,0,0,0,0,0,0,0,0,0,0,0,0,0"/>
                  </v:shape>
                  <v:shape id="Freeform 115" o:spid="_x0000_s1139"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" path="m635,68r-16,l619,84r16,l635,68xe" fillcolor="black" stroked="f">
                    <v:path arrowok="t" o:connecttype="custom" o:connectlocs="635,68;619,68;619,84;635,84;635,68" o:connectangles="0,0,0,0,0"/>
                  </v:shape>
                  <v:shape id="Freeform 116" o:spid="_x0000_s1140"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" path="m702,16r-1,-3l700,11,691,2,684,,668,r-6,1l652,9r-3,7l648,24r16,2l664,21r1,-3l669,14r3,-1l679,13r2,1l685,18r1,3l686,27r-1,4l683,34r-2,2l677,41,660,56r-6,7l648,73r-2,5l646,84r56,l702,69r-32,l671,68r1,-2l675,63r3,-3l688,51r4,-4l697,41r2,-4l702,30r,-3l702,16xe" fillcolor="black" stroked="f">
                    <v:path arrowok="t" o:connecttype="custom" o:connectlocs="702,16;701,13;700,11;691,2;684,0;668,0;662,1;652,9;649,16;648,24;664,26;664,21;665,18;669,14;672,13;679,13;681,14;685,18;686,21;686,27;685,31;683,34;681,36;677,41;660,56;654,63;648,73;646,78;646,84;702,84;702,69;670,69;671,68;672,66;675,63;678,60;688,51;692,47;697,41;699,37;702,30;702,27;702,16" o:connectangles="0,0,0,0,0,0,0,0,0,0,0,0,0,0,0,0,0,0,0,0,0,0,0,0,0,0,0,0,0,0,0,0,0,0,0,0,0,0,0,0,0,0,0"/>
                  </v:shape>
                  <v:shape id="Freeform 117" o:spid="_x0000_s1141"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" path="m1154,59r,-33l1152,15r-2,-2l1142,2r-4,-1l1138,33r,19l1137,59r-2,8l1134,69r-3,3l1129,72r-4,l1123,72r-3,-3l1119,67r-2,-8l1117,58r,-6l1117,33r,-7l1119,18r1,-2l1123,14r2,-1l1129,13r2,1l1134,16r1,2l1137,26r,1l1138,33r,-32l1135,r-16,l1113,2r-11,13l1100,26r,33l1102,70r10,12l1119,86r16,l1142,83r8,-11l1152,70r2,-11xe" fillcolor="black" stroked="f">
                    <v:path arrowok="t" o:connecttype="custom" o:connectlocs="1154,59;1154,26;1152,15;1150,13;1142,2;1138,1;1138,33;1138,52;1137,59;1135,67;1134,69;1131,72;1129,72;1125,72;1123,72;1120,69;1119,67;1117,59;1117,58;1117,52;1117,33;1117,26;1119,18;1120,16;1123,14;1125,13;1129,13;1131,14;1134,16;1135,18;1137,26;1137,27;1138,33;1138,1;1135,0;1119,0;1113,2;1102,15;1100,26;1100,59;1102,70;1112,82;1119,86;1135,86;1142,83;1150,72;1152,70;1154,59" o:connectangles="0,0,0,0,0,0,0,0,0,0,0,0,0,0,0,0,0,0,0,0,0,0,0,0,0,0,0,0,0,0,0,0,0,0,0,0,0,0,0,0,0,0,0,0,0,0,0,0"/>
                  </v:shape>
                  <v:shape id="Freeform 118" o:spid="_x0000_s1142"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" path="m1185,68r-16,l1169,84r16,l1185,68xe" fillcolor="black" stroked="f">
                    <v:path arrowok="t" o:connecttype="custom" o:connectlocs="1185,68;1169,68;1169,84;1185,84;1185,68" o:connectangles="0,0,0,0,0"/>
                  </v:shape>
                  <v:shape id="Freeform 119" o:spid="_x0000_s1143"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" path="m1253,54r-1,-5l1248,45r-2,-3l1242,40r-5,-1l1246,34r,-1l1250,29r,-13l1248,13r,-2l1239,2,1233,r-13,l1216,r-8,4l1205,6r-4,6l1200,16r-1,6l1214,24r,-4l1215,18r4,-4l1221,13r6,l1229,14r4,3l1233,19r,6l1232,28r-4,4l1224,33r-4,l1218,46r3,-1l1224,45r5,l1231,46r5,5l1237,54r,8l1236,66r-5,5l1228,72r-6,l1219,71r-4,-4l1214,64r-1,-4l1197,62r1,7l1201,75r10,8l1218,86r15,l1240,83r11,-10l1251,72r2,-6l1253,54xe" fillcolor="black" stroked="f">
                    <v:path arrowok="t" o:connecttype="custom" o:connectlocs="1253,54;1252,49;1248,45;1246,42;1242,40;1237,39;1246,34;1246,33;1250,29;1250,16;1248,13;1248,11;1239,2;1233,0;1220,0;1216,0;1208,4;1205,6;1201,12;1200,16;1199,22;1214,24;1214,20;1215,18;1219,14;1221,13;1227,13;1229,14;1233,17;1233,19;1233,25;1232,28;1228,32;1224,33;1220,33;1218,46;1221,45;1224,45;1229,45;1231,46;1236,51;1237,54;1237,62;1236,66;1231,71;1228,72;1222,72;1219,71;1215,67;1214,64;1213,60;1197,62;1198,69;1201,75;1211,83;1218,86;1233,86;1240,83;1251,73;1251,72;1253,66;1253,54" o:connectangles="0,0,0,0,0,0,0,0,0,0,0,0,0,0,0,0,0,0,0,0,0,0,0,0,0,0,0,0,0,0,0,0,0,0,0,0,0,0,0,0,0,0,0,0,0,0,0,0,0,0,0,0,0,0,0,0,0,0,0,0,0,0"/>
                  </v:shape>
                </v:group>
                <v:shape id="Picture 120" o:spid="_x0000_s1144" type="#_x0000_t75" style="position:absolute;left:253;top:5900;width:5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">
                  <v:imagedata r:id="rId50" o:title=""/>
                </v:shape>
                <v:shape id="Freeform 121" o:spid="_x0000_s1145" style="position:absolute;left:691;top:55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" path="m,l58,e" filled="f" strokeweight=".25539mm">
                  <v:path arrowok="t" o:connecttype="custom" o:connectlocs="0,0;58,0" o:connectangles="0,0"/>
                </v:shape>
                <v:group id="Group 122" o:spid="_x0000_s1146" style="position:absolute;left:473;top:5461;width:153;height:86" coordorigin="473,5461"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">
                  <v:shape id="Freeform 123" o:spid="_x0000_s1147"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" path="m35,l19,,12,2,2,15,,26,,59,2,70,12,82r6,3l35,85r6,-2l50,72r-25,l23,71,20,69,19,67,17,59r,-1l16,52r,-19l17,26r2,-8l20,16r3,-3l25,13r25,l41,2,35,xe" fillcolor="black" stroked="f">
                    <v:path arrowok="t" o:connecttype="custom" o:connectlocs="35,0;19,0;12,2;2,15;0,26;0,59;2,70;12,82;18,85;35,85;41,83;50,72;25,72;23,71;20,69;19,67;17,59;17,58;16,52;16,33;17,26;19,18;20,16;23,13;25,13;50,13;41,2;35,0" o:connectangles="0,0,0,0,0,0,0,0,0,0,0,0,0,0,0,0,0,0,0,0,0,0,0,0,0,0,0,0"/>
                  </v:shape>
                  <v:shape id="Freeform 124" o:spid="_x0000_s1148"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" path="m50,13r-21,l30,13r3,3l35,18r2,8l37,27r,6l37,52r,7l35,67r-2,2l30,71r-1,1l50,72r1,-2l54,59r,-33l51,15,50,13xe" fillcolor="black" stroked="f">
                    <v:path arrowok="t" o:connecttype="custom" o:connectlocs="50,13;29,13;30,13;33,16;35,18;37,26;37,27;37,33;37,52;37,59;35,67;33,69;30,71;29,72;50,72;51,70;54,59;54,26;51,15;50,13" o:connectangles="0,0,0,0,0,0,0,0,0,0,0,0,0,0,0,0,0,0,0,0"/>
                  </v:shape>
                  <v:shape id="Freeform 125" o:spid="_x0000_s1149"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" path="m84,68r-16,l68,84r16,l84,68xe" fillcolor="black" stroked="f">
                    <v:path arrowok="t" o:connecttype="custom" o:connectlocs="84,68;68,68;68,84;84,84;84,68" o:connectangles="0,0,0,0,0"/>
                  </v:shape>
                  <v:shape id="Freeform 126" o:spid="_x0000_s1150"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" path="m133,l117,r-7,2l100,15,98,26r,33l100,70r10,12l117,85r16,l139,83r9,-11l123,72r-2,-1l118,69r-1,-2l115,59r,-1l114,52r,-19l115,26r2,-8l118,16r3,-3l123,13r25,l139,2,133,xe" fillcolor="black" stroked="f">
                    <v:path arrowok="t" o:connecttype="custom" o:connectlocs="133,0;117,0;110,2;100,15;98,26;98,59;100,70;110,82;117,85;133,85;139,83;148,72;123,72;121,71;118,69;117,67;115,59;115,58;114,52;114,33;115,26;117,18;118,16;121,13;123,13;148,13;139,2;133,0" o:connectangles="0,0,0,0,0,0,0,0,0,0,0,0,0,0,0,0,0,0,0,0,0,0,0,0,0,0,0,0"/>
                  </v:shape>
                  <v:shape id="Freeform 127" o:spid="_x0000_s1151"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" path="m148,13r-21,l129,13r3,3l133,18r2,8l135,27r,6l135,52r,7l133,67r-1,2l129,71r-2,1l148,72r1,-2l152,59r,-33l150,15r-2,-2xe" fillcolor="black" stroked="f">
                    <v:path arrowok="t" o:connecttype="custom" o:connectlocs="148,13;127,13;129,13;132,16;133,18;135,26;135,27;135,33;135,52;135,59;133,67;132,69;129,71;127,72;148,72;149,70;152,59;152,26;150,15;148,13" o:connectangles="0,0,0,0,0,0,0,0,0,0,0,0,0,0,0,0,0,0,0,0"/>
                  </v:shape>
                </v:group>
                <v:shape id="Freeform 128" o:spid="_x0000_s1152"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29" o:spid="_x0000_s1153"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" path="m,44l3,27,13,13,27,3,44,,62,3,76,13r9,14l89,44,85,62,76,76,62,85,44,89,27,85,13,76,3,62,,44xe" filled="f" strokeweight=".1093mm">
                  <v:path arrowok="t" o:connecttype="custom" o:connectlocs="0,44;3,27;13,13;27,3;44,0;62,3;76,13;85,27;89,44;85,62;76,76;62,85;44,89;27,85;13,76;3,62;0,44" o:connectangles="0,0,0,0,0,0,0,0,0,0,0,0,0,0,0,0,0"/>
                </v:shape>
                <v:shape id="Freeform 130" o:spid="_x0000_s1154"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" path="m44,l27,3,13,12,3,27,,44,3,61,13,75,27,85r17,4l62,85,76,75,85,61,89,44,85,27,76,12,62,3,44,xe" fillcolor="green" stroked="f">
                  <v:path arrowok="t" o:connecttype="custom" o:connectlocs="44,0;27,3;13,12;3,27;0,44;3,61;13,75;27,85;44,89;62,85;76,75;85,61;89,44;85,27;76,12;62,3;44,0" o:connectangles="0,0,0,0,0,0,0,0,0,0,0,0,0,0,0,0,0"/>
                </v:shape>
                <v:shape id="Freeform 131" o:spid="_x0000_s1155"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" path="m,44l3,27,13,12,27,3,44,,62,3r14,9l85,27r4,17l85,61,76,75,62,85,44,89,27,85,13,75,3,61,,44xe" filled="f" strokeweight=".1093mm">
                  <v:path arrowok="t" o:connecttype="custom" o:connectlocs="0,44;3,27;13,12;27,3;44,0;62,3;76,12;85,27;89,44;85,61;76,75;62,85;44,89;27,85;13,75;3,61;0,44" o:connectangles="0,0,0,0,0,0,0,0,0,0,0,0,0,0,0,0,0"/>
                </v:shape>
                <v:shape id="Freeform 132" o:spid="_x0000_s1156"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" path="m44,l27,3,13,13,3,27,,44,3,61,13,76r14,9l44,89,62,85,76,76,85,61,89,44,85,27,76,13,62,3,44,xe" fillcolor="green" stroked="f">
                  <v:path arrowok="t" o:connecttype="custom" o:connectlocs="44,0;27,3;13,13;3,27;0,44;3,61;13,76;27,85;44,89;62,85;76,76;85,61;89,44;85,27;76,13;62,3;44,0" o:connectangles="0,0,0,0,0,0,0,0,0,0,0,0,0,0,0,0,0"/>
                </v:shape>
                <v:shape id="Freeform 133" o:spid="_x0000_s1157"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" path="m,44l3,27,13,13,27,3,44,,62,3,76,13r9,14l89,44,85,61,76,76,62,85,44,89,27,85,13,76,3,61,,44xe" filled="f" strokeweight=".31pt">
                  <v:path arrowok="t" o:connecttype="custom" o:connectlocs="0,44;3,27;13,13;27,3;44,0;62,3;76,13;85,27;89,44;85,61;76,76;62,85;44,89;27,85;13,76;3,61;0,44" o:connectangles="0,0,0,0,0,0,0,0,0,0,0,0,0,0,0,0,0"/>
                </v:shape>
                <v:shape id="Freeform 134" o:spid="_x0000_s1158"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" path="m44,l27,3,13,13,3,27,,44,3,62,13,76r14,9l44,89,62,85,76,76,85,62,89,44,85,27,76,13,62,3,44,xe" fillcolor="green" stroked="f">
                  <v:path arrowok="t" o:connecttype="custom" o:connectlocs="44,0;27,3;13,13;3,27;0,44;3,62;13,76;27,85;44,89;62,85;76,76;85,62;89,44;85,27;76,13;62,3;44,0" o:connectangles="0,0,0,0,0,0,0,0,0,0,0,0,0,0,0,0,0"/>
                </v:shape>
                <v:shape id="Freeform 135" o:spid="_x0000_s1159"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" path="m,44l3,27,13,13,27,3,44,,62,3,76,13r9,14l89,44,85,62,76,76,62,85,44,89,27,85,13,76,3,62,,44xe" filled="f" strokeweight=".31pt">
                  <v:path arrowok="t" o:connecttype="custom" o:connectlocs="0,44;3,27;13,13;27,3;44,0;62,3;76,13;85,27;89,44;85,62;76,76;62,85;44,89;27,85;13,76;3,62;0,44" o:connectangles="0,0,0,0,0,0,0,0,0,0,0,0,0,0,0,0,0"/>
                </v:shape>
                <v:shape id="Freeform 136" o:spid="_x0000_s1160"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37" o:spid="_x0000_s1161"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" path="m,44l3,27,13,12,27,3,44,,62,3r14,9l85,27r4,17l85,61,76,76,62,85,44,89,27,85,13,76,3,61,,44xe" filled="f" strokeweight=".1093mm">
                  <v:path arrowok="t" o:connecttype="custom" o:connectlocs="0,44;3,27;13,12;27,3;44,0;62,3;76,12;85,27;89,44;85,61;76,76;62,85;44,89;27,85;13,76;3,61;0,44" o:connectangles="0,0,0,0,0,0,0,0,0,0,0,0,0,0,0,0,0"/>
                </v:shape>
                <v:shape id="Freeform 138" o:spid="_x0000_s1162"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" path="m44,l27,3,13,13,3,27,,44,3,61,13,76r14,9l44,89,62,85,76,76,85,61,89,44,85,27,76,13,62,3,44,xe" fillcolor="green" stroked="f">
                  <v:path arrowok="t" o:connecttype="custom" o:connectlocs="44,0;27,3;13,13;3,27;0,44;3,61;13,76;27,85;44,89;62,85;76,76;85,61;89,44;85,27;76,13;62,3;44,0" o:connectangles="0,0,0,0,0,0,0,0,0,0,0,0,0,0,0,0,0"/>
                </v:shape>
                <v:shape id="Freeform 139" o:spid="_x0000_s1163"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" path="m,44l3,27,13,13,27,3,44,,62,3,76,13r9,14l89,44,85,61,76,76,62,85,44,89,27,85,13,76,3,61,,44xe" filled="f" strokeweight=".31pt">
                  <v:path arrowok="t" o:connecttype="custom" o:connectlocs="0,44;3,27;13,13;27,3;44,0;62,3;76,13;85,27;89,44;85,61;76,76;62,85;44,89;27,85;13,76;3,61;0,44" o:connectangles="0,0,0,0,0,0,0,0,0,0,0,0,0,0,0,0,0"/>
                </v:shape>
                <v:shape id="Freeform 140" o:spid="_x0000_s1164"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1" o:spid="_x0000_s1165"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" path="m,44l3,27,13,12,27,3,44,,62,3r14,9l85,27r4,17l85,61,76,76,62,85,44,89,27,85,13,76,3,61,,44xe" filled="f" strokeweight=".31pt">
                  <v:path arrowok="t" o:connecttype="custom" o:connectlocs="0,44;3,27;13,12;27,3;44,0;62,3;76,12;85,27;89,44;85,61;76,76;62,85;44,89;27,85;13,76;3,61;0,44" o:connectangles="0,0,0,0,0,0,0,0,0,0,0,0,0,0,0,0,0"/>
                </v:shape>
                <v:shape id="Freeform 142" o:spid="_x0000_s1166"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43" o:spid="_x0000_s1167"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44" o:spid="_x0000_s1168"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5" o:spid="_x0000_s1169"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146" o:spid="_x0000_s1170"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47" o:spid="_x0000_s1171"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" path="m,44l3,27,13,12,27,3,44,,62,3r14,9l85,27r4,17l85,61,76,76,62,85,44,89,27,85,13,76,3,61,,44xe" filled="f" strokeweight=".1093mm">
                  <v:path arrowok="t" o:connecttype="custom" o:connectlocs="0,44;3,27;13,12;27,3;44,0;62,3;76,12;85,27;89,44;85,61;76,76;62,85;44,89;27,85;13,76;3,61;0,44" o:connectangles="0,0,0,0,0,0,0,0,0,0,0,0,0,0,0,0,0"/>
                </v:shape>
                <v:shape id="Freeform 148" o:spid="_x0000_s1172"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49" o:spid="_x0000_s1173"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" path="m,44l3,27,13,13,27,3,44,,62,3,76,13r9,14l89,44,85,62,76,76,62,85,44,89,27,85,13,76,3,62,,44xe" filled="f" strokeweight=".31pt">
                  <v:path arrowok="t" o:connecttype="custom" o:connectlocs="0,44;3,27;13,13;27,3;44,0;62,3;76,13;85,27;89,44;85,62;76,76;62,85;44,89;27,85;13,76;3,62;0,44" o:connectangles="0,0,0,0,0,0,0,0,0,0,0,0,0,0,0,0,0"/>
                </v:shape>
                <v:shape id="Picture 150" o:spid="_x0000_s1174" type="#_x0000_t75" style="position:absolute;left:1951;top:5920;width:380;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">
                  <v:imagedata r:id="rId51" o:title=""/>
                </v:shape>
                <v:shape id="Freeform 151" o:spid="_x0000_s117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" path="m44,l27,3,12,12,3,27,,44,3,61r9,15l27,85r17,4l61,85,76,76,85,61,89,44,85,27,76,12,61,3,44,xe" fillcolor="green" stroked="f">
                  <v:path arrowok="t" o:connecttype="custom" o:connectlocs="44,0;27,3;12,12;3,27;0,44;3,61;12,76;27,85;44,89;61,85;76,76;85,61;89,44;85,27;76,12;61,3;44,0" o:connectangles="0,0,0,0,0,0,0,0,0,0,0,0,0,0,0,0,0"/>
                </v:shape>
                <v:shape id="Freeform 152" o:spid="_x0000_s117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3" o:spid="_x0000_s117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" path="m44,l27,3,12,12,3,27,,44,3,61r9,15l27,85r17,4l61,85,76,76,85,61,89,44,85,27,76,12,61,3,44,xe" fillcolor="green" stroked="f">
                  <v:path arrowok="t" o:connecttype="custom" o:connectlocs="44,0;27,3;12,12;3,27;0,44;3,61;12,76;27,85;44,89;61,85;76,76;85,61;89,44;85,27;76,12;61,3;44,0" o:connectangles="0,0,0,0,0,0,0,0,0,0,0,0,0,0,0,0,0"/>
                </v:shape>
                <v:shape id="Picture 154" o:spid="_x0000_s1178" type="#_x0000_t75" style="position:absolute;left:2918;top:6960;width:340;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">
                  <v:imagedata r:id="rId52" o:title=""/>
                </v:shape>
                <v:shape id="Freeform 155" o:spid="_x0000_s1179"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56" o:spid="_x0000_s1180"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7" o:spid="_x0000_s1181"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8" o:spid="_x0000_s1182"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9" o:spid="_x0000_s1183"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0" o:spid="_x0000_s1184"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1" o:spid="_x0000_s118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" path="m,44l3,27,12,12,27,3,44,,61,3r15,9l85,27r4,17l85,61,76,76,61,85,44,89,27,85,12,76,3,61,,44xe" filled="f" strokeweight=".31pt">
                  <v:path arrowok="t" o:connecttype="custom" o:connectlocs="0,44;3,27;12,12;27,3;44,0;61,3;76,12;85,27;89,44;85,61;76,76;61,85;44,89;27,85;12,76;3,61;0,44" o:connectangles="0,0,0,0,0,0,0,0,0,0,0,0,0,0,0,0,0"/>
                </v:shape>
                <v:shape id="Freeform 162" o:spid="_x0000_s118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3" o:spid="_x0000_s118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4" o:spid="_x0000_s1188"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" path="m44,l27,3,13,12,3,27,,44,3,61,13,76r14,9l44,89,61,85,76,76,85,61,89,44,85,27,76,12,61,3,44,xe" fillcolor="green" stroked="f">
                  <v:path arrowok="t" o:connecttype="custom" o:connectlocs="44,0;27,3;13,12;3,27;0,44;3,61;13,76;27,85;44,89;61,85;76,76;85,61;89,44;85,27;76,12;61,3;44,0" o:connectangles="0,0,0,0,0,0,0,0,0,0,0,0,0,0,0,0,0"/>
                </v:shape>
                <v:shape id="Freeform 165" o:spid="_x0000_s1189"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" path="m,44l3,27,13,12,27,3,44,,61,3r15,9l85,27r4,17l85,61,76,76,61,85,44,89,27,85,13,76,3,61,,44xe" filled="f" strokeweight=".31pt">
                  <v:path arrowok="t" o:connecttype="custom" o:connectlocs="0,44;3,27;13,12;27,3;44,0;61,3;76,12;85,27;89,44;85,61;76,76;61,85;44,89;27,85;13,76;3,61;0,44" o:connectangles="0,0,0,0,0,0,0,0,0,0,0,0,0,0,0,0,0"/>
                </v:shape>
                <v:shape id="Freeform 166" o:spid="_x0000_s1190"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" path="m44,l27,3,13,13,3,27,,44,3,62,13,76r14,9l44,89,61,85,76,76,85,62,89,44,85,27,76,13,61,3,44,xe" fillcolor="green" stroked="f">
                  <v:path arrowok="t" o:connecttype="custom" o:connectlocs="44,0;27,3;13,13;3,27;0,44;3,62;13,76;27,85;44,89;61,85;76,76;85,62;89,44;85,27;76,13;61,3;44,0" o:connectangles="0,0,0,0,0,0,0,0,0,0,0,0,0,0,0,0,0"/>
                </v:shape>
                <v:shape id="Freeform 167" o:spid="_x0000_s1191"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" path="m,44l3,27,13,13,27,3,44,,61,3,76,13r9,14l89,44,85,62,76,76,61,85,44,89,27,85,13,76,3,62,,44xe" filled="f" strokeweight=".31pt">
                  <v:path arrowok="t" o:connecttype="custom" o:connectlocs="0,44;3,27;13,13;27,3;44,0;61,3;76,13;85,27;89,44;85,62;76,76;61,85;44,89;27,85;13,76;3,62;0,44" o:connectangles="0,0,0,0,0,0,0,0,0,0,0,0,0,0,0,0,0"/>
                </v:shape>
                <v:shape id="Freeform 168" o:spid="_x0000_s1192"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" path="m44,l27,3,13,13,3,27,,44,3,62,13,76r14,9l44,89,61,85,76,76,85,62,89,44,85,27,76,13,61,3,44,xe" fillcolor="green" stroked="f">
                  <v:path arrowok="t" o:connecttype="custom" o:connectlocs="44,0;27,3;13,13;3,27;0,44;3,62;13,76;27,85;44,89;61,85;76,76;85,62;89,44;85,27;76,13;61,3;44,0" o:connectangles="0,0,0,0,0,0,0,0,0,0,0,0,0,0,0,0,0"/>
                </v:shape>
                <v:shape id="Freeform 169" o:spid="_x0000_s1193"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170" o:spid="_x0000_s1194"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" path="m44,l27,3,13,13,3,27,,44,3,62,13,76r14,9l44,89,62,85,76,76,85,62,89,44,85,27,76,13,62,3,44,xe" fillcolor="green" stroked="f">
                  <v:path arrowok="t" o:connecttype="custom" o:connectlocs="44,0;27,3;13,13;3,27;0,44;3,62;13,76;27,85;44,89;62,85;76,76;85,62;89,44;85,27;76,13;62,3;44,0" o:connectangles="0,0,0,0,0,0,0,0,0,0,0,0,0,0,0,0,0"/>
                </v:shape>
                <v:shape id="Freeform 171" o:spid="_x0000_s1195"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72" o:spid="_x0000_s1196"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3" o:spid="_x0000_s1197"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" path="m,44l3,27,13,13,27,3,44,,62,3,76,13r9,14l89,44,85,62,76,76,62,85,44,89,27,85,13,76,3,62,,44xe" filled="f" strokeweight=".31pt">
                  <v:path arrowok="t" o:connecttype="custom" o:connectlocs="0,44;3,27;13,13;27,3;44,0;62,3;76,13;85,27;89,44;85,62;76,76;62,85;44,89;27,85;13,76;3,62;0,44" o:connectangles="0,0,0,0,0,0,0,0,0,0,0,0,0,0,0,0,0"/>
                </v:shape>
                <v:shape id="Freeform 174" o:spid="_x0000_s1198"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" path="m44,l27,3,13,13,3,27,,44,3,61,13,76r14,9l44,89,62,85,76,76,85,61,89,44,85,27,76,13,62,3,44,xe" fillcolor="green" stroked="f">
                  <v:path arrowok="t" o:connecttype="custom" o:connectlocs="44,0;27,3;13,13;3,27;0,44;3,61;13,76;27,85;44,89;62,85;76,76;85,61;89,44;85,27;76,13;62,3;44,0" o:connectangles="0,0,0,0,0,0,0,0,0,0,0,0,0,0,0,0,0"/>
                </v:shape>
                <v:shape id="Freeform 175" o:spid="_x0000_s1199"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" path="m,44l3,27,13,13,27,3,44,,62,3,76,13r9,14l89,44,85,61,76,76,62,85,44,89,27,85,13,76,3,61,,44xe" filled="f" strokeweight=".31pt">
                  <v:path arrowok="t" o:connecttype="custom" o:connectlocs="0,44;3,27;13,13;27,3;44,0;62,3;76,13;85,27;89,44;85,61;76,76;62,85;44,89;27,85;13,76;3,61;0,44" o:connectangles="0,0,0,0,0,0,0,0,0,0,0,0,0,0,0,0,0"/>
                </v:shape>
                <v:shape id="Picture 176" o:spid="_x0000_s1200" type="#_x0000_t75" style="position:absolute;left:435;top:7155;width:1540;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">
                  <v:imagedata r:id="rId53" o:title=""/>
                </v:shape>
                <v:shape id="Freeform 177" o:spid="_x0000_s1201"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8" o:spid="_x0000_s1202"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" path="m,44l3,27,13,13,27,3,44,,62,3,76,13r9,14l89,44,85,62,76,76,62,85,44,89,27,85,13,76,3,62,,44xe" filled="f" strokeweight=".31pt">
                  <v:path arrowok="t" o:connecttype="custom" o:connectlocs="0,44;3,27;13,13;27,3;44,0;62,3;76,13;85,27;89,44;85,62;76,76;62,85;44,89;27,85;13,76;3,62;0,44" o:connectangles="0,0,0,0,0,0,0,0,0,0,0,0,0,0,0,0,0"/>
                </v:shape>
                <v:shape id="Freeform 179" o:spid="_x0000_s1203"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80" o:spid="_x0000_s1204"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" path="m,44l3,27,13,12,27,3,44,,62,3r14,9l85,27r4,17l85,61,76,76,62,85,44,89,27,85,13,76,3,61,,44xe" filled="f" strokeweight=".31pt">
                  <v:path arrowok="t" o:connecttype="custom" o:connectlocs="0,44;3,27;13,12;27,3;44,0;62,3;76,12;85,27;89,44;85,61;76,76;62,85;44,89;27,85;13,76;3,61;0,44" o:connectangles="0,0,0,0,0,0,0,0,0,0,0,0,0,0,0,0,0"/>
                </v:shape>
                <v:shape id="Freeform 181" o:spid="_x0000_s1205"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" path="m44,l27,3,13,12,3,27,,44,3,61,13,76r14,9l44,89,62,85,76,76,85,61,89,44,85,27,76,12,62,3,44,xe" fillcolor="green" stroked="f">
                  <v:path arrowok="t" o:connecttype="custom" o:connectlocs="44,0;27,3;13,12;3,27;0,44;3,61;13,76;27,85;44,89;62,85;76,76;85,61;89,44;85,27;76,12;62,3;44,0" o:connectangles="0,0,0,0,0,0,0,0,0,0,0,0,0,0,0,0,0"/>
                </v:shape>
                <v:shape id="Freeform 182" o:spid="_x0000_s1206"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Picture 183" o:spid="_x0000_s1207" type="#_x0000_t75" style="position:absolute;left:1180;top:887;width:198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">
                  <v:imagedata r:id="rId54" o:title=""/>
                </v:shape>
                <v:shape id="Picture 184" o:spid="_x0000_s1208" type="#_x0000_t75" style="position:absolute;left:4771;top:876;width:234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">
                  <v:imagedata r:id="rId55" o:title=""/>
                </v:shape>
                <v:shape id="Freeform 185" o:spid="_x0000_s1209" style="position:absolute;left:5841;top:4798;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" path="m2,l,372e" filled="f" strokeweight=".26422mm">
                  <v:path arrowok="t" o:connecttype="custom" o:connectlocs="2,0;0,372" o:connectangles="0,0"/>
                </v:shape>
                <v:shape id="Freeform 186" o:spid="_x0000_s1210" style="position:absolute;left:5820;top:5081;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" path="m42,l20,89,,e" filled="f" strokeweight=".26422mm">
                  <v:path arrowok="t" o:connecttype="custom" o:connectlocs="42,0;20,89;0,0" o:connectangles="0,0,0"/>
                </v:shape>
                <v:shape id="Picture 187" o:spid="_x0000_s1211" type="#_x0000_t75" style="position:absolute;left:6600;top:3289;width: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">
                  <v:imagedata r:id="rId56" o:title=""/>
                </v:shape>
                <v:shape id="Picture 188" o:spid="_x0000_s1212" type="#_x0000_t75" style="position:absolute;left:6732;top:1988;width:640;height: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">
                  <v:imagedata r:id="rId57" o:title=""/>
                </v:shape>
                <v:group id="Group 189" o:spid="_x0000_s1213" style="position:absolute;left:6300;top:4442;width:374;height:277" coordorigin="6300,4442"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">
                  <v:shape id="Freeform 190" o:spid="_x0000_s1214"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" path="m65,222r-2,-5l59,214r-4,-3l48,208,29,204r-6,-2l21,201r-2,-4l19,196r1,-2l23,192r4,-1l36,191r3,1l43,195r1,2l45,200r17,-3l61,191r,l57,186r-9,-6l41,178r-20,l14,180,4,188r-2,6l2,206r3,5l14,218r10,3l42,225r2,1l45,227r1,3l46,232r-1,2l44,235r-3,2l38,238r-9,l25,237r-5,-4l19,230r-1,-3l,230r1,6l5,241r11,8l23,251r20,l51,249r11,-9l63,238r2,-4l65,222xe" fillcolor="black" stroked="f">
                    <v:path arrowok="t" o:connecttype="custom" o:connectlocs="65,222;63,217;59,214;55,211;48,208;29,204;23,202;21,201;19,197;19,196;20,194;23,192;27,191;36,191;39,192;43,195;44,197;45,200;62,197;61,191;61,191;57,186;48,180;41,178;21,178;14,180;4,188;2,194;2,206;5,211;14,218;24,221;42,225;44,226;45,227;46,230;46,232;45,234;44,235;41,237;38,238;29,238;25,237;20,233;19,230;18,227;0,230;1,236;5,241;16,249;23,251;43,251;51,249;62,240;63,238;65,234;65,222" o:connectangles="0,0,0,0,0,0,0,0,0,0,0,0,0,0,0,0,0,0,0,0,0,0,0,0,0,0,0,0,0,0,0,0,0,0,0,0,0,0,0,0,0,0,0,0,0,0,0,0,0,0,0,0,0,0,0,0,0"/>
                  </v:shape>
                  <v:shape id="Freeform 191" o:spid="_x0000_s1215"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" path="m149,203r-3,-9l145,193r-3,-3l134,181r-4,-2l130,222r-2,6l123,235r-4,1l110,236r-4,-1l100,227r-1,-6l99,207r1,-6l106,194r4,-1l119,193r3,1l128,202r2,5l130,222r,-43l128,178r-13,l111,179r-8,5l100,186r-2,4l98,180r-18,l80,276r19,l99,241r3,4l106,247r6,3l115,251r12,l134,248r6,-7l144,236r2,-1l149,226r,-23xe" fillcolor="black" stroked="f">
                    <v:path arrowok="t" o:connecttype="custom" o:connectlocs="149,203;146,194;145,193;142,190;134,181;130,179;130,222;128,228;123,235;119,236;110,236;106,235;100,227;99,221;99,207;100,201;106,194;110,193;119,193;122,194;128,202;130,207;130,222;130,179;128,178;115,178;111,179;103,184;100,186;98,190;98,180;80,180;80,276;99,276;99,241;102,245;106,247;112,250;115,251;127,251;134,248;140,241;144,236;146,235;149,226;149,203" o:connectangles="0,0,0,0,0,0,0,0,0,0,0,0,0,0,0,0,0,0,0,0,0,0,0,0,0,0,0,0,0,0,0,0,0,0,0,0,0,0,0,0,0,0,0,0,0,0"/>
                  </v:shape>
                  <v:shape id="Freeform 192" o:spid="_x0000_s1216"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" path="m172,96l163,74,157,58,143,22,136,6r,52l110,58,123,22r13,36l136,6,134,,113,,75,96r21,l104,74r39,l151,96r21,xe" fillcolor="black" stroked="f">
                    <v:path arrowok="t" o:connecttype="custom" o:connectlocs="172,96;163,74;157,58;143,22;136,6;136,58;110,58;123,22;136,58;136,6;134,0;113,0;75,96;96,96;104,74;143,74;151,96;172,96" o:connectangles="0,0,0,0,0,0,0,0,0,0,0,0,0,0,0,0,0,0"/>
                  </v:shape>
                  <v:shape id="Freeform 193" o:spid="_x0000_s1217"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" path="m201,26r-18,l183,96r18,l201,26xe" fillcolor="black" stroked="f">
                    <v:path arrowok="t" o:connecttype="custom" o:connectlocs="201,26;183,26;183,96;201,96;201,26" o:connectangles="0,0,0,0,0"/>
                  </v:shape>
                  <v:shape id="Freeform 194" o:spid="_x0000_s1218"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" path="m201,l183,r,17l201,17,201,xe" fillcolor="black" stroked="f">
                    <v:path arrowok="t" o:connecttype="custom" o:connectlocs="201,0;183,0;183,17;201,17;201,0" o:connectangles="0,0,0,0,0"/>
                  </v:shape>
                  <v:shape id="Freeform 195" o:spid="_x0000_s1219"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" path="m224,249r-2,-3l221,243r,-1l220,238r,-1l220,235r,-19l220,195r-1,-3l219,191r-3,-6l213,183r-8,-4l199,178r-18,l175,180r-10,6l162,191r-2,7l177,201r1,-3l180,195r3,-2l186,192r8,l197,193r4,3l202,199r,5l202,216r,10l202,227r-1,2l200,231r-1,2l194,237r-4,1l184,238r-2,-1l180,235r-2,-2l177,231r,-5l178,224r2,-2l182,221r3,-1l196,218r3,-1l202,216r,-12l198,205r-6,2l177,210r-4,1l166,214r-3,3l159,223r,3l158,236r2,5l169,249r5,2l186,251r4,-1l197,247r3,-2l203,242r2,4l205,248r1,1l224,249xe" fillcolor="black" stroked="f">
                    <v:path arrowok="t" o:connecttype="custom" o:connectlocs="222,246;221,242;220,237;220,216;219,192;216,185;205,179;181,178;165,186;160,198;178,198;183,193;194,192;201,196;202,204;202,226;201,229;199,233;190,238;182,237;178,233;177,226;180,222;185,220;199,217;202,204;192,207;173,211;163,217;159,226;160,241;174,251;190,250;200,245;205,246;206,249" o:connectangles="0,0,0,0,0,0,0,0,0,0,0,0,0,0,0,0,0,0,0,0,0,0,0,0,0,0,0,0,0,0,0,0,0,0,0,0"/>
                  </v:shape>
                  <v:shape id="Freeform 196" o:spid="_x0000_s1220"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" path="m265,28r-4,-2l257,24r-7,l247,25r-5,3l240,31r-3,5l237,26r-17,l220,96r18,l238,62r1,-7l241,47r1,-2l246,42r2,-1l253,41r3,1l259,44r1,-3l262,36r3,-8xe" fillcolor="black" stroked="f">
                    <v:path arrowok="t" o:connecttype="custom" o:connectlocs="265,28;261,26;257,24;250,24;247,25;242,28;240,31;237,36;237,26;220,26;220,96;238,96;238,62;239,55;241,47;242,45;246,42;248,41;253,41;256,42;259,44;260,41;262,36;265,28" o:connectangles="0,0,0,0,0,0,0,0,0,0,0,0,0,0,0,0,0,0,0,0,0,0,0,0"/>
                  </v:shape>
                  <v:shape id="Freeform 197" o:spid="_x0000_s1221"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" path="m300,226r-18,-3l281,228r-1,3l275,235r-3,1l264,236r-4,-2l255,227r-2,-5l253,206r2,-5l260,194r4,-1l272,193r3,1l279,197r1,3l281,204r18,-4l297,193r,l294,187r-11,-7l277,178r-19,l250,181r-13,13l234,203r,23l237,235r13,13l258,251r19,l284,249r5,-4l295,240r2,-4l298,234r2,-8xe" fillcolor="black" stroked="f">
                    <v:path arrowok="t" o:connecttype="custom" o:connectlocs="300,226;282,223;281,228;280,231;275,235;272,236;264,236;260,234;255,227;253,222;253,206;255,201;260,194;264,193;272,193;275,194;279,197;280,200;281,204;299,200;297,193;297,193;294,187;283,180;277,178;258,178;250,181;237,194;234,203;234,226;237,235;250,248;258,251;277,251;284,249;289,245;295,240;297,236;298,234;300,226" o:connectangles="0,0,0,0,0,0,0,0,0,0,0,0,0,0,0,0,0,0,0,0,0,0,0,0,0,0,0,0,0,0,0,0,0,0,0,0,0,0,0,0"/>
                  </v:shape>
                  <v:shape id="Freeform 198" o:spid="_x0000_s1222"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" path="m373,206r-2,-11l368,192r-9,-10l355,180r,29l327,209r,-6l328,200r6,-6l337,192r8,l348,194r5,5l355,203r,6l355,180r-5,-2l331,178r-8,3l311,195r-3,8l308,225r2,8l315,239r6,8l330,251r19,l356,249r10,-7l370,237r,l372,230r-18,-3l353,231r-2,2l347,236r-2,1l338,237r-4,-1l328,230r-1,-5l327,220r46,l373,209r,-3xe" fillcolor="black" stroked="f">
                    <v:path arrowok="t" o:connecttype="custom" o:connectlocs="373,206;371,195;368,192;359,182;355,180;355,209;327,209;327,203;328,200;334,194;337,192;345,192;348,194;353,199;355,203;355,209;355,180;350,178;331,178;323,181;311,195;308,203;308,225;310,233;315,239;321,247;330,251;349,251;356,249;366,242;370,237;370,237;372,230;354,227;353,231;351,233;347,236;345,237;338,237;334,236;328,230;327,225;327,220;373,220;373,209;373,206" o:connectangles="0,0,0,0,0,0,0,0,0,0,0,0,0,0,0,0,0,0,0,0,0,0,0,0,0,0,0,0,0,0,0,0,0,0,0,0,0,0,0,0,0,0,0,0,0,0"/>
                  </v:shape>
                </v:group>
                <v:shape id="Freeform 199" o:spid="_x0000_s1223" style="position:absolute;left:6205;top:3392;width:42;height:92;visibility:visible;mso-wrap-style:square;v-text-anchor:top" coordsize="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" path="m,91l1,,41,82e" filled="f" strokeweight=".26422mm">
                  <v:path arrowok="t" o:connecttype="custom" o:connectlocs="0,91;1,0;41,82" o:connectangles="0,0,0"/>
                </v:shape>
                <v:shape id="Freeform 200" o:spid="_x0000_s1224" style="position:absolute;left:5038;top:3586;width:87;height:67;visibility:visible;mso-wrap-style:square;v-text-anchor:top" coordsize="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" path="m63,66l,,86,31e" filled="f" strokeweight=".26422mm">
                  <v:path arrowok="t" o:connecttype="custom" o:connectlocs="63,66;0,0;86,31" o:connectangles="0,0,0"/>
                </v:shape>
                <v:group id="Group 201" o:spid="_x0000_s1225" style="position:absolute;left:1995;top:3454;width:525;height:254" coordorigin="1995,3454"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">
                  <v:shape id="Freeform 202" o:spid="_x0000_s122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" path="m78,217r-1,-5l72,204r-4,-4l59,196r-7,-3l33,189r-6,-2l23,183r-1,-2l22,176r1,-2l28,170r4,-1l43,169r5,1l53,175r2,3l56,183r19,-1l75,173r-2,-4l72,166,59,156r-9,-3l31,153r-7,1l14,159r-4,3l4,171r-1,4l3,188r3,6l16,203r7,3l42,211r5,1l53,214r2,2l58,219r,2l58,227r-1,3l50,235r-4,1l34,236r-5,-1l22,229r-2,-5l18,218,,220r1,11l5,239r13,11l27,253r21,l55,252r11,-5l70,243r5,-7l76,234r2,-5l78,217xe" fillcolor="black" stroked="f">
                    <v:path arrowok="t" o:connecttype="custom" o:connectlocs="78,217;77,212;72,204;68,200;59,196;52,193;33,189;27,187;23,183;22,181;22,176;23,174;28,170;32,169;43,169;48,170;53,175;55,178;56,183;75,182;75,173;73,169;72,166;59,156;50,153;31,153;24,154;14,159;10,162;4,171;3,175;3,188;6,194;16,203;23,206;42,211;47,212;53,214;55,216;58,219;58,221;58,227;57,230;50,235;46,236;34,236;29,235;22,229;20,224;18,218;0,220;1,231;5,239;18,250;27,253;48,253;55,252;66,247;70,243;75,236;76,234;78,229;78,217" o:connectangles="0,0,0,0,0,0,0,0,0,0,0,0,0,0,0,0,0,0,0,0,0,0,0,0,0,0,0,0,0,0,0,0,0,0,0,0,0,0,0,0,0,0,0,0,0,0,0,0,0,0,0,0,0,0,0,0,0,0,0,0,0,0,0"/>
                  </v:shape>
                  <v:shape id="Freeform 203" o:spid="_x0000_s122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" path="m162,206r-3,-9l157,195,145,183r-2,-1l143,209r,14l141,228r-6,8l131,238r-10,l117,236r-7,-8l109,223r,-14l110,204r7,-7l121,195r10,l135,197r6,7l143,209r,-27l136,180r-17,l113,181r-11,6l97,192r-6,11l90,209r,14l91,230r6,11l102,245r11,6l120,253r16,l145,249r11,-11l159,235r3,-8l162,206xe" fillcolor="black" stroked="f">
                    <v:path arrowok="t" o:connecttype="custom" o:connectlocs="162,206;159,197;157,195;145,183;143,182;143,209;143,223;141,228;135,236;131,238;121,238;117,236;110,228;109,223;109,209;110,204;117,197;121,195;131,195;135,197;141,204;143,209;143,182;136,180;119,180;113,181;102,187;97,192;91,203;90,209;90,223;91,230;97,241;102,245;113,251;120,253;136,253;145,249;156,238;159,235;162,227;162,206" o:connectangles="0,0,0,0,0,0,0,0,0,0,0,0,0,0,0,0,0,0,0,0,0,0,0,0,0,0,0,0,0,0,0,0,0,0,0,0,0,0,0,0,0,0"/>
                  </v:shape>
                  <v:shape id="Freeform 204" o:spid="_x0000_s1228"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" path="m187,23r-2,-6l185,17,177,7,173,4,167,2r,26l167,34r-1,2l163,41r-2,1l156,44r-5,1l132,45r,-28l149,17r5,1l159,19r3,1l166,25r1,3l167,2r-3,l156,1r-43,l113,97r19,l132,61r22,l161,61r4,-1l169,59r3,-1l179,53r2,-3l184,45r2,-3l187,37r,-14xe" fillcolor="black" stroked="f">
                    <v:path arrowok="t" o:connecttype="custom" o:connectlocs="187,23;185,17;185,17;177,7;173,4;167,2;167,28;167,34;166,36;163,41;161,42;156,44;151,45;132,45;132,17;149,17;154,18;159,19;162,20;166,25;167,28;167,2;164,2;156,1;113,1;113,97;132,97;132,61;154,61;161,61;165,60;169,59;172,58;179,53;181,50;184,45;186,42;187,37;187,23" o:connectangles="0,0,0,0,0,0,0,0,0,0,0,0,0,0,0,0,0,0,0,0,0,0,0,0,0,0,0,0,0,0,0,0,0,0,0,0,0,0,0"/>
                  </v:shape>
                  <v:shape id="Freeform 205" o:spid="_x0000_s1229"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" path="m195,155r-19,l176,251r19,l195,155xe" fillcolor="black" stroked="f">
                    <v:path arrowok="t" o:connecttype="custom" o:connectlocs="195,155;176,155;176,251;195,251;195,155" o:connectangles="0,0,0,0,0"/>
                  </v:shape>
                  <v:shape id="Freeform 206" o:spid="_x0000_s1230"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" path="m276,81r-54,l222,55r49,l271,39r-49,l222,17r52,l274,1r-71,l203,97r73,l276,81xe" fillcolor="black" stroked="f">
                    <v:path arrowok="t" o:connecttype="custom" o:connectlocs="276,81;222,81;222,55;271,55;271,39;222,39;222,17;274,17;274,1;203,1;203,97;276,97;276,81" o:connectangles="0,0,0,0,0,0,0,0,0,0,0,0,0"/>
                  </v:shape>
                  <v:shape id="Freeform 207" o:spid="_x0000_s1231"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" path="m277,181r-18,l258,223r,4l256,232r-1,2l250,238r-3,1l241,239r-2,-1l235,235r-1,-1l232,229r,-6l232,181r-18,l214,232r,5l218,245r2,3l228,252r4,1l241,253r5,-1l254,247r3,-3l260,241r,10l277,251r,-10l277,239r,-58xe" fillcolor="black" stroked="f">
                    <v:path arrowok="t" o:connecttype="custom" o:connectlocs="277,181;259,181;258,223;258,227;256,232;255,234;250,238;247,239;241,239;239,238;235,235;234,234;232,229;232,223;232,181;214,181;214,232;214,237;218,245;220,248;228,252;232,253;241,253;246,252;254,247;257,244;260,241;260,251;277,251;277,241;277,239;277,181" o:connectangles="0,0,0,0,0,0,0,0,0,0,0,0,0,0,0,0,0,0,0,0,0,0,0,0,0,0,0,0,0,0,0,0"/>
                  </v:shape>
                  <v:shape id="Freeform 208" o:spid="_x0000_s1232"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" path="m330,250r-2,-13l328,236r-3,1l322,237r-1,l318,237r-2,-3l316,233r,-37l328,196r,-15l316,181r,-24l297,167r,14l289,181r,15l297,196r,37l297,237r1,3l298,243r1,2l302,248r1,2l309,252r3,1l321,253r4,-1l330,250xe" fillcolor="black" stroked="f">
                    <v:path arrowok="t" o:connecttype="custom" o:connectlocs="330,250;328,237;328,236;325,237;322,237;321,237;318,237;316,234;316,233;316,196;328,196;328,181;316,181;316,157;297,167;297,181;289,181;289,196;297,196;297,233;297,237;298,240;298,243;299,245;302,248;303,250;309,252;312,253;321,253;325,252;330,250" o:connectangles="0,0,0,0,0,0,0,0,0,0,0,0,0,0,0,0,0,0,0,0,0,0,0,0,0,0,0,0,0,0,0"/>
                  </v:shape>
                  <v:shape id="Freeform 209" o:spid="_x0000_s1233"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" path="m360,181r-19,l341,251r19,l360,181xe" fillcolor="black" stroked="f">
                    <v:path arrowok="t" o:connecttype="custom" o:connectlocs="360,181;341,181;341,251;360,251;360,181" o:connectangles="0,0,0,0,0"/>
                  </v:shape>
                  <v:shape id="Freeform 210" o:spid="_x0000_s1234"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" path="m360,155r-19,l341,172r19,l360,155xe" fillcolor="black" stroked="f">
                    <v:path arrowok="t" o:connecttype="custom" o:connectlocs="360,155;341,155;341,172;360,172;360,155" o:connectangles="0,0,0,0,0"/>
                  </v:shape>
                  <v:shape id="Freeform 211" o:spid="_x0000_s1235"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" path="m379,46r-41,l338,62r22,l360,74r-3,3l353,79r-8,3l341,83r-12,l322,80,312,68r-3,-8l309,38r3,-8l322,19r7,-3l343,16r4,2l355,23r3,4l359,31r19,-3l376,19r-1,-3l372,12,359,2,349,,328,r-8,1l306,8r-6,6l291,30r-2,9l289,58r2,9l299,83r5,6l319,97r9,2l346,99r8,-1l369,92r6,-4l379,84r,-1l379,46xe" fillcolor="black" stroked="f">
                    <v:path arrowok="t" o:connecttype="custom" o:connectlocs="379,46;338,46;338,62;360,62;360,74;357,77;353,79;345,82;341,83;329,83;322,80;312,68;309,60;309,38;312,30;322,19;329,16;343,16;347,18;355,23;358,27;359,31;378,28;376,19;375,16;372,12;359,2;349,0;328,0;320,1;306,8;300,14;291,30;289,39;289,58;291,67;299,83;304,89;319,97;328,99;346,99;354,98;369,92;375,88;379,84;379,83;379,46" o:connectangles="0,0,0,0,0,0,0,0,0,0,0,0,0,0,0,0,0,0,0,0,0,0,0,0,0,0,0,0,0,0,0,0,0,0,0,0,0,0,0,0,0,0,0,0,0,0,0"/>
                  </v:shape>
                  <v:shape id="Freeform 212" o:spid="_x0000_s123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" path="m446,206r-3,-9l441,195,429,183r-2,-1l427,209r,14l426,228r-7,8l415,238r-10,l401,236r-6,-8l393,223r,-14l395,204r6,-7l405,195r10,l419,197r7,7l427,209r,-27l421,180r-18,l397,181r-11,6l382,192r-6,11l374,209r,14l376,230r6,11l386,245r12,6l404,253r17,l429,249r12,-11l443,235r3,-8l446,206xe" fillcolor="black" stroked="f">
                    <v:path arrowok="t" o:connecttype="custom" o:connectlocs="446,206;443,197;441,195;429,183;427,182;427,209;427,223;426,228;419,236;415,238;405,238;401,236;395,228;393,223;393,209;395,204;401,197;405,195;415,195;419,197;426,204;427,209;427,182;421,180;403,180;397,181;386,187;382,192;376,203;374,209;374,223;376,230;382,241;386,245;398,251;404,253;421,253;429,249;441,238;443,235;446,227;446,206" o:connectangles="0,0,0,0,0,0,0,0,0,0,0,0,0,0,0,0,0,0,0,0,0,0,0,0,0,0,0,0,0,0,0,0,0,0,0,0,0,0,0,0,0,0"/>
                  </v:shape>
                  <v:shape id="Freeform 213" o:spid="_x0000_s123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" path="m524,251r,-50l524,198r-1,-4l523,192r-1,l521,190r-3,-5l515,183r-6,-2l505,180r-13,l484,184r-6,8l478,181r-17,l461,251r18,l479,212r1,-6l482,201r1,-3l488,195r3,-1l497,194r2,1l503,197r1,2l506,203r,3l506,251r18,xe" fillcolor="black" stroked="f">
                    <v:path arrowok="t" o:connecttype="custom" o:connectlocs="524,251;524,201;524,198;523,194;523,192;522,192;521,190;518,185;515,183;509,181;505,180;492,180;484,184;478,192;478,181;461,181;461,251;479,251;479,212;480,206;482,201;483,198;488,195;491,194;497,194;499,195;503,197;504,199;506,203;506,206;506,251;524,251" o:connectangles="0,0,0,0,0,0,0,0,0,0,0,0,0,0,0,0,0,0,0,0,0,0,0,0,0,0,0,0,0,0,0,0"/>
                  </v:shape>
                </v:group>
                <v:shape id="Freeform 214" o:spid="_x0000_s1238" style="position:absolute;left:1999;top:4805;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" path="m1,l,372e" filled="f" strokeweight=".26422mm">
                  <v:path arrowok="t" o:connecttype="custom" o:connectlocs="1,0;0,372" o:connectangles="0,0"/>
                </v:shape>
                <v:shape id="Freeform 215" o:spid="_x0000_s1239" style="position:absolute;left:1978;top:5089;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" path="m42,l20,89,,e" filled="f" strokeweight=".26422mm">
                  <v:path arrowok="t" o:connecttype="custom" o:connectlocs="42,0;20,89;0,0" o:connectangles="0,0,0"/>
                </v:shape>
                <v:group id="Group 216" o:spid="_x0000_s1240" style="position:absolute;left:442;top:1674;width:3166;height:331" coordorigin="442,1674"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">
                  <v:shape id="Freeform 217" o:spid="_x0000_s124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" path="m78,140r-1,-5l71,127r-3,-3l59,119r-7,-2l33,112r-6,-2l23,106r-1,-2l22,100r1,-2l28,94r4,-1l43,93r5,1l53,98r2,4l56,107r19,-1l75,97,73,93,72,90,59,79,50,77r-19,l24,78,14,82r-4,3l4,94,3,98r,13l6,117r10,10l23,130r19,4l47,136r2,1l53,138r2,1l58,142r,2l58,150r-1,3l50,158r-4,2l34,160r-5,-2l22,152r-2,-4l18,141,,143r1,11l5,162r13,11l27,176r21,l55,175r11,-5l70,167r5,-7l76,157r2,-5l78,140xe" fillcolor="black" stroked="f">
                    <v:path arrowok="t" o:connecttype="custom" o:connectlocs="77,135;68,124;52,117;27,110;22,104;23,98;32,93;48,94;55,102;75,106;73,93;59,79;31,77;14,82;4,94;3,111;16,127;42,134;49,137;55,139;58,144;57,153;46,160;29,158;20,148;0,143;5,162;27,176;55,175;70,167;76,157;78,140" o:connectangles="0,0,0,0,0,0,0,0,0,0,0,0,0,0,0,0,0,0,0,0,0,0,0,0,0,0,0,0,0,0,0,0"/>
                  </v:shape>
                  <v:shape id="Freeform 218" o:spid="_x0000_s124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" path="m162,129r-3,-9l157,118,145,107r-2,-1l143,133r,14l141,152r-6,7l131,161r-10,l117,159r-7,-7l109,147r,-14l110,127r7,-7l121,118r10,l135,120r6,7l143,133r,-27l136,103r-17,l113,105r-11,6l97,115r-6,12l90,133r,14l91,153r6,12l102,169r11,6l120,176r16,l145,173r11,-12l159,159r3,-9l162,129xe" fillcolor="black" stroked="f">
                    <v:path arrowok="t" o:connecttype="custom" o:connectlocs="162,129;159,120;157,118;145,107;143,106;143,133;143,147;141,152;135,159;131,161;121,161;117,159;110,152;109,147;109,133;110,127;117,120;121,118;131,118;135,120;141,127;143,133;143,106;136,103;119,103;113,105;102,111;97,115;91,127;90,133;90,147;91,153;97,165;102,169;113,175;120,176;136,176;145,173;156,161;159,159;162,150;162,129" o:connectangles="0,0,0,0,0,0,0,0,0,0,0,0,0,0,0,0,0,0,0,0,0,0,0,0,0,0,0,0,0,0,0,0,0,0,0,0,0,0,0,0,0,0"/>
                  </v:shape>
                  <v:shape id="Freeform 219" o:spid="_x0000_s124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" path="m176,232r-18,l158,328r18,l176,232xe" fillcolor="black" stroked="f">
                    <v:path arrowok="t" o:connecttype="custom" o:connectlocs="176,232;158,232;158,328;176,328;176,232" o:connectangles="0,0,0,0,0"/>
                  </v:shape>
                  <v:shape id="Freeform 220" o:spid="_x0000_s124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" path="m195,78r-19,l176,175r19,l195,78xe" fillcolor="black" stroked="f">
                    <v:path arrowok="t" o:connecttype="custom" o:connectlocs="195,78;176,78;176,175;195,175;195,78" o:connectangles="0,0,0,0,0"/>
                  </v:shape>
                  <v:shape id="Freeform 221" o:spid="_x0000_s124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" path="m256,284r-3,-10l250,271r-9,-11l237,259r,28l209,287r,-5l211,278r5,-6l219,271r8,l230,272r5,6l237,282r,5l237,259r-5,-2l213,257r-8,3l193,273r-3,9l190,304r2,7l197,318r6,8l212,330r20,l238,328r10,-7l252,316r,l254,309r-18,-3l235,309r-2,3l229,315r-2,1l220,316r-4,-2l211,308r-2,-4l209,298r46,l255,287r1,-3xe" fillcolor="black" stroked="f">
                    <v:path arrowok="t" o:connecttype="custom" o:connectlocs="256,284;253,274;250,271;241,260;237,259;237,287;209,287;209,282;211,278;216,272;219,271;227,271;230,272;235,278;237,282;237,287;237,259;232,257;213,257;205,260;193,273;190,282;190,304;192,311;197,318;203,326;212,330;232,330;238,328;248,321;252,316;252,316;254,309;236,306;235,309;233,312;229,315;227,316;220,316;216,314;211,308;209,304;209,298;255,298;255,287;256,284" o:connectangles="0,0,0,0,0,0,0,0,0,0,0,0,0,0,0,0,0,0,0,0,0,0,0,0,0,0,0,0,0,0,0,0,0,0,0,0,0,0,0,0,0,0,0,0,0,0"/>
                  </v:shape>
                  <v:shape id="Freeform 222" o:spid="_x0000_s124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" path="m277,105r-18,l258,147r,3l256,156r-1,2l250,161r-3,1l241,162r-2,-1l235,159r-1,-2l232,153r,-6l232,105r-18,l214,156r,5l218,168r2,3l228,175r4,1l241,176r5,-1l254,171r3,-3l260,164r,11l277,175r,-11l277,162r,-57xe" fillcolor="black" stroked="f">
                    <v:path arrowok="t" o:connecttype="custom" o:connectlocs="277,105;259,105;258,147;258,150;256,156;255,158;250,161;247,162;241,162;239,161;235,159;234,157;232,153;232,147;232,105;214,105;214,156;214,161;218,168;220,171;228,175;232,176;241,176;246,175;254,171;257,168;260,164;260,175;277,175;277,164;277,162;277,105" o:connectangles="0,0,0,0,0,0,0,0,0,0,0,0,0,0,0,0,0,0,0,0,0,0,0,0,0,0,0,0,0,0,0,0"/>
                  </v:shape>
                  <v:shape id="Freeform 223" o:spid="_x0000_s124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" path="m334,258r-19,l302,294r-1,2l300,300r-1,1l298,306r-4,-12l281,258r-20,l290,328r16,l315,306r19,-48xe" fillcolor="black" stroked="f">
                    <v:path arrowok="t" o:connecttype="custom" o:connectlocs="334,258;315,258;302,294;301,296;300,300;299,301;298,306;294,294;281,258;261,258;290,328;306,328;315,306;334,258" o:connectangles="0,0,0,0,0,0,0,0,0,0,0,0,0,0"/>
                  </v:shape>
                  <v:shape id="Freeform 224" o:spid="_x0000_s124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" path="m358,151r-18,-3l339,153r-2,3l333,160r-3,1l322,161r-4,-2l313,153r-2,-6l311,131r2,-5l318,119r4,-1l330,118r3,1l337,122r1,3l339,129r18,-4l355,118r,l351,112r-10,-7l335,103r-19,l307,106r-12,13l292,128r,23l295,160r12,13l315,176r20,l342,174r11,-9l355,161r1,-2l358,151xe" fillcolor="black" stroked="f">
                    <v:path arrowok="t" o:connecttype="custom" o:connectlocs="358,151;340,148;339,153;337,156;333,160;330,161;322,161;318,159;313,153;311,147;311,131;313,126;318,119;322,118;330,118;333,119;337,122;338,125;339,129;357,125;355,118;355,118;351,112;341,105;335,103;316,103;307,106;295,119;292,128;292,151;295,160;307,173;315,176;335,176;342,174;353,165;355,161;356,159;358,151" o:connectangles="0,0,0,0,0,0,0,0,0,0,0,0,0,0,0,0,0,0,0,0,0,0,0,0,0,0,0,0,0,0,0,0,0,0,0,0,0,0,0"/>
                  </v:shape>
                  <v:shape id="Freeform 225" o:spid="_x0000_s124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" path="m390,105r-19,l371,175r19,l390,105xe" fillcolor="black" stroked="f">
                    <v:path arrowok="t" o:connecttype="custom" o:connectlocs="390,105;371,105;371,175;390,175;390,105" o:connectangles="0,0,0,0,0"/>
                  </v:shape>
                  <v:shape id="Freeform 226" o:spid="_x0000_s125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" path="m390,78r-19,l371,95r19,l390,78xe" fillcolor="black" stroked="f">
                    <v:path arrowok="t" o:connecttype="custom" o:connectlocs="390,78;371,78;371,95;390,95;390,78" o:connectangles="0,0,0,0,0"/>
                  </v:shape>
                  <v:shape id="Freeform 227" o:spid="_x0000_s125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" path="m404,284r-3,-10l399,271,389,260r-3,-1l386,287r-28,l358,282r1,-4l364,272r4,-1l376,271r3,1l384,278r1,4l386,287r,-28l381,257r-20,l354,260r-12,13l339,282r,22l341,311r5,7l351,326r9,4l380,330r7,-2l397,321r3,-5l401,316r2,-7l384,306r-1,3l382,312r-4,3l376,316r-8,l365,314r-6,-6l358,304r,-6l404,298r,-11l404,284xe" fillcolor="black" stroked="f">
                    <v:path arrowok="t" o:connecttype="custom" o:connectlocs="404,284;401,274;399,271;389,260;386,259;386,287;358,287;358,282;359,278;364,272;368,271;376,271;379,272;384,278;385,282;386,287;386,259;381,257;361,257;354,260;342,273;339,282;339,304;341,311;346,318;351,326;360,330;380,330;387,328;397,321;400,316;401,316;403,309;384,306;383,309;382,312;378,315;376,316;368,316;365,314;359,308;358,304;358,298;404,298;404,287;404,284" o:connectangles="0,0,0,0,0,0,0,0,0,0,0,0,0,0,0,0,0,0,0,0,0,0,0,0,0,0,0,0,0,0,0,0,0,0,0,0,0,0,0,0,0,0,0,0,0,0"/>
                  </v:shape>
                  <v:shape id="Freeform 228" o:spid="_x0000_s125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" path="m437,232r-18,l419,328r18,l437,232xe" fillcolor="black" stroked="f">
                    <v:path arrowok="t" o:connecttype="custom" o:connectlocs="437,232;419,232;419,328;437,328;437,232" o:connectangles="0,0,0,0,0"/>
                  </v:shape>
                  <v:shape id="Freeform 229" o:spid="_x0000_s125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" path="m476,129r-3,-9l471,118,459,107r-2,-1l457,133r,14l456,152r-7,7l445,161r-9,l431,159r-6,-7l423,147r,-14l425,127r6,-7l436,118r9,l449,120r3,4l456,127r1,6l457,106r-6,-3l433,103r-6,2l416,111r-4,4l406,127r-2,6l404,147r2,6l412,165r4,4l428,175r6,1l451,176r8,-3l471,161r2,-2l476,150r,-21xe" fillcolor="black" stroked="f">
                    <v:path arrowok="t" o:connecttype="custom" o:connectlocs="476,129;473,120;471,118;459,107;457,106;457,133;457,147;456,152;449,159;445,161;436,161;431,159;425,152;423,147;423,133;425,127;431,120;436,118;445,118;449,120;452,124;456,127;457,133;457,106;451,103;433,103;427,105;416,111;412,115;406,127;404,133;404,147;406,153;412,165;416,169;428,175;434,176;451,176;459,173;471,161;473,159;476,150;476,129" o:connectangles="0,0,0,0,0,0,0,0,0,0,0,0,0,0,0,0,0,0,0,0,0,0,0,0,0,0,0,0,0,0,0,0,0,0,0,0,0,0,0,0,0,0,0"/>
                  </v:shape>
                  <v:shape id="Freeform 230" o:spid="_x0000_s125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" path="m554,175r,-51l554,122r-1,-5l553,116r-1,-1l552,113r-4,-4l545,107r-6,-3l535,103r-13,l514,107r-6,8l508,105r-17,l491,175r18,l509,135r1,-5l512,124r1,-2l518,118r3,-1l527,117r2,1l533,120r1,2l536,126r,4l536,175r18,xe" fillcolor="black" stroked="f">
                    <v:path arrowok="t" o:connecttype="custom" o:connectlocs="554,175;554,124;554,122;553,117;553,116;552,115;552,113;548,109;545,107;539,104;535,103;522,103;514,107;508,115;508,105;491,105;491,175;509,175;509,135;510,130;512,124;513,122;518,118;521,117;527,117;529,118;533,120;534,122;536,126;536,130;536,175;554,175" o:connectangles="0,0,0,0,0,0,0,0,0,0,0,0,0,0,0,0,0,0,0,0,0,0,0,0,0,0,0,0,0,0,0,0"/>
                  </v:shape>
                  <v:shape id="Freeform 231" o:spid="_x0000_s125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" path="m2559,181r-19,l2540,251r19,l2559,181xe" fillcolor="black" stroked="f">
                    <v:path arrowok="t" o:connecttype="custom" o:connectlocs="2559,181;2540,181;2540,251;2559,251;2559,181" o:connectangles="0,0,0,0,0"/>
                  </v:shape>
                  <v:shape id="Freeform 232" o:spid="_x0000_s125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" path="m2559,155r-19,l2540,172r19,l2559,155xe" fillcolor="black" stroked="f">
                    <v:path arrowok="t" o:connecttype="custom" o:connectlocs="2559,155;2540,155;2540,172;2559,172;2559,155" o:connectangles="0,0,0,0,0"/>
                  </v:shape>
                  <v:shape id="Freeform 233" o:spid="_x0000_s125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" path="m2641,251r,-50l2641,198r-1,-4l2640,192r-1,l2638,190r-3,-5l2632,183r-6,-2l2622,180r-13,l2601,184r-6,8l2595,181r-17,l2578,251r18,l2596,212r1,-6l2598,201r2,-3l2605,195r3,-1l2614,194r2,1l2620,197r1,2l2622,203r1,3l2623,251r18,xe" fillcolor="black" stroked="f">
                    <v:path arrowok="t" o:connecttype="custom" o:connectlocs="2641,251;2641,201;2641,198;2640,194;2640,192;2639,192;2638,190;2635,185;2632,183;2626,181;2622,180;2609,180;2601,184;2595,192;2595,181;2578,181;2578,251;2596,251;2596,212;2597,206;2598,201;2600,198;2605,195;2608,194;2614,194;2616,195;2620,197;2621,199;2622,203;2623,206;2623,251;2641,251" o:connectangles="0,0,0,0,0,0,0,0,0,0,0,0,0,0,0,0,0,0,0,0,0,0,0,0,0,0,0,0,0,0,0,0"/>
                  </v:shape>
                  <v:shape id="Freeform 234" o:spid="_x0000_s125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" path="m2756,63r-1,-5l2752,54r-3,-4l2746,47r-9,-5l2730,40r-19,-5l2705,33r-5,-4l2700,27r,-4l2701,21r5,-4l2710,16r11,l2725,17r6,4l2733,25r1,5l2753,29r,-9l2751,16r-1,-3l2737,2,2728,r-19,l2702,1r-10,4l2688,8r-6,9l2681,21r,13l2684,40r10,10l2701,53r19,4l2725,59r2,1l2731,61r2,1l2736,65r,2l2736,73r-1,3l2728,81r-4,2l2711,83r-4,-2l2703,78r-3,-3l2698,71r-2,-7l2677,66r2,11l2683,85r13,11l2705,99r21,l2733,98r11,-5l2748,90r5,-7l2754,80r2,-5l2756,63xe" fillcolor="black" stroked="f">
                    <v:path arrowok="t" o:connecttype="custom" o:connectlocs="2755,58;2749,50;2737,42;2711,35;2700,29;2700,23;2706,17;2721,16;2731,21;2734,30;2753,20;2750,13;2728,0;2702,1;2688,8;2681,21;2684,40;2701,53;2725,59;2731,61;2736,65;2736,73;2728,81;2711,83;2703,78;2698,71;2677,66;2683,85;2705,99;2733,98;2748,90;2754,80;2756,63" o:connectangles="0,0,0,0,0,0,0,0,0,0,0,0,0,0,0,0,0,0,0,0,0,0,0,0,0,0,0,0,0,0,0,0,0"/>
                  </v:shape>
                  <v:shape id="Freeform 235" o:spid="_x0000_s125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" path="m2761,200r,-5l2760,194r-1,-3l2758,188r-3,-3l2752,183r-4,-2l2744,180r-10,l2731,181r-7,3l2720,187r-3,4l2715,187r-3,-3l2706,181r-4,-1l2689,180r-7,3l2676,191r,-10l2659,181r,70l2677,251r,-40l2678,206r2,-6l2680,200r1,-2l2686,195r2,-1l2694,194r1,l2698,196r1,2l2701,202r,2l2701,251r18,l2719,211r1,-5l2722,200r2,-2l2728,195r3,-1l2737,194r2,1l2741,198r1,2l2743,204r,47l2761,251r,-51xe" fillcolor="black" stroked="f">
                    <v:path arrowok="t" o:connecttype="custom" o:connectlocs="2761,200;2761,195;2760,194;2759,191;2758,188;2755,185;2752,183;2748,181;2744,180;2734,180;2731,181;2724,184;2720,187;2717,191;2715,187;2712,184;2706,181;2702,180;2689,180;2682,183;2676,191;2676,181;2659,181;2659,251;2677,251;2677,211;2678,206;2680,200;2680,200;2681,198;2686,195;2688,194;2694,194;2695,194;2698,196;2699,198;2701,202;2701,204;2701,251;2719,251;2719,211;2720,206;2722,200;2724,198;2728,195;2731,194;2737,194;2739,195;2741,198;2742,200;2743,204;2743,251;2761,251;2761,200" o:connectangles="0,0,0,0,0,0,0,0,0,0,0,0,0,0,0,0,0,0,0,0,0,0,0,0,0,0,0,0,0,0,0,0,0,0,0,0,0,0,0,0,0,0,0,0,0,0,0,0,0,0,0,0,0,0"/>
                  </v:shape>
                  <v:shape id="Freeform 236" o:spid="_x0000_s126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" path="m2832,54r-3,-11l2827,40,2817,30r-3,-2l2814,57r-28,l2786,51r1,-3l2792,42r4,-2l2804,40r3,2l2812,47r1,4l2814,57r,-29l2809,26r-20,l2782,29r-12,13l2767,51r,22l2769,81r5,6l2779,95r9,4l2808,99r7,-2l2825,90r3,-5l2829,85r2,-7l2813,75r-1,4l2810,81r-4,3l2804,85r-7,l2793,84r-6,-6l2786,73r,-5l2832,68r,-11l2832,54xe" fillcolor="black" stroked="f">
                    <v:path arrowok="t" o:connecttype="custom" o:connectlocs="2832,54;2829,43;2827,40;2817,30;2814,28;2814,57;2786,57;2786,51;2787,48;2792,42;2796,40;2804,40;2807,42;2812,47;2813,51;2814,57;2814,28;2809,26;2789,26;2782,29;2770,42;2767,51;2767,73;2769,81;2774,87;2779,95;2788,99;2808,99;2815,97;2825,90;2828,85;2829,85;2831,78;2813,75;2812,79;2810,81;2806,84;2804,85;2797,85;2793,84;2787,78;2786,73;2786,68;2832,68;2832,57;2832,54" o:connectangles="0,0,0,0,0,0,0,0,0,0,0,0,0,0,0,0,0,0,0,0,0,0,0,0,0,0,0,0,0,0,0,0,0,0,0,0,0,0,0,0,0,0,0,0,0,0"/>
                  </v:shape>
                  <v:shape id="Freeform 237" o:spid="_x0000_s126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" path="m2840,207r-3,-10l2834,194r-9,-11l2821,182r,28l2794,210r,-5l2795,201r5,-6l2804,194r7,l2815,195r5,6l2821,205r,5l2821,182r-4,-2l2797,180r-7,3l2777,196r-2,9l2775,227r2,7l2781,241r6,8l2796,253r20,l2822,251r11,-7l2836,239r,l2839,232r-19,-3l2819,232r-1,3l2814,238r-3,1l2804,239r-3,-2l2795,231r-2,-4l2793,222r47,l2840,210r,-3xe" fillcolor="black" stroked="f">
                    <v:path arrowok="t" o:connecttype="custom" o:connectlocs="2840,207;2837,197;2834,194;2825,183;2821,182;2821,210;2794,210;2794,205;2795,201;2800,195;2804,194;2811,194;2815,195;2820,201;2821,205;2821,210;2821,182;2817,180;2797,180;2790,183;2777,196;2775,205;2775,227;2777,234;2781,241;2787,249;2796,253;2816,253;2822,251;2833,244;2836,239;2836,239;2839,232;2820,229;2819,232;2818,235;2814,238;2811,239;2804,239;2801,237;2795,231;2793,227;2793,222;2840,222;2840,210;2840,207" o:connectangles="0,0,0,0,0,0,0,0,0,0,0,0,0,0,0,0,0,0,0,0,0,0,0,0,0,0,0,0,0,0,0,0,0,0,0,0,0,0,0,0,0,0,0,0,0,0"/>
                  </v:shape>
                  <v:shape id="Freeform 238" o:spid="_x0000_s126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" path="m2899,183r-4,-2l2891,180r-7,l2881,181r-4,2l2874,187r-3,4l2871,181r-17,l2854,251r18,l2872,218r1,-8l2875,202r1,-2l2880,197r2,-1l2887,196r3,1l2893,199r2,-3l2896,191r3,-8xe" fillcolor="black" stroked="f">
                    <v:path arrowok="t" o:connecttype="custom" o:connectlocs="2899,183;2895,181;2891,180;2884,180;2881,181;2877,183;2874,187;2871,191;2871,181;2854,181;2854,251;2872,251;2872,218;2873,210;2875,202;2876,200;2880,197;2882,196;2887,196;2890,197;2893,199;2895,196;2896,191;2899,183" o:connectangles="0,0,0,0,0,0,0,0,0,0,0,0,0,0,0,0,0,0,0,0,0,0,0,0"/>
                  </v:shape>
                  <v:shape id="Freeform 239" o:spid="_x0000_s126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" path="m2907,54r-3,-11l2902,40,2892,30r-4,-2l2888,57r-27,l2861,51r1,-3l2867,42r4,-2l2879,40r3,2l2887,47r1,4l2888,57r,-29l2884,26r-20,l2857,29r-12,13l2842,51r,22l2844,81r4,6l2854,95r9,4l2883,99r7,-2l2900,90r3,-5l2903,85r3,-7l2887,75r-1,4l2885,81r-4,3l2879,85r-8,l2868,84r-6,-6l2861,73r,-5l2907,68r,-11l2907,54xe" fillcolor="black" stroked="f">
                    <v:path arrowok="t" o:connecttype="custom" o:connectlocs="2907,54;2904,43;2902,40;2892,30;2888,28;2888,57;2861,57;2861,51;2862,48;2867,42;2871,40;2879,40;2882,42;2887,47;2888,51;2888,57;2888,28;2884,26;2864,26;2857,29;2845,42;2842,51;2842,73;2844,81;2848,87;2854,95;2863,99;2883,99;2890,97;2900,90;2903,85;2903,85;2906,78;2887,75;2886,79;2885,81;2881,84;2879,85;2871,85;2868,84;2862,78;2861,73;2861,68;2907,68;2907,57;2907,54" o:connectangles="0,0,0,0,0,0,0,0,0,0,0,0,0,0,0,0,0,0,0,0,0,0,0,0,0,0,0,0,0,0,0,0,0,0,0,0,0,0,0,0,0,0,0,0,0,0"/>
                  </v:shape>
                  <v:shape id="Freeform 240" o:spid="_x0000_s126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" path="m2966,223r-2,-4l2960,216r-4,-4l2949,210r-19,-5l2924,203r-2,-1l2920,199r,-2l2921,196r1,-1l2925,194r3,-1l2937,193r3,1l2944,197r1,2l2946,201r17,-3l2962,193r,-1l2959,188r-10,-7l2942,180r-19,l2915,182r-9,8l2903,195r,13l2906,213r9,7l2925,223r18,4l2945,227r1,1l2947,232r,2l2946,236r-1,1l2942,239r-3,l2930,239r-4,-1l2922,235r-2,-3l2919,228r-18,3l2902,238r4,5l2917,251r8,2l2945,253r7,-3l2963,241r1,-2l2966,236r,-13xe" fillcolor="black" stroked="f">
                    <v:path arrowok="t" o:connecttype="custom" o:connectlocs="2966,223;2964,219;2960,216;2956,212;2949,210;2930,205;2924,203;2922,202;2920,199;2920,197;2921,196;2922,195;2925,194;2928,193;2937,193;2940,194;2944,197;2945,199;2946,201;2963,198;2962,193;2962,192;2959,188;2949,181;2942,180;2923,180;2915,182;2906,190;2903,195;2903,208;2906,213;2915,220;2925,223;2943,227;2945,227;2946,228;2947,232;2947,234;2946,236;2945,237;2942,239;2939,239;2930,239;2926,238;2922,235;2920,232;2919,228;2901,231;2902,238;2906,243;2917,251;2925,253;2945,253;2952,250;2963,241;2964,239;2966,236;2966,223" o:connectangles="0,0,0,0,0,0,0,0,0,0,0,0,0,0,0,0,0,0,0,0,0,0,0,0,0,0,0,0,0,0,0,0,0,0,0,0,0,0,0,0,0,0,0,0,0,0,0,0,0,0,0,0,0,0,0,0,0,0"/>
                  </v:shape>
                  <v:shape id="Freeform 241" o:spid="_x0000_s126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" path="m2986,1r-18,l2968,70r-2,5l2960,83r-4,1l2947,84r-4,-2l2938,74r-1,-5l2937,54r1,-5l2944,42r4,-2l2957,40r3,2l2966,49r1,5l2968,70r,-69l2967,1r,35l2962,29r-7,-3l2939,26r-7,3l2921,42r-3,9l2918,74r3,9l2932,96r7,3l2951,99r4,-1l2963,94r3,-3l2969,87r,10l2986,97r,-10l2986,84r,-44l2986,36r,-35xe" fillcolor="black" stroked="f">
                    <v:path arrowok="t" o:connecttype="custom" o:connectlocs="2986,1;2968,1;2968,70;2966,75;2960,83;2956,84;2947,84;2943,82;2938,74;2937,69;2937,54;2938,49;2944,42;2948,40;2957,40;2960,42;2966,49;2967,54;2968,70;2968,1;2967,1;2967,36;2962,29;2955,26;2939,26;2932,29;2921,42;2918,51;2918,74;2921,83;2932,96;2939,99;2951,99;2955,98;2963,94;2966,91;2969,87;2969,97;2986,97;2986,87;2986,84;2986,40;2986,36;2986,1" o:connectangles="0,0,0,0,0,0,0,0,0,0,0,0,0,0,0,0,0,0,0,0,0,0,0,0,0,0,0,0,0,0,0,0,0,0,0,0,0,0,0,0,0,0,0,0"/>
                  </v:shape>
                  <v:shape id="Freeform 242" o:spid="_x0000_s126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" path="m3000,181r-18,l2982,251r18,l3000,181xe" fillcolor="black" stroked="f">
                    <v:path arrowok="t" o:connecttype="custom" o:connectlocs="3000,181;2982,181;2982,251;3000,251;3000,181" o:connectangles="0,0,0,0,0"/>
                  </v:shape>
                  <v:shape id="Freeform 243" o:spid="_x0000_s126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" path="m3000,155r-18,l2982,172r18,l3000,155xe" fillcolor="black" stroked="f">
                    <v:path arrowok="t" o:connecttype="custom" o:connectlocs="3000,155;2982,155;2982,172;3000,172;3000,155" o:connectangles="0,0,0,0,0"/>
                  </v:shape>
                  <v:shape id="Freeform 244" o:spid="_x0000_s126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" path="m3087,206r-3,-9l3082,195r-12,-12l3068,182r,27l3068,223r-1,5l3060,236r-4,2l3046,238r-4,-2l3036,228r-2,-5l3034,209r2,-5l3042,197r4,-2l3056,195r4,2l3067,204r1,5l3068,182r-6,-2l3044,180r-6,1l3027,187r-4,5l3017,203r-2,6l3015,223r2,7l3023,241r4,5l3039,251r6,2l3062,253r8,-4l3082,238r2,-3l3087,227r,-21xe" fillcolor="black" stroked="f">
                    <v:path arrowok="t" o:connecttype="custom" o:connectlocs="3087,206;3084,197;3082,195;3070,183;3068,182;3068,209;3068,223;3067,228;3060,236;3056,238;3046,238;3042,236;3036,228;3034,223;3034,209;3036,204;3042,197;3046,195;3056,195;3060,197;3067,204;3068,209;3068,182;3062,180;3044,180;3038,181;3027,187;3023,192;3017,203;3015,209;3015,223;3017,230;3023,241;3027,246;3039,251;3045,253;3062,253;3070,249;3082,238;3084,235;3087,227;3087,206" o:connectangles="0,0,0,0,0,0,0,0,0,0,0,0,0,0,0,0,0,0,0,0,0,0,0,0,0,0,0,0,0,0,0,0,0,0,0,0,0,0,0,0,0,0"/>
                  </v:shape>
                  <v:shape id="Freeform 245" o:spid="_x0000_s126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" path="m3165,251r,-50l3165,198r-1,-4l3164,192r-1,l3162,190r-3,-5l3156,183r-6,-2l3146,180r-13,l3125,184r-6,8l3119,181r-17,l3102,251r18,l3120,212r1,-6l3122,201r2,-3l3129,195r3,-1l3138,194r2,1l3144,197r1,2l3146,203r1,3l3147,251r18,xe" fillcolor="black" stroked="f">
                    <v:path arrowok="t" o:connecttype="custom" o:connectlocs="3165,251;3165,201;3165,198;3164,194;3164,192;3163,192;3162,190;3159,185;3156,183;3150,181;3146,180;3133,180;3125,184;3119,192;3119,181;3102,181;3102,251;3120,251;3120,212;3121,206;3122,201;3124,198;3129,195;3132,194;3138,194;3140,195;3144,197;3145,199;3146,203;3147,206;3147,251;3165,251" o:connectangles="0,0,0,0,0,0,0,0,0,0,0,0,0,0,0,0,0,0,0,0,0,0,0,0,0,0,0,0,0,0,0,0"/>
                  </v:shape>
                </v:group>
                <v:shape id="Freeform 246" o:spid="_x0000_s1270" style="position:absolute;left:1734;top:2294;width:91;height:54;visibility:visible;mso-wrap-style:square;v-text-anchor:top" coordsize="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" path="m16,l90,53,,39e" filled="f" strokeweight=".26422mm">
                  <v:path arrowok="t" o:connecttype="custom" o:connectlocs="16,0;90,53;0,39" o:connectangles="0,0,0"/>
                </v:shape>
                <v:shape id="Freeform 247" o:spid="_x0000_s1271" style="position:absolute;left:2311;top:2525;width:79;height:78;visibility:visible;mso-wrap-style:square;v-text-anchor:top" coordsize="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" path="m78,30l,77,48,e" filled="f" strokeweight=".26422mm">
                  <v:path arrowok="t" o:connecttype="custom" o:connectlocs="78,30;0,77;48,0" o:connectangles="0,0,0"/>
                </v:shape>
                <v:shape id="Freeform 248" o:spid="_x0000_s1272" style="position:absolute;left:1165;top:2355;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" path="m,l71,129e" filled="f" strokeweight=".21483mm">
                  <v:path arrowok="t" o:connecttype="custom" o:connectlocs="0,0;71,129" o:connectangles="0,0"/>
                </v:shape>
                <v:shape id="Freeform 249" o:spid="_x0000_s1273" style="position:absolute;left:1255;top:2512;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" path="m,l95,103e" filled="f" strokeweight=".21483mm">
                  <v:path arrowok="t" o:connecttype="custom" o:connectlocs="0,0;95,103" o:connectangles="0,0"/>
                </v:shape>
                <v:shape id="Freeform 250" o:spid="_x0000_s1274" style="position:absolute;left:1378;top:2637;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" path="m,l139,103e" filled="f" strokeweight=".21483mm">
                  <v:path arrowok="t" o:connecttype="custom" o:connectlocs="0,0;139,103" o:connectangles="0,0"/>
                </v:shape>
                <v:shape id="Freeform 251" o:spid="_x0000_s1275" style="position:absolute;left:1549;top:27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" path="m,l103,63e" filled="f" strokeweight=".21483mm">
                  <v:path arrowok="t" o:connecttype="custom" o:connectlocs="0,0;103,63" o:connectangles="0,0"/>
                </v:shape>
                <v:shape id="Freeform 252" o:spid="_x0000_s1276" style="position:absolute;left:1697;top:2858;width:112;height:58;visibility:visible;mso-wrap-style:square;v-text-anchor:top" coordsize="1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" path="m,l112,57e" filled="f" strokeweight=".21483mm">
                  <v:path arrowok="t" o:connecttype="custom" o:connectlocs="0,0;112,57" o:connectangles="0,0"/>
                </v:shape>
                <v:shape id="Freeform 253" o:spid="_x0000_s1277" style="position:absolute;left:1850;top:2932;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" path="m,l147,46e" filled="f" strokeweight=".21483mm">
                  <v:path arrowok="t" o:connecttype="custom" o:connectlocs="0,0;147,46" o:connectangles="0,0"/>
                </v:shape>
                <v:shape id="Freeform 254" o:spid="_x0000_s1278" style="position:absolute;left:2021;top:2981;width:180;height:15;visibility:visible;mso-wrap-style:square;v-text-anchor:top" coordsize="1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" path="m,l179,14e" filled="f" strokeweight=".21483mm">
                  <v:path arrowok="t" o:connecttype="custom" o:connectlocs="0,0;179,14" o:connectangles="0,0"/>
                </v:shape>
                <v:shape id="Freeform 255" o:spid="_x0000_s1279" style="position:absolute;left:2246;top:2994;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" path="m,l129,e" filled="f" strokeweight=".21483mm">
                  <v:path arrowok="t" o:connecttype="custom" o:connectlocs="0,0;129,0" o:connectangles="0,0"/>
                </v:shape>
                <v:shape id="Freeform 256" o:spid="_x0000_s1280" style="position:absolute;left:2418;top:2978;width:157;height:10;visibility:visible;mso-wrap-style:square;v-text-anchor:top" coordsize="1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" path="m,9l156,e" filled="f" strokeweight=".21483mm">
                  <v:path arrowok="t" o:connecttype="custom" o:connectlocs="0,9;156,0" o:connectangles="0,0"/>
                </v:shape>
                <v:shape id="Freeform 257" o:spid="_x0000_s1281" style="position:absolute;left:2844;top:2283;width:123;height:97;visibility:visible;mso-wrap-style:square;v-text-anchor:top" coordsize="1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" path="m,l122,96e" filled="f" strokeweight=".21483mm">
                  <v:path arrowok="t" o:connecttype="custom" o:connectlocs="0,0;122,96" o:connectangles="0,0"/>
                </v:shape>
                <v:shape id="Freeform 258" o:spid="_x0000_s1282" style="position:absolute;left:3019;top:2418;width:60;height:68;visibility:visible;mso-wrap-style:square;v-text-anchor:top" coordsize="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" path="m,l59,67e" filled="f" strokeweight=".21483mm">
                  <v:path arrowok="t" o:connecttype="custom" o:connectlocs="0,0;59,67" o:connectangles="0,0"/>
                </v:shape>
                <v:shape id="Freeform 259" o:spid="_x0000_s1283" style="position:absolute;left:3115;top:2522;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" path="m,l53,63e" filled="f" strokeweight=".21483mm">
                  <v:path arrowok="t" o:connecttype="custom" o:connectlocs="0,0;53,63" o:connectangles="0,0"/>
                </v:shape>
                <v:shape id="Freeform 260" o:spid="_x0000_s1284" style="position:absolute;left:3181;top:2610;width:61;height:78;visibility:visible;mso-wrap-style:square;v-text-anchor:top" coordsize="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" path="m,l60,77e" filled="f" strokeweight=".21483mm">
                  <v:path arrowok="t" o:connecttype="custom" o:connectlocs="0,0;60,77" o:connectangles="0,0"/>
                </v:shape>
                <v:shape id="Freeform 261" o:spid="_x0000_s1285" style="position:absolute;left:3260;top:2705;width:34;height:48;visibility:visible;mso-wrap-style:square;v-text-anchor:top" coordsize="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" path="m,l33,47e" filled="f" strokeweight=".21483mm">
                  <v:path arrowok="t" o:connecttype="custom" o:connectlocs="0,0;33,47" o:connectangles="0,0"/>
                </v:shape>
                <v:shape id="Freeform 262" o:spid="_x0000_s1286" style="position:absolute;left:3304;top:2775;width:1;height:4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" path="m,l,45e" filled="f" strokeweight=".21483mm">
                  <v:path arrowok="t" o:connecttype="custom" o:connectlocs="0,0;0,45" o:connectangles="0,0"/>
                </v:shape>
                <v:shape id="Freeform 263" o:spid="_x0000_s1287" style="position:absolute;left:3225;top:2846;width:60;height:34;visibility:visible;mso-wrap-style:square;v-text-anchor:top" coordsize="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" path="m59,l,33e" filled="f" strokeweight=".21483mm">
                  <v:path arrowok="t" o:connecttype="custom" o:connectlocs="59,0;0,33" o:connectangles="0,0"/>
                </v:shape>
                <v:shape id="Freeform 264" o:spid="_x0000_s1288" style="position:absolute;left:3089;top:2890;width:95;height:16;visibility:visible;mso-wrap-style:square;v-text-anchor:top" coordsize="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" path="m94,l,16e" filled="f" strokeweight=".21483mm">
                  <v:path arrowok="t" o:connecttype="custom" o:connectlocs="94,0;0,16" o:connectangles="0,0"/>
                </v:shape>
                <v:shape id="Freeform 265" o:spid="_x0000_s1289" style="position:absolute;left:2629;top:2971;width:96;height: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" path="m,6l95,e" filled="f" strokeweight=".21483mm">
                  <v:path arrowok="t" o:connecttype="custom" o:connectlocs="0,6;95,0" o:connectangles="0,0"/>
                </v:shape>
                <v:shape id="Freeform 266" o:spid="_x0000_s1290" style="position:absolute;left:2763;top:2948;width:112;height:20;visibility:visible;mso-wrap-style:square;v-text-anchor:top" coordsize="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" path="m,19l111,e" filled="f" strokeweight=".21483mm">
                  <v:path arrowok="t" o:connecttype="custom" o:connectlocs="0,19;111,0" o:connectangles="0,0"/>
                </v:shape>
                <v:shape id="Freeform 267" o:spid="_x0000_s1291" style="position:absolute;left:2932;top:2912;width:126;height:29;visibility:visible;mso-wrap-style:square;v-text-anchor:top" coordsize="1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" path="m,28l125,e" filled="f" strokeweight=".21483mm">
                  <v:path arrowok="t" o:connecttype="custom" o:connectlocs="0,28;125,0" o:connectangles="0,0"/>
                </v:shape>
                <v:shape id="Freeform 268" o:spid="_x0000_s1292" style="position:absolute;left:4537;top:2254;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" path="m,l71,129e" filled="f" strokecolor="yellow" strokeweight=".25539mm">
                  <v:path arrowok="t" o:connecttype="custom" o:connectlocs="0,0;71,129" o:connectangles="0,0"/>
                </v:shape>
                <v:shape id="Freeform 269" o:spid="_x0000_s1293" style="position:absolute;left:4627;top:2411;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" path="m,l95,103e" filled="f" strokecolor="yellow" strokeweight=".25539mm">
                  <v:path arrowok="t" o:connecttype="custom" o:connectlocs="0,0;95,103" o:connectangles="0,0"/>
                </v:shape>
                <v:shape id="Freeform 270" o:spid="_x0000_s1294" style="position:absolute;left:4750;top:2536;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" path="m,l139,103e" filled="f" strokecolor="yellow" strokeweight=".25539mm">
                  <v:path arrowok="t" o:connecttype="custom" o:connectlocs="0,0;139,103" o:connectangles="0,0"/>
                </v:shape>
                <v:shape id="Freeform 271" o:spid="_x0000_s1295" style="position:absolute;left:4921;top:26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" path="m,l103,63e" filled="f" strokecolor="yellow" strokeweight=".25539mm">
                  <v:path arrowok="t" o:connecttype="custom" o:connectlocs="0,0;103,63" o:connectangles="0,0"/>
                </v:shape>
                <v:shape id="Freeform 272" o:spid="_x0000_s1296" style="position:absolute;left:5069;top:2757;width:113;height:58;visibility:visible;mso-wrap-style:square;v-text-anchor:top" coordsize="1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" path="m,l112,57e" filled="f" strokecolor="yellow" strokeweight=".25539mm">
                  <v:path arrowok="t" o:connecttype="custom" o:connectlocs="0,0;112,57" o:connectangles="0,0"/>
                </v:shape>
                <v:shape id="Freeform 273" o:spid="_x0000_s1297" style="position:absolute;left:5223;top:2831;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" path="m,l147,45e" filled="f" strokecolor="yellow" strokeweight=".25539mm">
                  <v:path arrowok="t" o:connecttype="custom" o:connectlocs="0,0;147,45" o:connectangles="0,0"/>
                </v:shape>
                <v:shape id="Freeform 274" o:spid="_x0000_s1298" style="position:absolute;left:5394;top:2881;width:180;height:14;visibility:visible;mso-wrap-style:square;v-text-anchor:top" coordsize="1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" path="m,l179,13e" filled="f" strokecolor="yellow" strokeweight=".25539mm">
                  <v:path arrowok="t" o:connecttype="custom" o:connectlocs="0,0;179,13" o:connectangles="0,0"/>
                </v:shape>
                <v:shape id="Freeform 275" o:spid="_x0000_s1299" style="position:absolute;left:5618;top:2893;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" path="m,l129,e" filled="f" strokecolor="yellow" strokeweight=".25539mm">
                  <v:path arrowok="t" o:connecttype="custom" o:connectlocs="0,0;129,0" o:connectangles="0,0"/>
                </v:shape>
                <v:shape id="Freeform 276" o:spid="_x0000_s1300" style="position:absolute;left:5790;top:2877;width:158;height:10;visibility:visible;mso-wrap-style:square;v-text-anchor:top" coordsize="1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" path="m,9l157,e" filled="f" strokecolor="yellow" strokeweight=".25539mm">
                  <v:path arrowok="t" o:connecttype="custom" o:connectlocs="0,9;157,0" o:connectangles="0,0"/>
                </v:shape>
                <w10:anchorlock/>
              </v:group>
            </w:pict>
          </mc:Fallback>
        </mc:AlternateContent>
      </w:r>
    </w:p>
    <w:p w14:paraId="3D80C78F" w14:textId="5E5F5B39" w:rsidR="001A43E9" w:rsidRPr="002F6458" w:rsidRDefault="00D4790F"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2F6458">
        <w:rPr>
          <w:rFonts w:ascii="Times New Roman" w:hAnsi="Times New Roman" w:cs="Times New Roman"/>
          <w:kern w:val="0"/>
          <w:sz w:val="20"/>
          <w:szCs w:val="20"/>
        </w:rPr>
        <w:t>Fig 6 from Camacho 2021.</w:t>
      </w:r>
    </w:p>
    <w:p w14:paraId="00781401" w14:textId="77777777" w:rsidR="00294834" w:rsidRPr="00294834" w:rsidRDefault="00294834" w:rsidP="0070572A">
      <w:pPr>
        <w:autoSpaceDE w:val="0"/>
        <w:autoSpaceDN w:val="0"/>
        <w:adjustRightInd w:val="0"/>
        <w:spacing w:after="0" w:line="360" w:lineRule="auto"/>
        <w:jc w:val="both"/>
        <w:rPr>
          <w:highlight w:val="yellow"/>
        </w:rPr>
      </w:pPr>
    </w:p>
    <w:p w14:paraId="48A15415" w14:textId="69C9A98F" w:rsidR="000811EF" w:rsidRDefault="000811EF" w:rsidP="0070572A">
      <w:pPr>
        <w:spacing w:line="360" w:lineRule="auto"/>
        <w:jc w:val="both"/>
      </w:pPr>
      <w:r>
        <w:t>Intraspecific germination variability to water stress</w:t>
      </w:r>
    </w:p>
    <w:p w14:paraId="47838872" w14:textId="034311D2" w:rsidR="00B17693" w:rsidRDefault="00B17693" w:rsidP="0070572A">
      <w:pPr>
        <w:spacing w:line="360" w:lineRule="auto"/>
        <w:jc w:val="both"/>
      </w:pPr>
      <w:r w:rsidRPr="00B94696">
        <w:rPr>
          <w:highlight w:val="yellow"/>
        </w:rPr>
        <w:t xml:space="preserve">Variation in seed germination of a species under different environmental conditions can increase long-term reproduction of plant populations by temporally spreading risk and thus maximizing their fitness </w:t>
      </w:r>
      <w:commentRangeStart w:id="35"/>
      <w:r w:rsidRPr="00B94696">
        <w:rPr>
          <w:highlight w:val="yellow"/>
        </w:rPr>
        <w:t>(Philippi &amp; Seger, 1989</w:t>
      </w:r>
      <w:commentRangeEnd w:id="35"/>
      <w:r w:rsidR="00B94696" w:rsidRPr="00B94696">
        <w:rPr>
          <w:rStyle w:val="Refdecomentario"/>
          <w:highlight w:val="yellow"/>
        </w:rPr>
        <w:commentReference w:id="35"/>
      </w:r>
      <w:r w:rsidRPr="00B94696">
        <w:rPr>
          <w:highlight w:val="yellow"/>
        </w:rPr>
        <w:t xml:space="preserve">; </w:t>
      </w:r>
      <w:commentRangeStart w:id="36"/>
      <w:r w:rsidRPr="00B94696">
        <w:rPr>
          <w:highlight w:val="yellow"/>
        </w:rPr>
        <w:t>Simons, 2011</w:t>
      </w:r>
      <w:commentRangeEnd w:id="36"/>
      <w:r w:rsidR="00B94696" w:rsidRPr="00B94696">
        <w:rPr>
          <w:rStyle w:val="Refdecomentario"/>
          <w:highlight w:val="yellow"/>
        </w:rPr>
        <w:commentReference w:id="36"/>
      </w:r>
      <w:r w:rsidRPr="00B94696">
        <w:rPr>
          <w:highlight w:val="yellow"/>
        </w:rPr>
        <w:t xml:space="preserve">; </w:t>
      </w:r>
      <w:commentRangeStart w:id="37"/>
      <w:r w:rsidRPr="00B94696">
        <w:rPr>
          <w:highlight w:val="yellow"/>
        </w:rPr>
        <w:t>Venable, 2007</w:t>
      </w:r>
      <w:commentRangeEnd w:id="37"/>
      <w:r w:rsidR="00B94696" w:rsidRPr="00B94696">
        <w:rPr>
          <w:rStyle w:val="Refdecomentario"/>
          <w:highlight w:val="yellow"/>
        </w:rPr>
        <w:commentReference w:id="37"/>
      </w:r>
      <w:r w:rsidRPr="00B94696">
        <w:rPr>
          <w:highlight w:val="yellow"/>
        </w:rPr>
        <w:t>).</w:t>
      </w:r>
    </w:p>
    <w:p w14:paraId="3922FE22" w14:textId="2082D0DA" w:rsidR="006E27D6" w:rsidRDefault="00CD2481" w:rsidP="0070572A">
      <w:pPr>
        <w:spacing w:line="360" w:lineRule="auto"/>
        <w:jc w:val="both"/>
      </w:pPr>
      <w:r w:rsidRPr="00CF4A17">
        <w:rPr>
          <w:highlight w:val="yellow"/>
        </w:rPr>
        <w:lastRenderedPageBreak/>
        <w:t>Intraspecific variation in germination responses to abiotic gradients</w:t>
      </w:r>
      <w:r w:rsidR="0000337F" w:rsidRPr="00CF4A17">
        <w:rPr>
          <w:highlight w:val="yellow"/>
        </w:rPr>
        <w:t xml:space="preserve"> has received less attention (Gya et al., 2023)</w:t>
      </w:r>
      <w:r w:rsidR="00CF4A17" w:rsidRPr="00CF4A17">
        <w:rPr>
          <w:highlight w:val="yellow"/>
        </w:rPr>
        <w:t>.</w:t>
      </w:r>
    </w:p>
    <w:p w14:paraId="16657D95" w14:textId="54661AF0" w:rsidR="00B17693" w:rsidRDefault="001F2FAE" w:rsidP="0070572A">
      <w:pPr>
        <w:spacing w:line="360" w:lineRule="auto"/>
        <w:jc w:val="both"/>
        <w:rPr>
          <w:rFonts w:ascii="Lato-Regular" w:hAnsi="Lato-Regular" w:cs="Lato-Regular"/>
          <w:color w:val="000000"/>
          <w:kern w:val="0"/>
          <w:sz w:val="16"/>
          <w:szCs w:val="16"/>
          <w:highlight w:val="yellow"/>
          <w:lang w:val="en-US"/>
        </w:rPr>
      </w:pPr>
      <w:commentRangeStart w:id="38"/>
      <w:r w:rsidRPr="004D33FB">
        <w:rPr>
          <w:highlight w:val="yellow"/>
        </w:rPr>
        <w:t>Populations within species may vary in their germination responses</w:t>
      </w:r>
      <w:r w:rsidR="004D33FB" w:rsidRPr="004D33FB">
        <w:rPr>
          <w:highlight w:val="yellow"/>
        </w:rPr>
        <w:t xml:space="preserve"> </w:t>
      </w:r>
      <w:r w:rsidRPr="004D33FB">
        <w:rPr>
          <w:highlight w:val="yellow"/>
        </w:rPr>
        <w:t xml:space="preserve">along environmental variables </w:t>
      </w:r>
      <w:proofErr w:type="gramStart"/>
      <w:r w:rsidRPr="004D33FB">
        <w:rPr>
          <w:highlight w:val="yellow"/>
        </w:rPr>
        <w:t>as a consequence</w:t>
      </w:r>
      <w:proofErr w:type="gramEnd"/>
      <w:r w:rsidRPr="004D33FB">
        <w:rPr>
          <w:highlight w:val="yellow"/>
        </w:rPr>
        <w:t xml:space="preserve"> of local adaptations</w:t>
      </w:r>
      <w:r w:rsidR="004D33FB" w:rsidRPr="004D33FB">
        <w:rPr>
          <w:highlight w:val="yellow"/>
        </w:rPr>
        <w:t xml:space="preserve"> </w:t>
      </w:r>
      <w:r w:rsidRPr="004D33FB">
        <w:rPr>
          <w:highlight w:val="yellow"/>
        </w:rPr>
        <w:t>(</w:t>
      </w:r>
      <w:proofErr w:type="spellStart"/>
      <w:r w:rsidRPr="004D33FB">
        <w:rPr>
          <w:highlight w:val="yellow"/>
        </w:rPr>
        <w:t>Grassein</w:t>
      </w:r>
      <w:proofErr w:type="spellEnd"/>
      <w:r w:rsidRPr="004D33FB">
        <w:rPr>
          <w:highlight w:val="yellow"/>
        </w:rPr>
        <w:t xml:space="preserve"> et al., 2014; Kawecki &amp; Ebert, 2004), for instance,</w:t>
      </w:r>
      <w:r w:rsidR="004D33FB" w:rsidRPr="004D33FB">
        <w:rPr>
          <w:highlight w:val="yellow"/>
        </w:rPr>
        <w:t xml:space="preserve"> </w:t>
      </w:r>
      <w:r w:rsidRPr="004D33FB">
        <w:rPr>
          <w:highlight w:val="yellow"/>
        </w:rPr>
        <w:t>by optimizing germination timing and rate to population-specific</w:t>
      </w:r>
      <w:r w:rsidR="004D33FB" w:rsidRPr="004D33FB">
        <w:rPr>
          <w:highlight w:val="yellow"/>
        </w:rPr>
        <w:t xml:space="preserve"> </w:t>
      </w:r>
      <w:r w:rsidRPr="004D33FB">
        <w:rPr>
          <w:highlight w:val="yellow"/>
        </w:rPr>
        <w:t>environmental</w:t>
      </w:r>
      <w:r w:rsidR="004D33FB" w:rsidRPr="004D33FB">
        <w:rPr>
          <w:highlight w:val="yellow"/>
        </w:rPr>
        <w:t xml:space="preserve"> </w:t>
      </w:r>
      <w:r w:rsidRPr="004D33FB">
        <w:rPr>
          <w:highlight w:val="yellow"/>
        </w:rPr>
        <w:t>conditions (Baskin &amp; Baskin, 2014; Giménez-Benavides</w:t>
      </w:r>
      <w:r w:rsidR="004D33FB" w:rsidRPr="004D33FB">
        <w:rPr>
          <w:highlight w:val="yellow"/>
        </w:rPr>
        <w:t xml:space="preserve"> </w:t>
      </w:r>
      <w:r w:rsidRPr="004D33FB">
        <w:rPr>
          <w:highlight w:val="yellow"/>
        </w:rPr>
        <w:t xml:space="preserve">et al., 2007; </w:t>
      </w:r>
      <w:proofErr w:type="spellStart"/>
      <w:r w:rsidRPr="004D33FB">
        <w:rPr>
          <w:highlight w:val="yellow"/>
        </w:rPr>
        <w:t>Meineri</w:t>
      </w:r>
      <w:proofErr w:type="spellEnd"/>
      <w:r w:rsidRPr="004D33FB">
        <w:rPr>
          <w:highlight w:val="yellow"/>
        </w:rPr>
        <w:t xml:space="preserve"> et al., 2013; </w:t>
      </w:r>
      <w:proofErr w:type="spellStart"/>
      <w:r w:rsidRPr="004D33FB">
        <w:rPr>
          <w:highlight w:val="yellow"/>
        </w:rPr>
        <w:t>Satyanti</w:t>
      </w:r>
      <w:proofErr w:type="spellEnd"/>
      <w:r w:rsidRPr="004D33FB">
        <w:rPr>
          <w:highlight w:val="yellow"/>
        </w:rPr>
        <w:t xml:space="preserve"> et al., 2019). The selective</w:t>
      </w:r>
      <w:r w:rsidR="004D33FB" w:rsidRPr="004D33FB">
        <w:rPr>
          <w:highlight w:val="yellow"/>
        </w:rPr>
        <w:t xml:space="preserve"> </w:t>
      </w:r>
      <w:r w:rsidRPr="004D33FB">
        <w:rPr>
          <w:highlight w:val="yellow"/>
        </w:rPr>
        <w:t>pressures operating on such local adaptations may generally be expected</w:t>
      </w:r>
      <w:r w:rsidR="004D33FB" w:rsidRPr="004D33FB">
        <w:rPr>
          <w:highlight w:val="yellow"/>
        </w:rPr>
        <w:t xml:space="preserve"> </w:t>
      </w:r>
      <w:r w:rsidRPr="004D33FB">
        <w:rPr>
          <w:highlight w:val="yellow"/>
        </w:rPr>
        <w:t>to be high in alpine ecosystems due to harsh environmental</w:t>
      </w:r>
      <w:r w:rsidR="004D33FB" w:rsidRPr="004D33FB">
        <w:rPr>
          <w:highlight w:val="yellow"/>
        </w:rPr>
        <w:t xml:space="preserve"> </w:t>
      </w:r>
      <w:r w:rsidRPr="004D33FB">
        <w:rPr>
          <w:highlight w:val="yellow"/>
        </w:rPr>
        <w:t>conditions, topographically complex landscapes, and high microclimate</w:t>
      </w:r>
      <w:r w:rsidR="004D33FB" w:rsidRPr="004D33FB">
        <w:rPr>
          <w:highlight w:val="yellow"/>
        </w:rPr>
        <w:t xml:space="preserve"> </w:t>
      </w:r>
      <w:r w:rsidRPr="004D33FB">
        <w:rPr>
          <w:highlight w:val="yellow"/>
        </w:rPr>
        <w:t>variability (Scherrer &amp; Körner, 2011). This environmental variability</w:t>
      </w:r>
      <w:r w:rsidR="004D33FB" w:rsidRPr="004D33FB">
        <w:rPr>
          <w:highlight w:val="yellow"/>
        </w:rPr>
        <w:t xml:space="preserve"> </w:t>
      </w:r>
      <w:r w:rsidRPr="004D33FB">
        <w:rPr>
          <w:highlight w:val="yellow"/>
        </w:rPr>
        <w:t>within the alpine habitats leads to high but spatiotemporally</w:t>
      </w:r>
      <w:r w:rsidR="004D33FB" w:rsidRPr="004D33FB">
        <w:rPr>
          <w:highlight w:val="yellow"/>
        </w:rPr>
        <w:t xml:space="preserve"> </w:t>
      </w:r>
      <w:r w:rsidRPr="004D33FB">
        <w:rPr>
          <w:highlight w:val="yellow"/>
        </w:rPr>
        <w:t>variable seedling mortality rates (Graae et al., 2018; Scherrer &amp;</w:t>
      </w:r>
      <w:r w:rsidR="004D33FB" w:rsidRPr="004D33FB">
        <w:rPr>
          <w:highlight w:val="yellow"/>
        </w:rPr>
        <w:t xml:space="preserve"> </w:t>
      </w:r>
      <w:r w:rsidRPr="004D33FB">
        <w:rPr>
          <w:highlight w:val="yellow"/>
        </w:rPr>
        <w:t>Körner, 2011), which further suggests selection for locally adapted</w:t>
      </w:r>
      <w:r w:rsidR="004D33FB" w:rsidRPr="004D33FB">
        <w:rPr>
          <w:highlight w:val="yellow"/>
        </w:rPr>
        <w:t xml:space="preserve"> </w:t>
      </w:r>
      <w:r w:rsidRPr="004D33FB">
        <w:rPr>
          <w:highlight w:val="yellow"/>
        </w:rPr>
        <w:t>seed regeneration responses in alpine species (Giménez-Benavides</w:t>
      </w:r>
      <w:r w:rsidR="004D33FB" w:rsidRPr="004D33FB">
        <w:rPr>
          <w:highlight w:val="yellow"/>
        </w:rPr>
        <w:t xml:space="preserve"> </w:t>
      </w:r>
      <w:r w:rsidRPr="004D33FB">
        <w:rPr>
          <w:highlight w:val="yellow"/>
        </w:rPr>
        <w:t>et al., 2007; Kim &amp; Donohue, 2013; Mondoni et al., 2009). While</w:t>
      </w:r>
      <w:r w:rsidR="004D33FB" w:rsidRPr="004D33FB">
        <w:rPr>
          <w:highlight w:val="yellow"/>
        </w:rPr>
        <w:t xml:space="preserve"> </w:t>
      </w:r>
      <w:r w:rsidRPr="004D33FB">
        <w:rPr>
          <w:highlight w:val="yellow"/>
        </w:rPr>
        <w:t>such local adaptions may increase the total range of conditions</w:t>
      </w:r>
      <w:r w:rsidR="002F6458">
        <w:rPr>
          <w:highlight w:val="yellow"/>
        </w:rPr>
        <w:t xml:space="preserve"> </w:t>
      </w:r>
      <w:r w:rsidRPr="004D33FB">
        <w:rPr>
          <w:highlight w:val="yellow"/>
        </w:rPr>
        <w:t>under which the species as a whole can survive, each locally adapted</w:t>
      </w:r>
      <w:r w:rsidR="004D33FB" w:rsidRPr="004D33FB">
        <w:rPr>
          <w:highlight w:val="yellow"/>
        </w:rPr>
        <w:t xml:space="preserve"> </w:t>
      </w:r>
      <w:r w:rsidRPr="004D33FB">
        <w:rPr>
          <w:highlight w:val="yellow"/>
        </w:rPr>
        <w:t>population tolerates a narrower range of conditions and can be vulnerable</w:t>
      </w:r>
      <w:r w:rsidR="004D33FB" w:rsidRPr="004D33FB">
        <w:rPr>
          <w:highlight w:val="yellow"/>
        </w:rPr>
        <w:t xml:space="preserve"> </w:t>
      </w:r>
      <w:r w:rsidRPr="004D33FB">
        <w:rPr>
          <w:highlight w:val="yellow"/>
        </w:rPr>
        <w:t>to climate change, especially if dispersal is low (Atkins &amp;</w:t>
      </w:r>
      <w:r w:rsidR="004D33FB" w:rsidRPr="004D33FB">
        <w:rPr>
          <w:highlight w:val="yellow"/>
        </w:rPr>
        <w:t xml:space="preserve"> </w:t>
      </w:r>
      <w:r w:rsidRPr="004D33FB">
        <w:rPr>
          <w:highlight w:val="yellow"/>
        </w:rPr>
        <w:t>Travis, 2010; Valladares et al., 2014). Local adaptations could therefore</w:t>
      </w:r>
      <w:r w:rsidR="004D33FB" w:rsidRPr="004D33FB">
        <w:rPr>
          <w:highlight w:val="yellow"/>
        </w:rPr>
        <w:t xml:space="preserve"> </w:t>
      </w:r>
      <w:r w:rsidRPr="004D33FB">
        <w:rPr>
          <w:highlight w:val="yellow"/>
        </w:rPr>
        <w:t>confer a higher vulnerability to climate change of each population</w:t>
      </w:r>
      <w:r w:rsidR="004D33FB" w:rsidRPr="004D33FB">
        <w:rPr>
          <w:highlight w:val="yellow"/>
        </w:rPr>
        <w:t xml:space="preserve"> t</w:t>
      </w:r>
      <w:r w:rsidRPr="004D33FB">
        <w:rPr>
          <w:highlight w:val="yellow"/>
        </w:rPr>
        <w:t>han inferred from the species-wide</w:t>
      </w:r>
      <w:r w:rsidR="004D33FB" w:rsidRPr="004D33FB">
        <w:rPr>
          <w:highlight w:val="yellow"/>
        </w:rPr>
        <w:t xml:space="preserve"> </w:t>
      </w:r>
      <w:r w:rsidRPr="004D33FB">
        <w:rPr>
          <w:highlight w:val="yellow"/>
        </w:rPr>
        <w:t>geographic distribution</w:t>
      </w:r>
      <w:r w:rsidR="004D33FB" w:rsidRPr="004D33FB">
        <w:rPr>
          <w:highlight w:val="yellow"/>
        </w:rPr>
        <w:t xml:space="preserve"> </w:t>
      </w:r>
      <w:r w:rsidRPr="004D33FB">
        <w:rPr>
          <w:highlight w:val="yellow"/>
        </w:rPr>
        <w:t>and climatic range (Atkins &amp; Travis, 2010; Diamond &amp; Martin, 2020;</w:t>
      </w:r>
      <w:r w:rsidR="004D33FB" w:rsidRPr="004D33FB">
        <w:rPr>
          <w:highlight w:val="yellow"/>
        </w:rPr>
        <w:t xml:space="preserve"> </w:t>
      </w:r>
      <w:r w:rsidRPr="004D33FB">
        <w:rPr>
          <w:highlight w:val="yellow"/>
        </w:rPr>
        <w:t>Peterson et</w:t>
      </w:r>
      <w:r w:rsidRPr="004D33FB">
        <w:rPr>
          <w:rFonts w:ascii="Lato-Regular" w:hAnsi="Lato-Regular" w:cs="Lato-Regular"/>
          <w:color w:val="000000"/>
          <w:kern w:val="0"/>
          <w:sz w:val="16"/>
          <w:szCs w:val="16"/>
          <w:highlight w:val="yellow"/>
          <w:lang w:val="en-US"/>
        </w:rPr>
        <w:t xml:space="preserve"> al., </w:t>
      </w:r>
      <w:r w:rsidRPr="004D33FB">
        <w:rPr>
          <w:rFonts w:ascii="Lato-Regular" w:hAnsi="Lato-Regular" w:cs="Lato-Regular"/>
          <w:color w:val="0000FF"/>
          <w:kern w:val="0"/>
          <w:sz w:val="16"/>
          <w:szCs w:val="16"/>
          <w:highlight w:val="yellow"/>
          <w:lang w:val="en-US"/>
        </w:rPr>
        <w:t>2018</w:t>
      </w:r>
      <w:r w:rsidRPr="004D33FB">
        <w:rPr>
          <w:rFonts w:ascii="Lato-Regular" w:hAnsi="Lato-Regular" w:cs="Lato-Regular"/>
          <w:color w:val="000000"/>
          <w:kern w:val="0"/>
          <w:sz w:val="16"/>
          <w:szCs w:val="16"/>
          <w:highlight w:val="yellow"/>
          <w:lang w:val="en-US"/>
        </w:rPr>
        <w:t xml:space="preserve">, </w:t>
      </w:r>
      <w:r w:rsidRPr="004D33FB">
        <w:rPr>
          <w:rFonts w:ascii="Lato-Regular" w:hAnsi="Lato-Regular" w:cs="Lato-Regular"/>
          <w:color w:val="0000FF"/>
          <w:kern w:val="0"/>
          <w:sz w:val="16"/>
          <w:szCs w:val="16"/>
          <w:highlight w:val="yellow"/>
          <w:lang w:val="en-US"/>
        </w:rPr>
        <w:t>2019</w:t>
      </w:r>
      <w:r w:rsidRPr="004D33FB">
        <w:rPr>
          <w:rFonts w:ascii="Lato-Regular" w:hAnsi="Lato-Regular" w:cs="Lato-Regular"/>
          <w:color w:val="000000"/>
          <w:kern w:val="0"/>
          <w:sz w:val="16"/>
          <w:szCs w:val="16"/>
          <w:highlight w:val="yellow"/>
          <w:lang w:val="en-US"/>
        </w:rPr>
        <w:t>).</w:t>
      </w:r>
      <w:commentRangeEnd w:id="38"/>
      <w:r w:rsidR="00A41343">
        <w:rPr>
          <w:rStyle w:val="Refdecomentario"/>
        </w:rPr>
        <w:commentReference w:id="38"/>
      </w:r>
    </w:p>
    <w:p w14:paraId="2094A8B0" w14:textId="77777777" w:rsidR="00B17693" w:rsidRPr="00B17693" w:rsidRDefault="00B17693" w:rsidP="0070572A">
      <w:pPr>
        <w:spacing w:line="360" w:lineRule="auto"/>
        <w:jc w:val="both"/>
        <w:rPr>
          <w:highlight w:val="yellow"/>
        </w:rPr>
      </w:pPr>
    </w:p>
    <w:p w14:paraId="2A3FDA34" w14:textId="335C4E45" w:rsidR="00007527" w:rsidRPr="0031128E" w:rsidRDefault="00007527" w:rsidP="0070572A">
      <w:pPr>
        <w:spacing w:line="360" w:lineRule="auto"/>
        <w:jc w:val="both"/>
      </w:pPr>
      <w:r w:rsidRPr="00007527">
        <w:rPr>
          <w:lang w:val="es-ES"/>
        </w:rPr>
        <w:t>Queríamos ser muy</w:t>
      </w:r>
      <w:r>
        <w:rPr>
          <w:lang w:val="es-ES"/>
        </w:rPr>
        <w:t xml:space="preserve"> finos y ver si la respuesta a estrés hídrico variaba de acuerdo a la subpoblación</w:t>
      </w:r>
      <w:r w:rsidR="00467E54">
        <w:rPr>
          <w:lang w:val="es-ES"/>
        </w:rPr>
        <w:t>/</w:t>
      </w:r>
      <w:proofErr w:type="spellStart"/>
      <w:r w:rsidR="00467E54">
        <w:rPr>
          <w:lang w:val="es-ES"/>
        </w:rPr>
        <w:t>plots</w:t>
      </w:r>
      <w:proofErr w:type="spellEnd"/>
      <w:r>
        <w:rPr>
          <w:lang w:val="es-ES"/>
        </w:rPr>
        <w:t xml:space="preserve"> (con distintos GDD), se cumple en el momento más próximo posible a la dispersión (tiene funcionalidad ecológica) al tratarse de una especie </w:t>
      </w:r>
      <w:proofErr w:type="spellStart"/>
      <w:r>
        <w:rPr>
          <w:lang w:val="es-ES"/>
        </w:rPr>
        <w:t>oromediterranea</w:t>
      </w:r>
      <w:proofErr w:type="spellEnd"/>
      <w:r>
        <w:rPr>
          <w:lang w:val="es-ES"/>
        </w:rPr>
        <w:t xml:space="preserve"> podría existir cierto grado de </w:t>
      </w:r>
      <w:proofErr w:type="spellStart"/>
      <w:r w:rsidR="003F4FCB">
        <w:rPr>
          <w:lang w:val="es-ES"/>
        </w:rPr>
        <w:t>a</w:t>
      </w:r>
      <w:r>
        <w:rPr>
          <w:lang w:val="es-ES"/>
        </w:rPr>
        <w:t>fter</w:t>
      </w:r>
      <w:proofErr w:type="spellEnd"/>
      <w:r w:rsidR="003F4FCB">
        <w:rPr>
          <w:lang w:val="es-ES"/>
        </w:rPr>
        <w:t xml:space="preserve"> </w:t>
      </w:r>
      <w:proofErr w:type="spellStart"/>
      <w:r w:rsidR="003F4FCB">
        <w:rPr>
          <w:lang w:val="es-ES"/>
        </w:rPr>
        <w:t>ripening</w:t>
      </w:r>
      <w:proofErr w:type="spellEnd"/>
      <w:r w:rsidR="003F4FCB">
        <w:rPr>
          <w:lang w:val="es-ES"/>
        </w:rPr>
        <w:t xml:space="preserve"> y para hacer lo model</w:t>
      </w:r>
      <w:r>
        <w:rPr>
          <w:lang w:val="es-ES"/>
        </w:rPr>
        <w:t>o</w:t>
      </w:r>
      <w:r w:rsidR="003F4FCB">
        <w:rPr>
          <w:lang w:val="es-ES"/>
        </w:rPr>
        <w:t xml:space="preserve">s de </w:t>
      </w:r>
      <w:proofErr w:type="spellStart"/>
      <w:r w:rsidR="003F4FCB">
        <w:rPr>
          <w:lang w:val="es-ES"/>
        </w:rPr>
        <w:t>hy</w:t>
      </w:r>
      <w:r>
        <w:rPr>
          <w:lang w:val="es-ES"/>
        </w:rPr>
        <w:t>drotime</w:t>
      </w:r>
      <w:proofErr w:type="spellEnd"/>
      <w:r>
        <w:rPr>
          <w:lang w:val="es-ES"/>
        </w:rPr>
        <w:t xml:space="preserve"> necesitamos semillas que no ten</w:t>
      </w:r>
      <w:r w:rsidR="003F4FCB">
        <w:rPr>
          <w:lang w:val="es-ES"/>
        </w:rPr>
        <w:t>gan</w:t>
      </w:r>
      <w:r>
        <w:rPr>
          <w:lang w:val="es-ES"/>
        </w:rPr>
        <w:t xml:space="preserve"> dormición, por ese motivo probamos 1 semana después de </w:t>
      </w:r>
      <w:proofErr w:type="spellStart"/>
      <w:r>
        <w:rPr>
          <w:lang w:val="es-ES"/>
        </w:rPr>
        <w:t>recorgela</w:t>
      </w:r>
      <w:r w:rsidR="003F4FCB">
        <w:rPr>
          <w:lang w:val="es-ES"/>
        </w:rPr>
        <w:t>s</w:t>
      </w:r>
      <w:proofErr w:type="spellEnd"/>
      <w:r>
        <w:rPr>
          <w:lang w:val="es-ES"/>
        </w:rPr>
        <w:t xml:space="preserve"> y a los 45 </w:t>
      </w:r>
      <w:r w:rsidR="003F4FCB">
        <w:rPr>
          <w:lang w:val="es-ES"/>
        </w:rPr>
        <w:t>días</w:t>
      </w:r>
      <w:r>
        <w:rPr>
          <w:lang w:val="es-ES"/>
        </w:rPr>
        <w:t xml:space="preserve">. Se genera una segunda pregunta que hay que responder primero. </w:t>
      </w:r>
      <w:r w:rsidRPr="0031128E">
        <w:t xml:space="preserve">(1) </w:t>
      </w:r>
      <w:proofErr w:type="spellStart"/>
      <w:r w:rsidRPr="0031128E">
        <w:t>Existe</w:t>
      </w:r>
      <w:proofErr w:type="spellEnd"/>
      <w:r w:rsidRPr="0031128E">
        <w:t xml:space="preserve"> After ripening? </w:t>
      </w:r>
    </w:p>
    <w:p w14:paraId="6F52D3AC" w14:textId="47DD39BB" w:rsidR="006F1D36" w:rsidRDefault="003807AB" w:rsidP="0070572A">
      <w:pPr>
        <w:spacing w:line="360" w:lineRule="auto"/>
        <w:jc w:val="both"/>
      </w:pPr>
      <w:r>
        <w:t xml:space="preserve">Seed collection of </w:t>
      </w:r>
      <w:proofErr w:type="gramStart"/>
      <w:r>
        <w:t>1</w:t>
      </w:r>
      <w:proofErr w:type="gramEnd"/>
      <w:r>
        <w:t xml:space="preserve"> specialist/strict alpine </w:t>
      </w:r>
      <w:r w:rsidR="006F1D36">
        <w:t xml:space="preserve">species, </w:t>
      </w:r>
      <w:r w:rsidR="006F1D36" w:rsidRPr="006F1D36">
        <w:rPr>
          <w:i/>
          <w:iCs/>
        </w:rPr>
        <w:t>D</w:t>
      </w:r>
      <w:r w:rsidR="0031128E">
        <w:rPr>
          <w:i/>
          <w:iCs/>
        </w:rPr>
        <w:t>.</w:t>
      </w:r>
      <w:r w:rsidR="006F1D36" w:rsidRPr="006F1D36">
        <w:rPr>
          <w:i/>
          <w:iCs/>
        </w:rPr>
        <w:t xml:space="preserve"> </w:t>
      </w:r>
      <w:proofErr w:type="spellStart"/>
      <w:r w:rsidR="006F1D36" w:rsidRPr="006F1D36">
        <w:rPr>
          <w:i/>
          <w:iCs/>
        </w:rPr>
        <w:t>langeanus</w:t>
      </w:r>
      <w:proofErr w:type="spellEnd"/>
      <w:r w:rsidR="006F1D36">
        <w:t xml:space="preserve">, </w:t>
      </w:r>
      <w:r>
        <w:t xml:space="preserve">from </w:t>
      </w:r>
      <w:r w:rsidR="006F1D36">
        <w:t>Mediterranean</w:t>
      </w:r>
      <w:r>
        <w:t xml:space="preserve"> </w:t>
      </w:r>
      <w:r w:rsidR="006F1D36">
        <w:t>high mountain grasslands.  Seed collection the 7</w:t>
      </w:r>
      <w:r w:rsidR="006F1D36" w:rsidRPr="006F1D36">
        <w:rPr>
          <w:vertAlign w:val="superscript"/>
        </w:rPr>
        <w:t>th</w:t>
      </w:r>
      <w:r w:rsidR="006F1D36">
        <w:t>-8</w:t>
      </w:r>
      <w:r w:rsidR="006F1D36" w:rsidRPr="006F1D36">
        <w:rPr>
          <w:vertAlign w:val="superscript"/>
        </w:rPr>
        <w:t>th</w:t>
      </w:r>
      <w:r w:rsidR="002F6458">
        <w:t xml:space="preserve"> of August 2023, from 18</w:t>
      </w:r>
      <w:r w:rsidR="006F1D36">
        <w:t xml:space="preserve"> different collection sites</w:t>
      </w:r>
      <w:r w:rsidR="003F4FCB">
        <w:t xml:space="preserve"> or plots</w:t>
      </w:r>
      <w:r w:rsidR="006F1D36">
        <w:t xml:space="preserve">. Collections sites where </w:t>
      </w:r>
      <w:r w:rsidR="003F4FCB">
        <w:t xml:space="preserve">we </w:t>
      </w:r>
      <w:r w:rsidR="006F1D36">
        <w:t xml:space="preserve">previously </w:t>
      </w:r>
      <w:r w:rsidR="003F4FCB">
        <w:t xml:space="preserve">buried </w:t>
      </w:r>
      <w:proofErr w:type="spellStart"/>
      <w:r w:rsidR="006F1D36">
        <w:t>iButtons</w:t>
      </w:r>
      <w:proofErr w:type="spellEnd"/>
      <w:r w:rsidR="006F1D36">
        <w:t xml:space="preserve"> for 11 months (from 12/7/2021 to 29/05/2022) and we have temperatures registered every 4 hours. Additionally, we have hourly temperature and water potential data from </w:t>
      </w:r>
      <w:r w:rsidR="00A8767B">
        <w:t>7</w:t>
      </w:r>
      <w:r w:rsidR="006F1D36">
        <w:t xml:space="preserve"> plots (A00, B00, B07, </w:t>
      </w:r>
      <w:commentRangeStart w:id="39"/>
      <w:r w:rsidR="006F1D36" w:rsidRPr="003F4FCB">
        <w:rPr>
          <w:highlight w:val="yellow"/>
        </w:rPr>
        <w:t>C00</w:t>
      </w:r>
      <w:commentRangeEnd w:id="39"/>
      <w:r w:rsidR="003F4FCB">
        <w:rPr>
          <w:rStyle w:val="Refdecomentario"/>
        </w:rPr>
        <w:commentReference w:id="39"/>
      </w:r>
      <w:r w:rsidR="006F1D36" w:rsidRPr="003F4FCB">
        <w:rPr>
          <w:highlight w:val="yellow"/>
        </w:rPr>
        <w:t>,</w:t>
      </w:r>
      <w:r w:rsidR="006F1D36">
        <w:t xml:space="preserve"> </w:t>
      </w:r>
      <w:r w:rsidR="00A8767B">
        <w:t xml:space="preserve">C18, </w:t>
      </w:r>
      <w:r w:rsidR="006F1D36">
        <w:t xml:space="preserve">D00, D12). </w:t>
      </w:r>
    </w:p>
    <w:p w14:paraId="6489ACE9" w14:textId="792B3253" w:rsidR="006F1D36" w:rsidRDefault="006F1D36" w:rsidP="0070572A">
      <w:pPr>
        <w:spacing w:line="360" w:lineRule="auto"/>
        <w:jc w:val="both"/>
      </w:pPr>
      <w:r>
        <w:lastRenderedPageBreak/>
        <w:t xml:space="preserve">Fresh seeds germination trial: (A00, B00, B03, B07, B17, B19, C00, C06, C19, D00, D19, D12). Seeds from 12 subpopulations </w:t>
      </w:r>
      <w:r w:rsidR="00787B94">
        <w:t xml:space="preserve">were </w:t>
      </w:r>
      <w:r>
        <w:t>subjected to 7 water stress treatments (h</w:t>
      </w:r>
      <w:r w:rsidRPr="006F1D36">
        <w:rPr>
          <w:vertAlign w:val="subscript"/>
        </w:rPr>
        <w:t>2</w:t>
      </w:r>
      <w:r>
        <w:t xml:space="preserve">O, -0.2, -0.4, -0.6, -0.8, -1, -1.2 MPa, following standard </w:t>
      </w:r>
      <w:r w:rsidR="0068503C">
        <w:t>typical</w:t>
      </w:r>
      <w:r>
        <w:t xml:space="preserve"> with PEG 6000)</w:t>
      </w:r>
      <w:r w:rsidR="00787B94">
        <w:t>.</w:t>
      </w:r>
      <w:r>
        <w:t xml:space="preserve"> 4 Petri dish 90mm diameter with 25 seeds for each WP treatment</w:t>
      </w:r>
      <w:r w:rsidR="00787B94">
        <w:t xml:space="preserve"> (100 seeds x treatment). Seeds sowed in two layers of germination paper. Added 5ml of PEG solutions and sealed Petri dishes with parafilm to avoid evaporation of the solution. </w:t>
      </w:r>
    </w:p>
    <w:p w14:paraId="636D6E5D" w14:textId="142BCE71" w:rsidR="00787B94" w:rsidRDefault="006F1D36" w:rsidP="0070572A">
      <w:pPr>
        <w:spacing w:line="360" w:lineRule="auto"/>
        <w:jc w:val="both"/>
      </w:pPr>
      <w:r>
        <w:t>Afte</w:t>
      </w:r>
      <w:r w:rsidR="00787B94">
        <w:t>r-</w:t>
      </w:r>
      <w:r>
        <w:t>ripening germination trial:</w:t>
      </w:r>
      <w:r w:rsidR="00787B94">
        <w:t xml:space="preserve"> (A00, </w:t>
      </w:r>
      <w:commentRangeStart w:id="40"/>
      <w:r w:rsidR="00787B94" w:rsidRPr="00D13301">
        <w:rPr>
          <w:highlight w:val="yellow"/>
        </w:rPr>
        <w:t>A02, A11</w:t>
      </w:r>
      <w:commentRangeEnd w:id="40"/>
      <w:r w:rsidR="001631D3">
        <w:rPr>
          <w:rStyle w:val="Refdecomentario"/>
        </w:rPr>
        <w:commentReference w:id="40"/>
      </w:r>
      <w:r w:rsidR="00787B94">
        <w:t>, B03, B19, C00, C1</w:t>
      </w:r>
      <w:r w:rsidR="00A8767B">
        <w:t>8</w:t>
      </w:r>
      <w:r w:rsidR="00787B94">
        <w:t>, C19, C20, D00, D11, D19)             Seeds from 12 subpopulations were subjected to 7 water stress treatments (h</w:t>
      </w:r>
      <w:r w:rsidR="00787B94" w:rsidRPr="006F1D36">
        <w:rPr>
          <w:vertAlign w:val="subscript"/>
        </w:rPr>
        <w:t>2</w:t>
      </w:r>
      <w:r w:rsidR="00787B94">
        <w:t xml:space="preserve">O, -0.2, -0.4, -0.6, -0.8, -1, -1.2 MPa, following standard </w:t>
      </w:r>
      <w:r w:rsidR="0068503C">
        <w:t>typical</w:t>
      </w:r>
      <w:r w:rsidR="00787B94">
        <w:t xml:space="preserve"> with PEG 6000).</w:t>
      </w:r>
      <w:r w:rsidR="00787B94" w:rsidRPr="00787B94">
        <w:t xml:space="preserve"> </w:t>
      </w:r>
      <w:r w:rsidR="00787B94">
        <w:t xml:space="preserve">4 Petri dish 90mm diameter with 25 seeds for each WP treatment (100 seeds x treatment, number were adapted in subpopulations with lower seeds). Seeds sowed in two layers of germination paper. Added 5ml of PEG solutions and sealed Petri dishes with parafilm to avoid evaporation of the solution. </w:t>
      </w:r>
    </w:p>
    <w:p w14:paraId="661C6848" w14:textId="06043095" w:rsidR="00B500F2" w:rsidRDefault="00A8767B" w:rsidP="0070572A">
      <w:pPr>
        <w:spacing w:line="360" w:lineRule="auto"/>
        <w:jc w:val="both"/>
      </w:pPr>
      <w:r>
        <w:t>6 populations were subjected to both fresh and after-ripening sowing (A00, B03, C00, C19, D00, D19)</w:t>
      </w:r>
    </w:p>
    <w:p w14:paraId="2DE84BDD" w14:textId="77777777" w:rsidR="0031128E" w:rsidRDefault="0031128E" w:rsidP="0031128E">
      <w:pPr>
        <w:spacing w:line="360" w:lineRule="auto"/>
        <w:jc w:val="both"/>
      </w:pPr>
      <w:r>
        <w:t>General goal:</w:t>
      </w:r>
    </w:p>
    <w:p w14:paraId="43B32BA9" w14:textId="77777777" w:rsidR="0031128E" w:rsidRDefault="0031128E" w:rsidP="0031128E">
      <w:pPr>
        <w:spacing w:line="360" w:lineRule="auto"/>
        <w:jc w:val="both"/>
      </w:pPr>
      <w:r>
        <w:t>Study intraspecific germination adaptation to water stress in high Mediterranean mountains dry grasslands.</w:t>
      </w:r>
    </w:p>
    <w:p w14:paraId="4B9ECC15" w14:textId="77777777" w:rsidR="0031128E" w:rsidRDefault="0031128E" w:rsidP="0031128E">
      <w:pPr>
        <w:spacing w:line="360" w:lineRule="auto"/>
        <w:jc w:val="both"/>
      </w:pPr>
      <w:r>
        <w:t>Novelty:</w:t>
      </w:r>
    </w:p>
    <w:p w14:paraId="26082BBB" w14:textId="77777777" w:rsidR="0031128E" w:rsidRDefault="0031128E" w:rsidP="0031128E">
      <w:pPr>
        <w:spacing w:line="360" w:lineRule="auto"/>
        <w:jc w:val="both"/>
      </w:pPr>
      <w:r>
        <w:t xml:space="preserve">Germination in water-limited alpine/High Mediterranean Mountains environments </w:t>
      </w:r>
      <w:proofErr w:type="gramStart"/>
      <w:r>
        <w:t>is understudied</w:t>
      </w:r>
      <w:proofErr w:type="gramEnd"/>
      <w:r>
        <w:t>.</w:t>
      </w:r>
    </w:p>
    <w:p w14:paraId="22826034" w14:textId="77777777" w:rsidR="0031128E" w:rsidRDefault="0031128E" w:rsidP="0031128E">
      <w:pPr>
        <w:spacing w:line="360" w:lineRule="auto"/>
        <w:jc w:val="both"/>
      </w:pPr>
      <w:r>
        <w:t xml:space="preserve">Germination variability in intraspecific responses to water stress in wild species </w:t>
      </w:r>
      <w:proofErr w:type="gramStart"/>
      <w:r>
        <w:t>is understudied</w:t>
      </w:r>
      <w:proofErr w:type="gramEnd"/>
      <w:r>
        <w:t>.</w:t>
      </w:r>
    </w:p>
    <w:p w14:paraId="7EB1785D" w14:textId="77777777" w:rsidR="0031128E" w:rsidRDefault="0031128E" w:rsidP="0031128E">
      <w:pPr>
        <w:spacing w:line="360" w:lineRule="auto"/>
        <w:jc w:val="both"/>
      </w:pPr>
      <w:r>
        <w:t>Research questions:</w:t>
      </w:r>
    </w:p>
    <w:p w14:paraId="1812401B" w14:textId="378251CE" w:rsidR="0031128E" w:rsidRDefault="0031128E" w:rsidP="0031128E">
      <w:pPr>
        <w:spacing w:line="360" w:lineRule="auto"/>
        <w:jc w:val="both"/>
      </w:pPr>
      <w:bookmarkStart w:id="41" w:name="_GoBack"/>
      <w:bookmarkEnd w:id="41"/>
      <w:r>
        <w:t xml:space="preserve">Will seeds from warmer/drier subpopulations germinate better under higher water stress levels? Intraspecific adaptation to realized niche from adult plants, transgenerational effects into the regeneration </w:t>
      </w:r>
      <w:proofErr w:type="gramStart"/>
      <w:r>
        <w:t>niche?</w:t>
      </w:r>
      <w:proofErr w:type="gramEnd"/>
      <w:r>
        <w:t xml:space="preserve"> </w:t>
      </w:r>
      <w:r>
        <w:t>Will the ripening stage (fresh vs. after-ripening) modify their response to water stress? Physiological responses to explore bet-hedging strategies?</w:t>
      </w:r>
    </w:p>
    <w:p w14:paraId="610EBC09" w14:textId="77777777" w:rsidR="0031128E" w:rsidRPr="00007527" w:rsidRDefault="0031128E" w:rsidP="0031128E">
      <w:pPr>
        <w:spacing w:line="360" w:lineRule="auto"/>
        <w:jc w:val="both"/>
        <w:rPr>
          <w:lang w:val="es-ES"/>
        </w:rPr>
      </w:pPr>
      <w:proofErr w:type="spellStart"/>
      <w:r w:rsidRPr="00007527">
        <w:rPr>
          <w:lang w:val="es-ES"/>
        </w:rPr>
        <w:t>Hypothesis</w:t>
      </w:r>
      <w:proofErr w:type="spellEnd"/>
      <w:r w:rsidRPr="00007527">
        <w:rPr>
          <w:lang w:val="es-ES"/>
        </w:rPr>
        <w:t>:</w:t>
      </w:r>
    </w:p>
    <w:p w14:paraId="0D509CEF" w14:textId="77777777" w:rsidR="0031128E" w:rsidRDefault="0031128E" w:rsidP="0031128E">
      <w:pPr>
        <w:pStyle w:val="Prrafodelista"/>
        <w:numPr>
          <w:ilvl w:val="0"/>
          <w:numId w:val="2"/>
        </w:numPr>
        <w:spacing w:line="360" w:lineRule="auto"/>
        <w:jc w:val="both"/>
      </w:pPr>
      <w:r w:rsidRPr="00E86B57">
        <w:t>Seeds from warmer/drier subpopulations will germinate better and faster at higher leve</w:t>
      </w:r>
      <w:r>
        <w:t>ls of water stress.</w:t>
      </w:r>
    </w:p>
    <w:p w14:paraId="68A1335F" w14:textId="77777777" w:rsidR="0031128E" w:rsidRDefault="0031128E" w:rsidP="0031128E">
      <w:pPr>
        <w:pStyle w:val="Prrafodelista"/>
        <w:numPr>
          <w:ilvl w:val="0"/>
          <w:numId w:val="2"/>
        </w:numPr>
        <w:spacing w:line="360" w:lineRule="auto"/>
        <w:jc w:val="both"/>
      </w:pPr>
      <w:r>
        <w:lastRenderedPageBreak/>
        <w:t>Fresh seeds will have higher variability of germination responses and will germinate worse.</w:t>
      </w:r>
    </w:p>
    <w:p w14:paraId="0B3CA658" w14:textId="77777777" w:rsidR="0031128E" w:rsidRDefault="0031128E" w:rsidP="0031128E">
      <w:pPr>
        <w:spacing w:line="360" w:lineRule="auto"/>
        <w:jc w:val="both"/>
      </w:pPr>
      <w:r>
        <w:t>Approach/General methods</w:t>
      </w:r>
    </w:p>
    <w:p w14:paraId="30C647D9" w14:textId="77777777" w:rsidR="0031128E" w:rsidRDefault="0031128E" w:rsidP="0031128E">
      <w:pPr>
        <w:spacing w:line="360" w:lineRule="auto"/>
        <w:jc w:val="both"/>
      </w:pPr>
      <w:r>
        <w:t xml:space="preserve">We conducted a growth chamber experiment to investigate subpopulation-level intraspecific variation of germination to water availability. </w:t>
      </w:r>
    </w:p>
    <w:p w14:paraId="594D1F50" w14:textId="77777777" w:rsidR="0031128E" w:rsidRDefault="0031128E" w:rsidP="0031128E">
      <w:pPr>
        <w:spacing w:line="360" w:lineRule="auto"/>
        <w:jc w:val="both"/>
      </w:pPr>
    </w:p>
    <w:p w14:paraId="60BB3042" w14:textId="60BFCF2C" w:rsidR="00B500F2" w:rsidRDefault="0068503C" w:rsidP="0070572A">
      <w:pPr>
        <w:pStyle w:val="Ttulo2"/>
        <w:spacing w:line="360" w:lineRule="auto"/>
        <w:jc w:val="both"/>
      </w:pPr>
      <w:r>
        <w:t>2.</w:t>
      </w:r>
      <w:r w:rsidR="00A559B2">
        <w:t xml:space="preserve"> </w:t>
      </w:r>
      <w:r w:rsidR="00B500F2">
        <w:t>Methods</w:t>
      </w:r>
    </w:p>
    <w:p w14:paraId="562C4DDC" w14:textId="251595FA" w:rsidR="00B500F2" w:rsidRDefault="0068503C" w:rsidP="0070572A">
      <w:pPr>
        <w:pStyle w:val="Ttulo3"/>
        <w:spacing w:line="360" w:lineRule="auto"/>
        <w:jc w:val="both"/>
      </w:pPr>
      <w:r>
        <w:t>2.1</w:t>
      </w:r>
      <w:r w:rsidR="00A559B2">
        <w:t>.</w:t>
      </w:r>
      <w:r>
        <w:t xml:space="preserve"> </w:t>
      </w:r>
      <w:r w:rsidR="00B500F2">
        <w:t xml:space="preserve">Study </w:t>
      </w:r>
      <w:r w:rsidR="00AD7CEA">
        <w:t>area</w:t>
      </w:r>
    </w:p>
    <w:p w14:paraId="7043CD19" w14:textId="7984505E" w:rsidR="0039051E" w:rsidRDefault="00AD7CEA" w:rsidP="0070572A">
      <w:pPr>
        <w:spacing w:line="360" w:lineRule="auto"/>
        <w:jc w:val="both"/>
      </w:pPr>
      <w:r>
        <w:t xml:space="preserve">This study </w:t>
      </w:r>
      <w:proofErr w:type="gramStart"/>
      <w:r>
        <w:t>was conducted</w:t>
      </w:r>
      <w:proofErr w:type="gramEnd"/>
      <w:r>
        <w:t xml:space="preserve"> in</w:t>
      </w:r>
      <w:r w:rsidR="00DE76B5">
        <w:t xml:space="preserve"> </w:t>
      </w:r>
      <w:r w:rsidR="004C631E">
        <w:t xml:space="preserve">the southern slope of the Cantabrian Mountains, a mountain range running E-W in northern Spain, and within </w:t>
      </w:r>
      <w:r w:rsidR="004C631E" w:rsidRPr="00AC319B">
        <w:rPr>
          <w:rFonts w:cstheme="minorHAnsi"/>
          <w:lang w:val="en-US"/>
        </w:rPr>
        <w:t xml:space="preserve">the Valles de </w:t>
      </w:r>
      <w:proofErr w:type="spellStart"/>
      <w:r w:rsidR="004C631E" w:rsidRPr="00AC319B">
        <w:rPr>
          <w:rFonts w:cstheme="minorHAnsi"/>
          <w:lang w:val="en-US"/>
        </w:rPr>
        <w:t>Omaña</w:t>
      </w:r>
      <w:proofErr w:type="spellEnd"/>
      <w:r w:rsidR="004C631E" w:rsidRPr="00AC319B">
        <w:rPr>
          <w:rFonts w:cstheme="minorHAnsi"/>
          <w:lang w:val="en-US"/>
        </w:rPr>
        <w:t xml:space="preserve"> and Luna Biosphere Reserve</w:t>
      </w:r>
      <w:r w:rsidR="004C631E">
        <w:rPr>
          <w:rFonts w:cstheme="minorHAnsi"/>
          <w:lang w:val="en-US"/>
        </w:rPr>
        <w:t xml:space="preserve"> (see fig 1A, red square). We focused on high </w:t>
      </w:r>
      <w:r w:rsidR="00467E54">
        <w:t>mountains</w:t>
      </w:r>
      <w:r w:rsidR="00DE76B5">
        <w:t xml:space="preserve"> </w:t>
      </w:r>
      <w:r w:rsidR="003F4FCB">
        <w:t xml:space="preserve">dry </w:t>
      </w:r>
      <w:r w:rsidR="00DE76B5">
        <w:t>grasslands</w:t>
      </w:r>
      <w:r w:rsidR="004C631E">
        <w:t xml:space="preserve"> where we established a systematic sampling across 4 summits </w:t>
      </w:r>
      <w:r w:rsidR="00B500F2">
        <w:t xml:space="preserve">above 2000 m </w:t>
      </w:r>
      <w:proofErr w:type="spellStart"/>
      <w:r w:rsidR="004C631E">
        <w:t>a.s.l</w:t>
      </w:r>
      <w:proofErr w:type="spellEnd"/>
      <w:r w:rsidR="004C631E">
        <w:t xml:space="preserve">. </w:t>
      </w:r>
      <w:r w:rsidR="0039051E">
        <w:rPr>
          <w:rFonts w:cstheme="minorHAnsi"/>
          <w:lang w:val="en-US"/>
        </w:rPr>
        <w:t>w</w:t>
      </w:r>
      <w:r w:rsidR="00467E54">
        <w:t xml:space="preserve">e </w:t>
      </w:r>
      <w:r w:rsidR="000E74C9">
        <w:t>(see fig 1B)</w:t>
      </w:r>
      <w:r w:rsidR="004C631E">
        <w:t>. In each summit</w:t>
      </w:r>
      <w:r w:rsidR="00582C98">
        <w:t xml:space="preserve"> (site)</w:t>
      </w:r>
      <w:r w:rsidR="00467E54">
        <w:t xml:space="preserve"> </w:t>
      </w:r>
      <w:r w:rsidR="00582C98">
        <w:t>we established a</w:t>
      </w:r>
      <w:r w:rsidR="00467E54">
        <w:t xml:space="preserve"> central representative plot where</w:t>
      </w:r>
      <w:r w:rsidR="00582C98">
        <w:t xml:space="preserve"> we did a floristic inventory and buried</w:t>
      </w:r>
      <w:r w:rsidR="00467E54">
        <w:t xml:space="preserve">, at 5 cm deep, a </w:t>
      </w:r>
      <w:proofErr w:type="spellStart"/>
      <w:r w:rsidR="00467E54">
        <w:t>Microlog</w:t>
      </w:r>
      <w:proofErr w:type="spellEnd"/>
      <w:r w:rsidR="00467E54">
        <w:t xml:space="preserve"> SP3 </w:t>
      </w:r>
      <w:proofErr w:type="spellStart"/>
      <w:r w:rsidR="00467E54">
        <w:t>datalogger</w:t>
      </w:r>
      <w:proofErr w:type="spellEnd"/>
      <w:r w:rsidR="00467E54">
        <w:t>, w</w:t>
      </w:r>
      <w:r w:rsidR="000E74C9">
        <w:t>ith</w:t>
      </w:r>
      <w:r w:rsidR="00467E54">
        <w:t xml:space="preserve"> hourly records </w:t>
      </w:r>
      <w:r w:rsidR="000E74C9">
        <w:t xml:space="preserve">of </w:t>
      </w:r>
      <w:r w:rsidR="00467E54">
        <w:t>temperature and water potential values (</w:t>
      </w:r>
      <w:proofErr w:type="spellStart"/>
      <w:r w:rsidR="00467E54" w:rsidRPr="00023A98">
        <w:rPr>
          <w:highlight w:val="yellow"/>
        </w:rPr>
        <w:t>Microlog</w:t>
      </w:r>
      <w:proofErr w:type="spellEnd"/>
      <w:r w:rsidR="00467E54">
        <w:rPr>
          <w:highlight w:val="yellow"/>
        </w:rPr>
        <w:t xml:space="preserve"> SP3</w:t>
      </w:r>
      <w:r w:rsidR="00467E54" w:rsidRPr="00023A98">
        <w:rPr>
          <w:highlight w:val="yellow"/>
        </w:rPr>
        <w:t xml:space="preserve"> ref</w:t>
      </w:r>
      <w:r w:rsidR="00467E54">
        <w:t xml:space="preserve">). The recording period for the </w:t>
      </w:r>
      <w:proofErr w:type="spellStart"/>
      <w:r w:rsidR="00467E54">
        <w:t>Microlog</w:t>
      </w:r>
      <w:proofErr w:type="spellEnd"/>
      <w:r w:rsidR="00467E54">
        <w:t xml:space="preserve"> SP3 went from </w:t>
      </w:r>
      <w:r w:rsidR="000E74C9" w:rsidRPr="000E74C9">
        <w:t>June 2021</w:t>
      </w:r>
      <w:r w:rsidR="00467E54" w:rsidRPr="000E74C9">
        <w:t xml:space="preserve"> </w:t>
      </w:r>
      <w:r w:rsidR="00324D6F">
        <w:t>up to now</w:t>
      </w:r>
      <w:r w:rsidR="00467E54">
        <w:t>. We then established 20 additional plots, 5 in each cardinal direction separated by 10 m (cross design</w:t>
      </w:r>
      <w:r w:rsidR="000E74C9">
        <w:t>, see fig 1C</w:t>
      </w:r>
      <w:r w:rsidR="00467E54">
        <w:t>)</w:t>
      </w:r>
      <w:r w:rsidR="00582C98">
        <w:t>,</w:t>
      </w:r>
      <w:r w:rsidR="00467E54">
        <w:t xml:space="preserve"> where </w:t>
      </w:r>
      <w:r w:rsidR="00582C98">
        <w:t xml:space="preserve">we also did floristic inventories and </w:t>
      </w:r>
      <w:r w:rsidR="00467E54">
        <w:t xml:space="preserve">buried, also at 5 cm deep, </w:t>
      </w:r>
      <w:proofErr w:type="spellStart"/>
      <w:r w:rsidR="00467E54">
        <w:t>iButtons</w:t>
      </w:r>
      <w:proofErr w:type="spellEnd"/>
      <w:r w:rsidR="00467E54">
        <w:t xml:space="preserve"> </w:t>
      </w:r>
      <w:proofErr w:type="spellStart"/>
      <w:r w:rsidR="00467E54">
        <w:t>dataloggers</w:t>
      </w:r>
      <w:proofErr w:type="spellEnd"/>
      <w:r w:rsidR="00467E54">
        <w:t xml:space="preserve">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Newbury, UK; accuracy: +/- 0.5 ºC from -10 ºC to +65 ºC, resolution: 0.5 ºC, records every 4 hours</w:t>
      </w:r>
      <w:r w:rsidR="00467E54">
        <w:t xml:space="preserve">). The recording period for the </w:t>
      </w:r>
      <w:proofErr w:type="spellStart"/>
      <w:r w:rsidR="00467E54">
        <w:t>iButtons</w:t>
      </w:r>
      <w:proofErr w:type="spellEnd"/>
      <w:r w:rsidR="00467E54">
        <w:t xml:space="preserve"> went from 12/7/2021 to 29/05/2022 (</w:t>
      </w:r>
      <w:r w:rsidR="000E74C9" w:rsidRPr="000E74C9">
        <w:t>321</w:t>
      </w:r>
      <w:r w:rsidR="00467E54" w:rsidRPr="000E74C9">
        <w:t xml:space="preserve"> days</w:t>
      </w:r>
      <w:r w:rsidR="00467E54">
        <w:t>).</w:t>
      </w:r>
      <w:r w:rsidR="00467E54" w:rsidRPr="004345B0">
        <w:t xml:space="preserve"> </w:t>
      </w:r>
    </w:p>
    <w:p w14:paraId="23639CF3" w14:textId="4798742B" w:rsidR="00467E54" w:rsidRDefault="00324D6F" w:rsidP="0070572A">
      <w:pPr>
        <w:spacing w:line="360" w:lineRule="auto"/>
        <w:jc w:val="both"/>
      </w:pPr>
      <w:r>
        <w:rPr>
          <w:noProof/>
          <w:lang w:val="ca-ES" w:eastAsia="ca-ES"/>
        </w:rPr>
        <mc:AlternateContent>
          <mc:Choice Requires="wps">
            <w:drawing>
              <wp:anchor distT="0" distB="0" distL="114300" distR="114300" simplePos="0" relativeHeight="251659264" behindDoc="0" locked="0" layoutInCell="1" allowOverlap="1" wp14:anchorId="29E5E1EC" wp14:editId="04501142">
                <wp:simplePos x="0" y="0"/>
                <wp:positionH relativeFrom="column">
                  <wp:posOffset>367665</wp:posOffset>
                </wp:positionH>
                <wp:positionV relativeFrom="paragraph">
                  <wp:posOffset>203835</wp:posOffset>
                </wp:positionV>
                <wp:extent cx="190500" cy="123825"/>
                <wp:effectExtent l="19050" t="19050" r="19050" b="28575"/>
                <wp:wrapNone/>
                <wp:docPr id="1" name="Rectángulo 1"/>
                <wp:cNvGraphicFramePr/>
                <a:graphic xmlns:a="http://schemas.openxmlformats.org/drawingml/2006/main">
                  <a:graphicData uri="http://schemas.microsoft.com/office/word/2010/wordprocessingShape">
                    <wps:wsp>
                      <wps:cNvSpPr/>
                      <wps:spPr>
                        <a:xfrm>
                          <a:off x="0" y="0"/>
                          <a:ext cx="190500" cy="1238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96239" id="Rectángulo 1" o:spid="_x0000_s1026" style="position:absolute;margin-left:28.95pt;margin-top:16.05pt;width:15pt;height: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" filled="f" strokecolor="#c00000" strokeweight="2.25pt"/>
            </w:pict>
          </mc:Fallback>
        </mc:AlternateContent>
      </w:r>
      <w:r w:rsidR="003321EA">
        <w:rPr>
          <w:noProof/>
          <w:lang w:val="ca-ES" w:eastAsia="ca-ES"/>
        </w:rPr>
        <w:drawing>
          <wp:inline distT="0" distB="0" distL="0" distR="0" wp14:anchorId="3F912539" wp14:editId="7AEB2208">
            <wp:extent cx="5400040" cy="1337333"/>
            <wp:effectExtent l="0" t="0" r="0" b="0"/>
            <wp:docPr id="1066261325" name="Imagen 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1325" name="Imagen 2" descr="Interfaz de usuario gráfica&#10;&#10;Descripción generada automáticamente con confianza medi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1337333"/>
                    </a:xfrm>
                    <a:prstGeom prst="rect">
                      <a:avLst/>
                    </a:prstGeom>
                  </pic:spPr>
                </pic:pic>
              </a:graphicData>
            </a:graphic>
          </wp:inline>
        </w:drawing>
      </w:r>
    </w:p>
    <w:p w14:paraId="3B07A966" w14:textId="77777777" w:rsidR="004C631E" w:rsidRDefault="0039142E" w:rsidP="0070572A">
      <w:pPr>
        <w:spacing w:line="360" w:lineRule="auto"/>
        <w:jc w:val="both"/>
        <w:rPr>
          <w:noProof/>
          <w:lang w:val="ca-ES" w:eastAsia="ca-ES"/>
        </w:rPr>
      </w:pPr>
      <w:r>
        <w:t>The climate in the study system is</w:t>
      </w:r>
      <w:r w:rsidR="00AD7CEA">
        <w:t xml:space="preserve"> typically Mediterranean,</w:t>
      </w:r>
      <w:r>
        <w:t xml:space="preserve"> characterized by a </w:t>
      </w:r>
      <w:r w:rsidRPr="00AC319B">
        <w:rPr>
          <w:rFonts w:cstheme="minorHAnsi"/>
          <w:lang w:val="en-US"/>
        </w:rPr>
        <w:t>2-</w:t>
      </w:r>
      <w:r w:rsidR="008B3D65">
        <w:rPr>
          <w:rFonts w:cstheme="minorHAnsi"/>
          <w:lang w:val="en-US"/>
        </w:rPr>
        <w:t>m</w:t>
      </w:r>
      <w:r w:rsidRPr="00AC319B">
        <w:rPr>
          <w:rFonts w:cstheme="minorHAnsi"/>
          <w:lang w:val="en-US"/>
        </w:rPr>
        <w:t xml:space="preserve">onth dry </w:t>
      </w:r>
      <w:commentRangeStart w:id="42"/>
      <w:commentRangeStart w:id="43"/>
      <w:r w:rsidRPr="00AC319B">
        <w:rPr>
          <w:rFonts w:cstheme="minorHAnsi"/>
          <w:lang w:val="en-US"/>
        </w:rPr>
        <w:t xml:space="preserve">period in summer </w:t>
      </w:r>
      <w:commentRangeEnd w:id="42"/>
      <w:r>
        <w:rPr>
          <w:rStyle w:val="Refdecomentario"/>
        </w:rPr>
        <w:commentReference w:id="42"/>
      </w:r>
      <w:commentRangeEnd w:id="43"/>
      <w:r w:rsidR="006A1150">
        <w:rPr>
          <w:rStyle w:val="Refdecomentario"/>
        </w:rPr>
        <w:commentReference w:id="43"/>
      </w:r>
      <w:r>
        <w:rPr>
          <w:rFonts w:cstheme="minorHAnsi"/>
          <w:lang w:val="en-US"/>
        </w:rPr>
        <w:t>(</w:t>
      </w:r>
      <w:r w:rsidRPr="00AC319B">
        <w:rPr>
          <w:rFonts w:cstheme="minorHAnsi"/>
          <w:lang w:val="en-US"/>
        </w:rPr>
        <w:t xml:space="preserve">average annual precipitation </w:t>
      </w:r>
      <w:r>
        <w:rPr>
          <w:rFonts w:cstheme="minorHAnsi"/>
          <w:lang w:val="en-US"/>
        </w:rPr>
        <w:t>of</w:t>
      </w:r>
      <w:r w:rsidRPr="00AC319B">
        <w:rPr>
          <w:rFonts w:cstheme="minorHAnsi"/>
          <w:lang w:val="en-US"/>
        </w:rPr>
        <w:t xml:space="preserve"> 1050 mm, mostly accumulated in spring and </w:t>
      </w:r>
      <w:r w:rsidR="004C631E">
        <w:rPr>
          <w:rFonts w:cstheme="minorHAnsi"/>
          <w:lang w:val="en-US"/>
        </w:rPr>
        <w:t xml:space="preserve">autumn with lower water </w:t>
      </w:r>
      <w:proofErr w:type="gramStart"/>
      <w:r w:rsidR="004C631E">
        <w:rPr>
          <w:rFonts w:cstheme="minorHAnsi"/>
          <w:lang w:val="en-US"/>
        </w:rPr>
        <w:t>stress ;se</w:t>
      </w:r>
      <w:r w:rsidR="00467E54">
        <w:rPr>
          <w:rFonts w:cstheme="minorHAnsi"/>
          <w:lang w:val="en-US"/>
        </w:rPr>
        <w:t>e</w:t>
      </w:r>
      <w:proofErr w:type="gramEnd"/>
      <w:r w:rsidR="00467E54">
        <w:rPr>
          <w:rFonts w:cstheme="minorHAnsi"/>
          <w:lang w:val="en-US"/>
        </w:rPr>
        <w:t xml:space="preserve"> fig </w:t>
      </w:r>
      <w:r w:rsidR="00D802B4">
        <w:rPr>
          <w:rFonts w:cstheme="minorHAnsi"/>
          <w:lang w:val="en-US"/>
        </w:rPr>
        <w:t>2A</w:t>
      </w:r>
      <w:r w:rsidR="00467E54">
        <w:rPr>
          <w:rFonts w:cstheme="minorHAnsi"/>
          <w:lang w:val="en-US"/>
        </w:rPr>
        <w:t>)</w:t>
      </w:r>
      <w:r w:rsidRPr="00AC319B">
        <w:rPr>
          <w:rFonts w:cstheme="minorHAnsi"/>
          <w:lang w:val="en-US"/>
        </w:rPr>
        <w:t xml:space="preserve">. </w:t>
      </w:r>
      <w:r>
        <w:rPr>
          <w:rFonts w:cstheme="minorHAnsi"/>
          <w:lang w:val="en-US"/>
        </w:rPr>
        <w:t>The growing</w:t>
      </w:r>
      <w:r w:rsidRPr="00AC319B">
        <w:rPr>
          <w:rFonts w:cstheme="minorHAnsi"/>
          <w:lang w:val="en-US"/>
        </w:rPr>
        <w:t xml:space="preserve"> season stretches from March to October with a mean annual soil temperature of 8ºC</w:t>
      </w:r>
      <w:r w:rsidR="00AD7CEA">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Pr="00AC319B">
        <w:rPr>
          <w:rFonts w:cstheme="minorHAnsi"/>
          <w:lang w:val="en-US"/>
        </w:rPr>
        <w:t xml:space="preserve">. Grazing impact is also restricted to wild populations of Cantabrian chamois. </w:t>
      </w:r>
      <w:r w:rsidR="00B500F2">
        <w:t xml:space="preserve">The sampling sites are </w:t>
      </w:r>
      <w:r w:rsidR="00B500F2">
        <w:lastRenderedPageBreak/>
        <w:t xml:space="preserve">located above acidic bedrock </w:t>
      </w:r>
      <w:r>
        <w:t>(</w:t>
      </w:r>
      <w:r w:rsidR="00B500F2" w:rsidRPr="00AC319B">
        <w:rPr>
          <w:rFonts w:cstheme="minorHAnsi"/>
          <w:lang w:val="en-US"/>
        </w:rPr>
        <w:t>pH 3.8 – 4.8, own non-published data)</w:t>
      </w:r>
      <w:r>
        <w:rPr>
          <w:rFonts w:cstheme="minorHAnsi"/>
          <w:lang w:val="en-US"/>
        </w:rPr>
        <w:t xml:space="preserve">. </w:t>
      </w:r>
      <w:r>
        <w:t xml:space="preserve">Local community richness ranges from </w:t>
      </w:r>
      <w:commentRangeStart w:id="44"/>
      <w:r>
        <w:t>20 to 30 species</w:t>
      </w:r>
      <w:r w:rsidRPr="0039142E">
        <w:rPr>
          <w:rFonts w:cstheme="minorHAnsi"/>
          <w:lang w:val="en-US"/>
        </w:rPr>
        <w:t xml:space="preserve"> </w:t>
      </w:r>
      <w:commentRangeEnd w:id="44"/>
      <w:r w:rsidR="00772697">
        <w:rPr>
          <w:rStyle w:val="Refdecomentario"/>
        </w:rPr>
        <w:commentReference w:id="44"/>
      </w:r>
      <w:r w:rsidRPr="00AC319B">
        <w:rPr>
          <w:rFonts w:cstheme="minorHAnsi"/>
          <w:lang w:val="en-US"/>
        </w:rPr>
        <w:t xml:space="preserve">dominated mostly by </w:t>
      </w:r>
      <w:proofErr w:type="spellStart"/>
      <w:r w:rsidRPr="00AC319B">
        <w:rPr>
          <w:rFonts w:cstheme="minorHAnsi"/>
          <w:i/>
          <w:iCs/>
          <w:lang w:val="en-US"/>
        </w:rPr>
        <w:t>Poaceae</w:t>
      </w:r>
      <w:proofErr w:type="spellEnd"/>
      <w:r w:rsidRPr="00AC319B">
        <w:rPr>
          <w:rFonts w:cstheme="minorHAnsi"/>
          <w:lang w:val="en-US"/>
        </w:rPr>
        <w:t xml:space="preserve"> and </w:t>
      </w:r>
      <w:proofErr w:type="spellStart"/>
      <w:r w:rsidRPr="00AC319B">
        <w:rPr>
          <w:rFonts w:cstheme="minorHAnsi"/>
          <w:i/>
          <w:iCs/>
          <w:lang w:val="en-US"/>
        </w:rPr>
        <w:t>Cyperaceae</w:t>
      </w:r>
      <w:proofErr w:type="spellEnd"/>
      <w:r w:rsidRPr="00AC319B">
        <w:rPr>
          <w:rFonts w:cstheme="minorHAnsi"/>
          <w:lang w:val="en-US"/>
        </w:rPr>
        <w:t xml:space="preserve">, but they are also rich in </w:t>
      </w:r>
      <w:proofErr w:type="spellStart"/>
      <w:r w:rsidRPr="00AC319B">
        <w:rPr>
          <w:rFonts w:cstheme="minorHAnsi"/>
          <w:lang w:val="en-US"/>
        </w:rPr>
        <w:t>Hemicryptophytes</w:t>
      </w:r>
      <w:proofErr w:type="spellEnd"/>
      <w:r w:rsidRPr="00AC319B">
        <w:rPr>
          <w:rFonts w:cstheme="minorHAnsi"/>
          <w:lang w:val="en-US"/>
        </w:rPr>
        <w:t xml:space="preserve"> and </w:t>
      </w:r>
      <w:proofErr w:type="spellStart"/>
      <w:r w:rsidRPr="00AC319B">
        <w:rPr>
          <w:rFonts w:cstheme="minorHAnsi"/>
          <w:lang w:val="en-US"/>
        </w:rPr>
        <w:t>Chamaephytes</w:t>
      </w:r>
      <w:proofErr w:type="spellEnd"/>
      <w:r w:rsidRPr="00AC319B">
        <w:rPr>
          <w:rFonts w:cstheme="minorHAnsi"/>
          <w:lang w:val="en-US"/>
        </w:rPr>
        <w:t>.</w:t>
      </w:r>
      <w:r w:rsidR="003321EA" w:rsidRPr="003321EA">
        <w:rPr>
          <w:noProof/>
          <w:lang w:val="ca-ES" w:eastAsia="ca-ES"/>
        </w:rPr>
        <w:t xml:space="preserve"> </w:t>
      </w:r>
    </w:p>
    <w:p w14:paraId="2A3680DC" w14:textId="2FFA93F6" w:rsidR="00B500F2" w:rsidRDefault="003321EA" w:rsidP="0070572A">
      <w:pPr>
        <w:spacing w:line="360" w:lineRule="auto"/>
        <w:jc w:val="both"/>
      </w:pPr>
      <w:r>
        <w:rPr>
          <w:noProof/>
          <w:lang w:val="ca-ES" w:eastAsia="ca-ES"/>
        </w:rPr>
        <w:drawing>
          <wp:inline distT="0" distB="0" distL="0" distR="0" wp14:anchorId="640AD7A2" wp14:editId="0EFF5638">
            <wp:extent cx="4763165" cy="3334215"/>
            <wp:effectExtent l="0" t="0" r="0" b="0"/>
            <wp:docPr id="1108264355"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4355" name="Imagen 3" descr="Gráfico, Histo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763165" cy="3334215"/>
                    </a:xfrm>
                    <a:prstGeom prst="rect">
                      <a:avLst/>
                    </a:prstGeom>
                  </pic:spPr>
                </pic:pic>
              </a:graphicData>
            </a:graphic>
          </wp:inline>
        </w:drawing>
      </w:r>
    </w:p>
    <w:p w14:paraId="550ED82E" w14:textId="4B0A23AE" w:rsidR="0068503C" w:rsidRPr="00F07FD2" w:rsidRDefault="0068503C" w:rsidP="0070572A">
      <w:pPr>
        <w:pStyle w:val="Ttulo3"/>
        <w:spacing w:line="360" w:lineRule="auto"/>
        <w:jc w:val="both"/>
        <w:rPr>
          <w:lang w:val="en-US"/>
        </w:rPr>
      </w:pPr>
      <w:r w:rsidRPr="00F07FD2">
        <w:rPr>
          <w:lang w:val="en-US"/>
        </w:rPr>
        <w:t>2.2</w:t>
      </w:r>
      <w:r w:rsidR="00A559B2" w:rsidRPr="00F07FD2">
        <w:rPr>
          <w:lang w:val="en-US"/>
        </w:rPr>
        <w:t>.</w:t>
      </w:r>
      <w:r w:rsidRPr="00F07FD2">
        <w:rPr>
          <w:lang w:val="en-US"/>
        </w:rPr>
        <w:t xml:space="preserve"> Soil Bioclimatic </w:t>
      </w:r>
      <w:r w:rsidR="006B343F" w:rsidRPr="00F07FD2">
        <w:rPr>
          <w:lang w:val="en-US"/>
        </w:rPr>
        <w:t>Indices</w:t>
      </w:r>
      <w:r w:rsidRPr="00F07FD2">
        <w:rPr>
          <w:lang w:val="en-US"/>
        </w:rPr>
        <w:t xml:space="preserve"> (from Picos paper)</w:t>
      </w:r>
    </w:p>
    <w:p w14:paraId="5C87AF23" w14:textId="58B30AFA" w:rsidR="0039051E" w:rsidRDefault="0068503C" w:rsidP="0070572A">
      <w:pPr>
        <w:pStyle w:val="Textoindependiente"/>
        <w:spacing w:before="120" w:after="0"/>
        <w:rPr>
          <w:noProof/>
          <w:lang w:val="ca-ES" w:eastAsia="ca-ES"/>
        </w:rPr>
      </w:pPr>
      <w:r w:rsidRPr="000A5F58">
        <w:rPr>
          <w:rFonts w:asciiTheme="minorHAnsi" w:hAnsiTheme="minorHAnsi" w:cstheme="minorBidi"/>
          <w:kern w:val="2"/>
          <w:sz w:val="22"/>
          <w:szCs w:val="22"/>
          <w:lang w:val="en-GB"/>
          <w14:ligatures w14:val="standardContextual"/>
        </w:rPr>
        <w:t xml:space="preserve">We used </w:t>
      </w:r>
      <w:r w:rsidR="009F5875" w:rsidRPr="000A5F58">
        <w:rPr>
          <w:rFonts w:asciiTheme="minorHAnsi" w:hAnsiTheme="minorHAnsi" w:cstheme="minorBidi"/>
          <w:kern w:val="2"/>
          <w:sz w:val="22"/>
          <w:szCs w:val="22"/>
          <w:lang w:val="en-GB"/>
          <w14:ligatures w14:val="standardContextual"/>
        </w:rPr>
        <w:t xml:space="preserve">the </w:t>
      </w:r>
      <w:r w:rsidRPr="000A5F58">
        <w:rPr>
          <w:rFonts w:asciiTheme="minorHAnsi" w:hAnsiTheme="minorHAnsi" w:cstheme="minorBidi"/>
          <w:kern w:val="2"/>
          <w:sz w:val="22"/>
          <w:szCs w:val="22"/>
          <w:lang w:val="en-GB"/>
          <w14:ligatures w14:val="standardContextual"/>
        </w:rPr>
        <w:t xml:space="preserve">microclimatic </w:t>
      </w:r>
      <w:r w:rsidR="009F5875" w:rsidRPr="000A5F58">
        <w:rPr>
          <w:rFonts w:asciiTheme="minorHAnsi" w:hAnsiTheme="minorHAnsi" w:cstheme="minorBidi"/>
          <w:kern w:val="2"/>
          <w:sz w:val="22"/>
          <w:szCs w:val="22"/>
          <w:lang w:val="en-GB"/>
          <w14:ligatures w14:val="standardContextual"/>
        </w:rPr>
        <w:t xml:space="preserve">soil </w:t>
      </w:r>
      <w:r w:rsidRPr="000A5F58">
        <w:rPr>
          <w:rFonts w:asciiTheme="minorHAnsi" w:hAnsiTheme="minorHAnsi" w:cstheme="minorBidi"/>
          <w:kern w:val="2"/>
          <w:sz w:val="22"/>
          <w:szCs w:val="22"/>
          <w:lang w:val="en-GB"/>
          <w14:ligatures w14:val="standardContextual"/>
        </w:rPr>
        <w:t xml:space="preserve">data of </w:t>
      </w:r>
      <w:r w:rsidR="009F5875" w:rsidRPr="000A5F58">
        <w:rPr>
          <w:rFonts w:asciiTheme="minorHAnsi" w:hAnsiTheme="minorHAnsi" w:cstheme="minorBidi"/>
          <w:kern w:val="2"/>
          <w:sz w:val="22"/>
          <w:szCs w:val="22"/>
          <w:lang w:val="en-GB"/>
          <w14:ligatures w14:val="standardContextual"/>
        </w:rPr>
        <w:t xml:space="preserve">our dataloggers </w:t>
      </w:r>
      <w:r w:rsidRPr="000A5F58">
        <w:rPr>
          <w:rFonts w:asciiTheme="minorHAnsi" w:hAnsiTheme="minorHAnsi" w:cstheme="minorBidi"/>
          <w:kern w:val="2"/>
          <w:sz w:val="22"/>
          <w:szCs w:val="22"/>
          <w:lang w:val="en-GB"/>
          <w14:ligatures w14:val="standardContextual"/>
        </w:rPr>
        <w:t>to calculate soil bioclimatic indices</w:t>
      </w:r>
      <w:r w:rsidR="00D802B4">
        <w:rPr>
          <w:rFonts w:asciiTheme="minorHAnsi" w:hAnsiTheme="minorHAnsi" w:cstheme="minorBidi"/>
          <w:kern w:val="2"/>
          <w:sz w:val="22"/>
          <w:szCs w:val="22"/>
          <w:lang w:val="en-GB"/>
          <w14:ligatures w14:val="standardContextual"/>
        </w:rPr>
        <w:t xml:space="preserve"> as in </w:t>
      </w:r>
      <w:r w:rsidR="00D802B4" w:rsidRPr="00D802B4">
        <w:rPr>
          <w:rFonts w:asciiTheme="minorHAnsi" w:hAnsiTheme="minorHAnsi" w:cstheme="minorBidi"/>
          <w:kern w:val="2"/>
          <w:sz w:val="22"/>
          <w:szCs w:val="22"/>
          <w:highlight w:val="yellow"/>
          <w:lang w:val="en-GB"/>
          <w14:ligatures w14:val="standardContextual"/>
        </w:rPr>
        <w:t xml:space="preserve">Paper </w:t>
      </w:r>
      <w:proofErr w:type="spellStart"/>
      <w:r w:rsidR="00D802B4" w:rsidRPr="00D802B4">
        <w:rPr>
          <w:rFonts w:asciiTheme="minorHAnsi" w:hAnsiTheme="minorHAnsi" w:cstheme="minorBidi"/>
          <w:kern w:val="2"/>
          <w:sz w:val="22"/>
          <w:szCs w:val="22"/>
          <w:highlight w:val="yellow"/>
          <w:lang w:val="en-GB"/>
          <w14:ligatures w14:val="standardContextual"/>
        </w:rPr>
        <w:t>picos</w:t>
      </w:r>
      <w:proofErr w:type="spellEnd"/>
      <w:r w:rsidRPr="000A5F58">
        <w:rPr>
          <w:rFonts w:asciiTheme="minorHAnsi" w:hAnsiTheme="minorHAnsi" w:cstheme="minorBidi"/>
          <w:kern w:val="2"/>
          <w:sz w:val="22"/>
          <w:szCs w:val="22"/>
          <w:lang w:val="en-GB"/>
          <w14:ligatures w14:val="standardContextual"/>
        </w:rPr>
        <w:t xml:space="preserve">. For comparison, we homogenized the data </w:t>
      </w:r>
      <w:r w:rsidR="00DB3EE2">
        <w:rPr>
          <w:rFonts w:asciiTheme="minorHAnsi" w:hAnsiTheme="minorHAnsi" w:cstheme="minorBidi"/>
          <w:kern w:val="2"/>
          <w:sz w:val="22"/>
          <w:szCs w:val="22"/>
          <w:lang w:val="en-GB"/>
          <w14:ligatures w14:val="standardContextual"/>
        </w:rPr>
        <w:t>between</w:t>
      </w:r>
      <w:r w:rsidRPr="000A5F58">
        <w:rPr>
          <w:rFonts w:asciiTheme="minorHAnsi" w:hAnsiTheme="minorHAnsi" w:cstheme="minorBidi"/>
          <w:kern w:val="2"/>
          <w:sz w:val="22"/>
          <w:szCs w:val="22"/>
          <w:lang w:val="en-GB"/>
          <w14:ligatures w14:val="standardContextual"/>
        </w:rPr>
        <w:t xml:space="preserve"> the </w:t>
      </w:r>
      <w:r w:rsidR="001E6AED" w:rsidRPr="000A5F58">
        <w:rPr>
          <w:rFonts w:asciiTheme="minorHAnsi" w:hAnsiTheme="minorHAnsi" w:cstheme="minorBidi"/>
          <w:kern w:val="2"/>
          <w:sz w:val="22"/>
          <w:szCs w:val="22"/>
          <w:lang w:val="en-GB"/>
          <w14:ligatures w14:val="standardContextual"/>
        </w:rPr>
        <w:t xml:space="preserve">two </w:t>
      </w:r>
      <w:r w:rsidR="0039051E">
        <w:rPr>
          <w:rFonts w:asciiTheme="minorHAnsi" w:hAnsiTheme="minorHAnsi" w:cstheme="minorBidi"/>
          <w:kern w:val="2"/>
          <w:sz w:val="22"/>
          <w:szCs w:val="22"/>
          <w:lang w:val="en-GB"/>
          <w14:ligatures w14:val="standardContextual"/>
        </w:rPr>
        <w:t xml:space="preserve">sources </w:t>
      </w:r>
      <w:r w:rsidR="001E6AED" w:rsidRPr="000A5F58">
        <w:rPr>
          <w:rFonts w:asciiTheme="minorHAnsi" w:hAnsiTheme="minorHAnsi" w:cstheme="minorBidi"/>
          <w:kern w:val="2"/>
          <w:sz w:val="22"/>
          <w:szCs w:val="22"/>
          <w:lang w:val="en-GB"/>
          <w14:ligatures w14:val="standardContextual"/>
        </w:rPr>
        <w:t>o</w:t>
      </w:r>
      <w:r w:rsidR="00A6520A" w:rsidRPr="000A5F58">
        <w:rPr>
          <w:rFonts w:asciiTheme="minorHAnsi" w:hAnsiTheme="minorHAnsi" w:cstheme="minorBidi"/>
          <w:kern w:val="2"/>
          <w:sz w:val="22"/>
          <w:szCs w:val="22"/>
          <w:lang w:val="en-GB"/>
          <w14:ligatures w14:val="standardContextual"/>
        </w:rPr>
        <w:t>f</w:t>
      </w:r>
      <w:r w:rsidR="0039051E">
        <w:rPr>
          <w:rFonts w:asciiTheme="minorHAnsi" w:hAnsiTheme="minorHAnsi" w:cstheme="minorBidi"/>
          <w:kern w:val="2"/>
          <w:sz w:val="22"/>
          <w:szCs w:val="22"/>
          <w:lang w:val="en-GB"/>
          <w14:ligatures w14:val="standardContextual"/>
        </w:rPr>
        <w:t xml:space="preserve"> data</w:t>
      </w:r>
      <w:r w:rsidR="00A6520A" w:rsidRPr="000A5F58">
        <w:rPr>
          <w:rFonts w:asciiTheme="minorHAnsi" w:hAnsiTheme="minorHAnsi" w:cstheme="minorBidi"/>
          <w:kern w:val="2"/>
          <w:sz w:val="22"/>
          <w:szCs w:val="22"/>
          <w:lang w:val="en-GB"/>
          <w14:ligatures w14:val="standardContextual"/>
        </w:rPr>
        <w:t xml:space="preserve">: </w:t>
      </w:r>
      <w:r w:rsidR="00B91291">
        <w:rPr>
          <w:rFonts w:asciiTheme="minorHAnsi" w:hAnsiTheme="minorHAnsi" w:cstheme="minorBidi"/>
          <w:kern w:val="2"/>
          <w:sz w:val="22"/>
          <w:szCs w:val="22"/>
          <w:lang w:val="en-GB"/>
          <w14:ligatures w14:val="standardContextual"/>
        </w:rPr>
        <w:t xml:space="preserve">(1) </w:t>
      </w:r>
      <w:proofErr w:type="spellStart"/>
      <w:r w:rsidR="00B91291">
        <w:rPr>
          <w:rFonts w:asciiTheme="minorHAnsi" w:hAnsiTheme="minorHAnsi" w:cstheme="minorBidi"/>
          <w:kern w:val="2"/>
          <w:sz w:val="22"/>
          <w:szCs w:val="22"/>
          <w:lang w:val="en-GB"/>
          <w14:ligatures w14:val="standardContextual"/>
        </w:rPr>
        <w:t>Microlog</w:t>
      </w:r>
      <w:proofErr w:type="spellEnd"/>
      <w:r w:rsidR="00B91291">
        <w:rPr>
          <w:rFonts w:asciiTheme="minorHAnsi" w:hAnsiTheme="minorHAnsi" w:cstheme="minorBidi"/>
          <w:kern w:val="2"/>
          <w:sz w:val="22"/>
          <w:szCs w:val="22"/>
          <w:lang w:val="en-GB"/>
          <w14:ligatures w14:val="standardContextual"/>
        </w:rPr>
        <w:t xml:space="preserve"> SP3 (</w:t>
      </w:r>
      <w:r w:rsidR="001E6AED" w:rsidRPr="000A5F58">
        <w:rPr>
          <w:rFonts w:asciiTheme="minorHAnsi" w:hAnsiTheme="minorHAnsi" w:cstheme="minorBidi"/>
          <w:kern w:val="2"/>
          <w:sz w:val="22"/>
          <w:szCs w:val="22"/>
          <w:lang w:val="en-GB"/>
          <w14:ligatures w14:val="standardContextual"/>
        </w:rPr>
        <w:t xml:space="preserve">Temperature + water potential </w:t>
      </w:r>
      <w:r w:rsidR="00A6520A" w:rsidRPr="000A5F58">
        <w:rPr>
          <w:rFonts w:asciiTheme="minorHAnsi" w:hAnsiTheme="minorHAnsi" w:cstheme="minorBidi"/>
          <w:kern w:val="2"/>
          <w:sz w:val="22"/>
          <w:szCs w:val="22"/>
          <w:lang w:val="en-GB"/>
          <w14:ligatures w14:val="standardContextual"/>
        </w:rPr>
        <w:t>hourly data</w:t>
      </w:r>
      <w:r w:rsidR="00B91291">
        <w:rPr>
          <w:rFonts w:asciiTheme="minorHAnsi" w:hAnsiTheme="minorHAnsi" w:cstheme="minorBidi"/>
          <w:kern w:val="2"/>
          <w:sz w:val="22"/>
          <w:szCs w:val="22"/>
          <w:lang w:val="en-GB"/>
          <w14:ligatures w14:val="standardContextual"/>
        </w:rPr>
        <w:t>)</w:t>
      </w:r>
      <w:r w:rsidR="00A6520A" w:rsidRPr="000A5F58">
        <w:rPr>
          <w:rFonts w:asciiTheme="minorHAnsi" w:hAnsiTheme="minorHAnsi" w:cstheme="minorBidi"/>
          <w:kern w:val="2"/>
          <w:sz w:val="22"/>
          <w:szCs w:val="22"/>
          <w:lang w:val="en-GB"/>
          <w14:ligatures w14:val="standardContextual"/>
        </w:rPr>
        <w:t xml:space="preserve"> </w:t>
      </w:r>
      <w:r w:rsidR="001E6AED" w:rsidRPr="000A5F58">
        <w:rPr>
          <w:rFonts w:asciiTheme="minorHAnsi" w:hAnsiTheme="minorHAnsi" w:cstheme="minorBidi"/>
          <w:kern w:val="2"/>
          <w:sz w:val="22"/>
          <w:szCs w:val="22"/>
          <w:lang w:val="en-GB"/>
          <w14:ligatures w14:val="standardContextual"/>
        </w:rPr>
        <w:t xml:space="preserve">in </w:t>
      </w:r>
      <w:proofErr w:type="gramStart"/>
      <w:r w:rsidR="0039051E" w:rsidRPr="0039051E">
        <w:rPr>
          <w:rFonts w:asciiTheme="minorHAnsi" w:hAnsiTheme="minorHAnsi" w:cstheme="minorBidi"/>
          <w:kern w:val="2"/>
          <w:sz w:val="22"/>
          <w:szCs w:val="22"/>
          <w:lang w:val="en-GB"/>
          <w14:ligatures w14:val="standardContextual"/>
        </w:rPr>
        <w:t>4</w:t>
      </w:r>
      <w:proofErr w:type="gramEnd"/>
      <w:r w:rsidR="00A6520A" w:rsidRPr="000A5F58">
        <w:rPr>
          <w:rFonts w:asciiTheme="minorHAnsi" w:hAnsiTheme="minorHAnsi" w:cstheme="minorBidi"/>
          <w:kern w:val="2"/>
          <w:sz w:val="22"/>
          <w:szCs w:val="22"/>
          <w:lang w:val="en-GB"/>
          <w14:ligatures w14:val="standardContextual"/>
        </w:rPr>
        <w:t xml:space="preserve"> </w:t>
      </w:r>
      <w:r w:rsidR="0039051E">
        <w:rPr>
          <w:rFonts w:asciiTheme="minorHAnsi" w:hAnsiTheme="minorHAnsi" w:cstheme="minorBidi"/>
          <w:kern w:val="2"/>
          <w:sz w:val="22"/>
          <w:szCs w:val="22"/>
          <w:lang w:val="en-GB"/>
          <w14:ligatures w14:val="standardContextual"/>
        </w:rPr>
        <w:t xml:space="preserve">central </w:t>
      </w:r>
      <w:r w:rsidR="00A6520A" w:rsidRPr="000A5F58">
        <w:rPr>
          <w:rFonts w:asciiTheme="minorHAnsi" w:hAnsiTheme="minorHAnsi" w:cstheme="minorBidi"/>
          <w:kern w:val="2"/>
          <w:sz w:val="22"/>
          <w:szCs w:val="22"/>
          <w:lang w:val="en-GB"/>
          <w14:ligatures w14:val="standardContextual"/>
        </w:rPr>
        <w:t xml:space="preserve">plots and </w:t>
      </w:r>
      <w:proofErr w:type="spellStart"/>
      <w:r w:rsidR="00B91291">
        <w:rPr>
          <w:rFonts w:asciiTheme="minorHAnsi" w:hAnsiTheme="minorHAnsi" w:cstheme="minorBidi"/>
          <w:kern w:val="2"/>
          <w:sz w:val="22"/>
          <w:szCs w:val="22"/>
          <w:lang w:val="en-GB"/>
          <w14:ligatures w14:val="standardContextual"/>
        </w:rPr>
        <w:t>iButtons</w:t>
      </w:r>
      <w:proofErr w:type="spellEnd"/>
      <w:r w:rsidR="00B91291">
        <w:rPr>
          <w:rFonts w:asciiTheme="minorHAnsi" w:hAnsiTheme="minorHAnsi" w:cstheme="minorBidi"/>
          <w:kern w:val="2"/>
          <w:sz w:val="22"/>
          <w:szCs w:val="22"/>
          <w:lang w:val="en-GB"/>
          <w14:ligatures w14:val="standardContextual"/>
        </w:rPr>
        <w:t xml:space="preserve"> </w:t>
      </w:r>
      <w:r w:rsidR="00A6520A" w:rsidRPr="000A5F58">
        <w:rPr>
          <w:rFonts w:asciiTheme="minorHAnsi" w:hAnsiTheme="minorHAnsi" w:cstheme="minorBidi"/>
          <w:kern w:val="2"/>
          <w:sz w:val="22"/>
          <w:szCs w:val="22"/>
          <w:lang w:val="en-GB"/>
          <w14:ligatures w14:val="standardContextual"/>
        </w:rPr>
        <w:t>temperature data</w:t>
      </w:r>
      <w:r w:rsidR="00006EB2"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at four-hour intervals</w:t>
      </w:r>
      <w:r w:rsidR="00A6520A" w:rsidRPr="000A5F58">
        <w:rPr>
          <w:rFonts w:asciiTheme="minorHAnsi" w:hAnsiTheme="minorHAnsi" w:cstheme="minorBidi"/>
          <w:kern w:val="2"/>
          <w:sz w:val="22"/>
          <w:szCs w:val="22"/>
          <w:lang w:val="en-GB"/>
          <w14:ligatures w14:val="standardContextual"/>
        </w:rPr>
        <w:t xml:space="preserve"> for the </w:t>
      </w:r>
      <w:r w:rsidR="0039051E">
        <w:rPr>
          <w:rFonts w:asciiTheme="minorHAnsi" w:hAnsiTheme="minorHAnsi" w:cstheme="minorBidi"/>
          <w:kern w:val="2"/>
          <w:sz w:val="22"/>
          <w:szCs w:val="22"/>
          <w:lang w:val="en-GB"/>
          <w14:ligatures w14:val="standardContextual"/>
        </w:rPr>
        <w:t>14</w:t>
      </w:r>
      <w:r w:rsidR="006B343F" w:rsidRPr="000A5F58">
        <w:rPr>
          <w:rFonts w:asciiTheme="minorHAnsi" w:hAnsiTheme="minorHAnsi" w:cstheme="minorBidi"/>
          <w:kern w:val="2"/>
          <w:sz w:val="22"/>
          <w:szCs w:val="22"/>
          <w:lang w:val="en-GB"/>
          <w14:ligatures w14:val="standardContextual"/>
        </w:rPr>
        <w:t xml:space="preserve"> resting p</w:t>
      </w:r>
      <w:r w:rsidR="00B91291">
        <w:rPr>
          <w:rFonts w:asciiTheme="minorHAnsi" w:hAnsiTheme="minorHAnsi" w:cstheme="minorBidi"/>
          <w:kern w:val="2"/>
          <w:sz w:val="22"/>
          <w:szCs w:val="22"/>
          <w:lang w:val="en-GB"/>
          <w14:ligatures w14:val="standardContextual"/>
        </w:rPr>
        <w:t>l</w:t>
      </w:r>
      <w:r w:rsidR="006B343F" w:rsidRPr="000A5F58">
        <w:rPr>
          <w:rFonts w:asciiTheme="minorHAnsi" w:hAnsiTheme="minorHAnsi" w:cstheme="minorBidi"/>
          <w:kern w:val="2"/>
          <w:sz w:val="22"/>
          <w:szCs w:val="22"/>
          <w:lang w:val="en-GB"/>
          <w14:ligatures w14:val="standardContextual"/>
        </w:rPr>
        <w:t>ots</w:t>
      </w:r>
      <w:r w:rsidR="0039051E">
        <w:rPr>
          <w:rFonts w:asciiTheme="minorHAnsi" w:hAnsiTheme="minorHAnsi" w:cstheme="minorBidi"/>
          <w:kern w:val="2"/>
          <w:sz w:val="22"/>
          <w:szCs w:val="22"/>
          <w:lang w:val="en-GB"/>
          <w14:ligatures w14:val="standardContextual"/>
        </w:rPr>
        <w:t>. K</w:t>
      </w:r>
      <w:r w:rsidRPr="000A5F58">
        <w:rPr>
          <w:rFonts w:asciiTheme="minorHAnsi" w:hAnsiTheme="minorHAnsi" w:cstheme="minorBidi"/>
          <w:kern w:val="2"/>
          <w:sz w:val="22"/>
          <w:szCs w:val="22"/>
          <w:lang w:val="en-GB"/>
          <w14:ligatures w14:val="standardContextual"/>
        </w:rPr>
        <w:t xml:space="preserve">eeping the same </w:t>
      </w:r>
      <w:r w:rsidR="00D802B4" w:rsidRPr="00D802B4">
        <w:rPr>
          <w:rFonts w:asciiTheme="minorHAnsi" w:hAnsiTheme="minorHAnsi" w:cstheme="minorBidi"/>
          <w:kern w:val="2"/>
          <w:sz w:val="22"/>
          <w:szCs w:val="22"/>
          <w:lang w:val="en-GB"/>
          <w14:ligatures w14:val="standardContextual"/>
        </w:rPr>
        <w:t>321</w:t>
      </w:r>
      <w:r w:rsidR="00D802B4">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calendar days</w:t>
      </w:r>
      <w:r w:rsidR="00006EB2" w:rsidRPr="000A5F58">
        <w:rPr>
          <w:rFonts w:asciiTheme="minorHAnsi" w:hAnsiTheme="minorHAnsi" w:cstheme="minorBidi"/>
          <w:kern w:val="2"/>
          <w:sz w:val="22"/>
          <w:szCs w:val="22"/>
          <w:lang w:val="en-GB"/>
          <w14:ligatures w14:val="standardContextual"/>
        </w:rPr>
        <w:t xml:space="preserve"> </w:t>
      </w:r>
      <w:r w:rsidR="0039051E">
        <w:rPr>
          <w:rFonts w:asciiTheme="minorHAnsi" w:hAnsiTheme="minorHAnsi" w:cstheme="minorBidi"/>
          <w:kern w:val="2"/>
          <w:sz w:val="22"/>
          <w:szCs w:val="22"/>
          <w:lang w:val="en-GB"/>
          <w14:ligatures w14:val="standardContextual"/>
        </w:rPr>
        <w:t xml:space="preserve">with temperature data </w:t>
      </w:r>
      <w:r w:rsidR="00006EB2" w:rsidRPr="00D802B4">
        <w:rPr>
          <w:rFonts w:asciiTheme="minorHAnsi" w:hAnsiTheme="minorHAnsi" w:cstheme="minorBidi"/>
          <w:kern w:val="2"/>
          <w:sz w:val="22"/>
          <w:szCs w:val="22"/>
          <w:highlight w:val="yellow"/>
          <w:lang w:val="en-GB"/>
          <w14:ligatures w14:val="standardContextual"/>
        </w:rPr>
        <w:t>(but from different years if we include the extremes</w:t>
      </w:r>
      <w:r w:rsidR="00A00EEC" w:rsidRPr="00D802B4">
        <w:rPr>
          <w:rFonts w:asciiTheme="minorHAnsi" w:hAnsiTheme="minorHAnsi" w:cstheme="minorBidi"/>
          <w:kern w:val="2"/>
          <w:sz w:val="22"/>
          <w:szCs w:val="22"/>
          <w:highlight w:val="yellow"/>
          <w:lang w:val="en-GB"/>
          <w14:ligatures w14:val="standardContextual"/>
        </w:rPr>
        <w:t xml:space="preserve"> WP loggers buried one year later</w:t>
      </w:r>
      <w:r w:rsidR="0039051E">
        <w:rPr>
          <w:rFonts w:asciiTheme="minorHAnsi" w:hAnsiTheme="minorHAnsi" w:cstheme="minorBidi"/>
          <w:kern w:val="2"/>
          <w:sz w:val="22"/>
          <w:szCs w:val="22"/>
          <w:highlight w:val="yellow"/>
          <w:lang w:val="en-GB"/>
          <w14:ligatures w14:val="standardContextual"/>
        </w:rPr>
        <w:t xml:space="preserve"> and </w:t>
      </w:r>
      <w:proofErr w:type="spellStart"/>
      <w:r w:rsidR="0039051E">
        <w:rPr>
          <w:rFonts w:asciiTheme="minorHAnsi" w:hAnsiTheme="minorHAnsi" w:cstheme="minorBidi"/>
          <w:kern w:val="2"/>
          <w:sz w:val="22"/>
          <w:szCs w:val="22"/>
          <w:highlight w:val="yellow"/>
          <w:lang w:val="en-GB"/>
          <w14:ligatures w14:val="standardContextual"/>
        </w:rPr>
        <w:t>Cañada</w:t>
      </w:r>
      <w:proofErr w:type="spellEnd"/>
      <w:r w:rsidR="0039051E">
        <w:rPr>
          <w:rFonts w:asciiTheme="minorHAnsi" w:hAnsiTheme="minorHAnsi" w:cstheme="minorBidi"/>
          <w:kern w:val="2"/>
          <w:sz w:val="22"/>
          <w:szCs w:val="22"/>
          <w:highlight w:val="yellow"/>
          <w:lang w:val="en-GB"/>
          <w14:ligatures w14:val="standardContextual"/>
        </w:rPr>
        <w:t xml:space="preserve"> that malfunctioned that first year)</w:t>
      </w:r>
      <w:r w:rsidR="00006EB2" w:rsidRPr="00D802B4">
        <w:rPr>
          <w:rFonts w:asciiTheme="minorHAnsi" w:hAnsiTheme="minorHAnsi" w:cstheme="minorBidi"/>
          <w:kern w:val="2"/>
          <w:sz w:val="22"/>
          <w:szCs w:val="22"/>
          <w:highlight w:val="yellow"/>
          <w:lang w:val="en-GB"/>
          <w14:ligatures w14:val="standardContextual"/>
        </w:rPr>
        <w:t>)</w:t>
      </w:r>
      <w:r w:rsidRPr="000A5F58">
        <w:rPr>
          <w:rFonts w:asciiTheme="minorHAnsi" w:hAnsiTheme="minorHAnsi" w:cstheme="minorBidi"/>
          <w:kern w:val="2"/>
          <w:sz w:val="22"/>
          <w:szCs w:val="22"/>
          <w:lang w:val="en-GB"/>
          <w14:ligatures w14:val="standardContextual"/>
        </w:rPr>
        <w:t xml:space="preserve">. In total, we obtained </w:t>
      </w:r>
      <w:r w:rsidR="00A00EEC" w:rsidRPr="000A5F58">
        <w:rPr>
          <w:rFonts w:asciiTheme="minorHAnsi" w:hAnsiTheme="minorHAnsi" w:cstheme="minorBidi"/>
          <w:kern w:val="2"/>
          <w:sz w:val="22"/>
          <w:szCs w:val="22"/>
          <w:lang w:val="en-GB"/>
          <w14:ligatures w14:val="standardContextual"/>
        </w:rPr>
        <w:t>XX</w:t>
      </w:r>
      <w:r w:rsidRPr="000A5F58">
        <w:rPr>
          <w:rFonts w:asciiTheme="minorHAnsi" w:hAnsiTheme="minorHAnsi" w:cstheme="minorBidi"/>
          <w:kern w:val="2"/>
          <w:sz w:val="22"/>
          <w:szCs w:val="22"/>
          <w:lang w:val="en-GB"/>
          <w14:ligatures w14:val="standardContextual"/>
        </w:rPr>
        <w:t xml:space="preserve"> data points. We calculated bioclimatic indices based on </w:t>
      </w:r>
      <w:proofErr w:type="spellStart"/>
      <w:r w:rsidR="001704A4" w:rsidRPr="000A5F58">
        <w:rPr>
          <w:rFonts w:asciiTheme="minorHAnsi" w:hAnsiTheme="minorHAnsi" w:cstheme="minorBidi"/>
          <w:kern w:val="2"/>
          <w:sz w:val="22"/>
          <w:szCs w:val="22"/>
          <w:lang w:val="en-GB"/>
          <w14:ligatures w14:val="standardContextual"/>
        </w:rPr>
        <w:t>WorldClim</w:t>
      </w:r>
      <w:proofErr w:type="spellEnd"/>
      <w:r w:rsidR="001704A4"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 xml:space="preserve">standard variables (Fick &amp; </w:t>
      </w:r>
      <w:proofErr w:type="spellStart"/>
      <w:r w:rsidRPr="000A5F58">
        <w:rPr>
          <w:rFonts w:asciiTheme="minorHAnsi" w:hAnsiTheme="minorHAnsi" w:cstheme="minorBidi"/>
          <w:kern w:val="2"/>
          <w:sz w:val="22"/>
          <w:szCs w:val="22"/>
          <w:lang w:val="en-GB"/>
          <w14:ligatures w14:val="standardContextual"/>
        </w:rPr>
        <w:t>Hijmans</w:t>
      </w:r>
      <w:proofErr w:type="spellEnd"/>
      <w:r w:rsidRPr="000A5F58">
        <w:rPr>
          <w:rFonts w:asciiTheme="minorHAnsi" w:hAnsiTheme="minorHAnsi" w:cstheme="minorBidi"/>
          <w:kern w:val="2"/>
          <w:sz w:val="22"/>
          <w:szCs w:val="22"/>
          <w:lang w:val="en-GB"/>
          <w14:ligatures w14:val="standardContextual"/>
        </w:rPr>
        <w:t xml:space="preserve"> 2017), together with other </w:t>
      </w:r>
      <w:r w:rsidR="001704A4" w:rsidRPr="000A5F58">
        <w:rPr>
          <w:rFonts w:asciiTheme="minorHAnsi" w:hAnsiTheme="minorHAnsi" w:cstheme="minorBidi"/>
          <w:kern w:val="2"/>
          <w:sz w:val="22"/>
          <w:szCs w:val="22"/>
          <w:lang w:val="en-GB"/>
          <w14:ligatures w14:val="standardContextual"/>
        </w:rPr>
        <w:t xml:space="preserve">relevant </w:t>
      </w:r>
      <w:r w:rsidRPr="000A5F58">
        <w:rPr>
          <w:rFonts w:asciiTheme="minorHAnsi" w:hAnsiTheme="minorHAnsi" w:cstheme="minorBidi"/>
          <w:kern w:val="2"/>
          <w:sz w:val="22"/>
          <w:szCs w:val="22"/>
          <w:lang w:val="en-GB"/>
          <w14:ligatures w14:val="standardContextual"/>
        </w:rPr>
        <w:t xml:space="preserve">variables on alpine </w:t>
      </w:r>
      <w:r w:rsidR="001704A4" w:rsidRPr="000A5F58">
        <w:rPr>
          <w:rFonts w:asciiTheme="minorHAnsi" w:hAnsiTheme="minorHAnsi" w:cstheme="minorBidi"/>
          <w:kern w:val="2"/>
          <w:sz w:val="22"/>
          <w:szCs w:val="22"/>
          <w:lang w:val="en-GB"/>
          <w14:ligatures w14:val="standardContextual"/>
        </w:rPr>
        <w:t>micro</w:t>
      </w:r>
      <w:r w:rsidRPr="000A5F58">
        <w:rPr>
          <w:rFonts w:asciiTheme="minorHAnsi" w:hAnsiTheme="minorHAnsi" w:cstheme="minorBidi"/>
          <w:kern w:val="2"/>
          <w:sz w:val="22"/>
          <w:szCs w:val="22"/>
          <w:lang w:val="en-GB"/>
          <w14:ligatures w14:val="standardContextual"/>
        </w:rPr>
        <w:t>topograph</w:t>
      </w:r>
      <w:r w:rsidR="001704A4" w:rsidRPr="000A5F58">
        <w:rPr>
          <w:rFonts w:asciiTheme="minorHAnsi" w:hAnsiTheme="minorHAnsi" w:cstheme="minorBidi"/>
          <w:kern w:val="2"/>
          <w:sz w:val="22"/>
          <w:szCs w:val="22"/>
          <w:lang w:val="en-GB"/>
          <w14:ligatures w14:val="standardContextual"/>
        </w:rPr>
        <w:t>y</w:t>
      </w:r>
      <w:r w:rsidRPr="000A5F58">
        <w:rPr>
          <w:rFonts w:asciiTheme="minorHAnsi" w:hAnsiTheme="minorHAnsi" w:cstheme="minorBidi"/>
          <w:kern w:val="2"/>
          <w:sz w:val="22"/>
          <w:szCs w:val="22"/>
          <w:lang w:val="en-GB"/>
          <w14:ligatures w14:val="standardContextual"/>
        </w:rPr>
        <w:t xml:space="preserve">. </w:t>
      </w:r>
      <w:r w:rsidR="00324D6F">
        <w:rPr>
          <w:rFonts w:asciiTheme="minorHAnsi" w:hAnsiTheme="minorHAnsi" w:cstheme="minorBidi"/>
          <w:kern w:val="2"/>
          <w:sz w:val="22"/>
          <w:szCs w:val="22"/>
          <w:lang w:val="en-GB"/>
          <w14:ligatures w14:val="standardContextual"/>
        </w:rPr>
        <w:t>W</w:t>
      </w:r>
      <w:r w:rsidR="00987BCF">
        <w:rPr>
          <w:rFonts w:asciiTheme="minorHAnsi" w:hAnsiTheme="minorHAnsi" w:cstheme="minorBidi"/>
          <w:kern w:val="2"/>
          <w:sz w:val="22"/>
          <w:szCs w:val="22"/>
          <w:lang w:val="en-GB"/>
          <w14:ligatures w14:val="standardContextual"/>
        </w:rPr>
        <w:t xml:space="preserve">e selected 6 </w:t>
      </w:r>
      <w:r w:rsidR="00324D6F">
        <w:rPr>
          <w:rFonts w:asciiTheme="minorHAnsi" w:hAnsiTheme="minorHAnsi" w:cstheme="minorBidi"/>
          <w:kern w:val="2"/>
          <w:sz w:val="22"/>
          <w:szCs w:val="22"/>
          <w:lang w:val="en-GB"/>
          <w14:ligatures w14:val="standardContextual"/>
        </w:rPr>
        <w:t xml:space="preserve">temperature related </w:t>
      </w:r>
      <w:r w:rsidR="00987BCF">
        <w:rPr>
          <w:rFonts w:asciiTheme="minorHAnsi" w:hAnsiTheme="minorHAnsi" w:cstheme="minorBidi"/>
          <w:kern w:val="2"/>
          <w:sz w:val="22"/>
          <w:szCs w:val="22"/>
          <w:lang w:val="en-GB"/>
          <w14:ligatures w14:val="standardContextual"/>
        </w:rPr>
        <w:t xml:space="preserve">indices: </w:t>
      </w:r>
      <w:r w:rsidRPr="00324D6F">
        <w:rPr>
          <w:rFonts w:asciiTheme="minorHAnsi" w:hAnsiTheme="minorHAnsi" w:cstheme="minorBidi"/>
          <w:kern w:val="2"/>
          <w:sz w:val="22"/>
          <w:szCs w:val="22"/>
          <w:lang w:val="en-GB"/>
          <w14:ligatures w14:val="standardContextual"/>
        </w:rPr>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rPr>
          <w:rFonts w:asciiTheme="minorHAnsi" w:hAnsiTheme="minorHAnsi" w:cstheme="minorBidi"/>
          <w:kern w:val="2"/>
          <w:sz w:val="22"/>
          <w:szCs w:val="22"/>
          <w:lang w:val="en-GB"/>
          <w14:ligatures w14:val="standardContextual"/>
        </w:rPr>
        <w:t xml:space="preserve">the </w:t>
      </w:r>
      <w:r w:rsidRPr="00324D6F">
        <w:rPr>
          <w:rFonts w:asciiTheme="minorHAnsi" w:hAnsiTheme="minorHAnsi" w:cstheme="minorBidi"/>
          <w:kern w:val="2"/>
          <w:sz w:val="22"/>
          <w:szCs w:val="22"/>
          <w:lang w:val="en-GB"/>
          <w14:ligatures w14:val="standardContextual"/>
        </w:rPr>
        <w:t xml:space="preserve">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w:t>
      </w:r>
      <w:r w:rsidRPr="00324D6F">
        <w:rPr>
          <w:rFonts w:asciiTheme="minorHAnsi" w:hAnsiTheme="minorHAnsi" w:cstheme="minorBidi"/>
          <w:kern w:val="2"/>
          <w:sz w:val="22"/>
          <w:szCs w:val="22"/>
          <w:lang w:val="en-GB"/>
          <w14:ligatures w14:val="standardContextual"/>
        </w:rPr>
        <w:lastRenderedPageBreak/>
        <w:t xml:space="preserve">daily mean temperatures for days in which the soil mean temperature at five cm deep was above 5 ºC (Körner 2021). For FDD, we transformed the values from negative to positive, so higher values represent more freezing. To identify the main gradients of microclimatic variability, we conducted a principal component analysis (PCA) </w:t>
      </w:r>
      <w:r w:rsidR="00D802B4" w:rsidRPr="00324D6F">
        <w:rPr>
          <w:rFonts w:asciiTheme="minorHAnsi" w:hAnsiTheme="minorHAnsi" w:cstheme="minorBidi"/>
          <w:kern w:val="2"/>
          <w:sz w:val="22"/>
          <w:szCs w:val="22"/>
          <w:lang w:val="en-GB"/>
          <w14:ligatures w14:val="standardContextual"/>
        </w:rPr>
        <w:t>including</w:t>
      </w:r>
      <w:r w:rsidRPr="00324D6F">
        <w:rPr>
          <w:rFonts w:asciiTheme="minorHAnsi" w:hAnsiTheme="minorHAnsi" w:cstheme="minorBidi"/>
          <w:kern w:val="2"/>
          <w:sz w:val="22"/>
          <w:szCs w:val="22"/>
          <w:lang w:val="en-GB"/>
          <w14:ligatures w14:val="standardContextual"/>
        </w:rPr>
        <w:t xml:space="preserve"> </w:t>
      </w:r>
      <w:r w:rsidR="007C50FF" w:rsidRPr="00324D6F">
        <w:rPr>
          <w:rFonts w:asciiTheme="minorHAnsi" w:hAnsiTheme="minorHAnsi" w:cstheme="minorBidi"/>
          <w:kern w:val="2"/>
          <w:sz w:val="22"/>
          <w:szCs w:val="22"/>
          <w:lang w:val="en-GB"/>
          <w14:ligatures w14:val="standardContextual"/>
        </w:rPr>
        <w:t>all</w:t>
      </w:r>
      <w:r w:rsidRPr="00324D6F">
        <w:rPr>
          <w:rFonts w:asciiTheme="minorHAnsi" w:hAnsiTheme="minorHAnsi" w:cstheme="minorBidi"/>
          <w:kern w:val="2"/>
          <w:sz w:val="22"/>
          <w:szCs w:val="22"/>
          <w:lang w:val="en-GB"/>
          <w14:ligatures w14:val="standardContextual"/>
        </w:rPr>
        <w:t xml:space="preserve"> bioclimatic indices</w:t>
      </w:r>
      <w:r w:rsidR="00D802B4" w:rsidRPr="00324D6F">
        <w:rPr>
          <w:rFonts w:asciiTheme="minorHAnsi" w:hAnsiTheme="minorHAnsi" w:cstheme="minorBidi"/>
          <w:kern w:val="2"/>
          <w:sz w:val="22"/>
          <w:szCs w:val="22"/>
          <w:lang w:val="en-GB"/>
          <w14:ligatures w14:val="standardContextual"/>
        </w:rPr>
        <w:t xml:space="preserve"> (see fig 2B)</w:t>
      </w:r>
      <w:r w:rsidRPr="00324D6F">
        <w:rPr>
          <w:rFonts w:asciiTheme="minorHAnsi" w:hAnsiTheme="minorHAnsi" w:cstheme="minorBidi"/>
          <w:kern w:val="2"/>
          <w:sz w:val="22"/>
          <w:szCs w:val="22"/>
          <w:lang w:val="en-GB"/>
          <w14:ligatures w14:val="standardContextual"/>
        </w:rPr>
        <w:t>.</w:t>
      </w:r>
      <w:r w:rsidR="003321EA" w:rsidRPr="003321EA">
        <w:rPr>
          <w:noProof/>
          <w:lang w:val="ca-ES" w:eastAsia="ca-ES"/>
        </w:rPr>
        <w:t xml:space="preserve"> </w:t>
      </w:r>
      <w:r w:rsidR="00A67F84">
        <w:rPr>
          <w:rFonts w:asciiTheme="minorHAnsi" w:hAnsiTheme="minorHAnsi" w:cstheme="minorBidi"/>
          <w:kern w:val="2"/>
          <w:sz w:val="22"/>
          <w:szCs w:val="22"/>
          <w:lang w:val="en-GB"/>
          <w14:ligatures w14:val="standardContextual"/>
        </w:rPr>
        <w:t>Temperature was the</w:t>
      </w:r>
      <w:r w:rsidR="00A67F84" w:rsidRPr="00A67F84">
        <w:rPr>
          <w:rFonts w:asciiTheme="minorHAnsi" w:hAnsiTheme="minorHAnsi" w:cstheme="minorBidi"/>
          <w:kern w:val="2"/>
          <w:sz w:val="22"/>
          <w:szCs w:val="22"/>
          <w:lang w:val="en-GB"/>
          <w14:ligatures w14:val="standardContextual"/>
        </w:rPr>
        <w:t xml:space="preserve"> main gradie</w:t>
      </w:r>
      <w:r w:rsidR="00A67F84">
        <w:rPr>
          <w:rFonts w:asciiTheme="minorHAnsi" w:hAnsiTheme="minorHAnsi" w:cstheme="minorBidi"/>
          <w:kern w:val="2"/>
          <w:sz w:val="22"/>
          <w:szCs w:val="22"/>
          <w:lang w:val="en-GB"/>
          <w14:ligatures w14:val="standardContextual"/>
        </w:rPr>
        <w:t xml:space="preserve">nt driving bioclimatic differences between our study plots. Thus, as main explaining factor we will use </w:t>
      </w:r>
      <w:r w:rsidR="00324D6F">
        <w:rPr>
          <w:rFonts w:asciiTheme="minorHAnsi" w:hAnsiTheme="minorHAnsi" w:cstheme="minorBidi"/>
          <w:kern w:val="2"/>
          <w:sz w:val="22"/>
          <w:szCs w:val="22"/>
          <w:lang w:val="en-GB"/>
          <w14:ligatures w14:val="standardContextual"/>
        </w:rPr>
        <w:t>GDD (highly correlated with bio1, bio2 and bio7), which</w:t>
      </w:r>
      <w:r w:rsidR="00A67F84">
        <w:rPr>
          <w:rFonts w:asciiTheme="minorHAnsi" w:hAnsiTheme="minorHAnsi" w:cstheme="minorBidi"/>
          <w:kern w:val="2"/>
          <w:sz w:val="22"/>
          <w:szCs w:val="22"/>
          <w:lang w:val="en-GB"/>
          <w14:ligatures w14:val="standardContextual"/>
        </w:rPr>
        <w:t xml:space="preserve"> had the h</w:t>
      </w:r>
      <w:r w:rsidR="00A67F84" w:rsidRPr="00A67F84">
        <w:rPr>
          <w:rFonts w:asciiTheme="minorHAnsi" w:hAnsiTheme="minorHAnsi" w:cstheme="minorBidi"/>
          <w:kern w:val="2"/>
          <w:sz w:val="22"/>
          <w:szCs w:val="22"/>
          <w:lang w:val="en-GB"/>
          <w14:ligatures w14:val="standardContextual"/>
        </w:rPr>
        <w:t xml:space="preserve">ighest </w:t>
      </w:r>
      <w:r w:rsidR="00324D6F">
        <w:rPr>
          <w:rFonts w:asciiTheme="minorHAnsi" w:hAnsiTheme="minorHAnsi" w:cstheme="minorBidi"/>
          <w:kern w:val="2"/>
          <w:sz w:val="22"/>
          <w:szCs w:val="22"/>
          <w:lang w:val="en-GB"/>
          <w14:ligatures w14:val="standardContextual"/>
        </w:rPr>
        <w:t>contribution to Axis 1 (23.4</w:t>
      </w:r>
      <w:r w:rsidR="00A67F84">
        <w:rPr>
          <w:rFonts w:asciiTheme="minorHAnsi" w:hAnsiTheme="minorHAnsi" w:cstheme="minorBidi"/>
          <w:kern w:val="2"/>
          <w:sz w:val="22"/>
          <w:szCs w:val="22"/>
          <w:lang w:val="en-GB"/>
          <w14:ligatures w14:val="standardContextual"/>
        </w:rPr>
        <w:t xml:space="preserve">) </w:t>
      </w:r>
      <w:r w:rsidR="00A67F84" w:rsidRPr="00A67F84">
        <w:rPr>
          <w:rFonts w:asciiTheme="minorHAnsi" w:hAnsiTheme="minorHAnsi" w:cstheme="minorBidi"/>
          <w:kern w:val="2"/>
          <w:sz w:val="22"/>
          <w:szCs w:val="22"/>
          <w:lang w:val="en-GB"/>
          <w14:ligatures w14:val="standardContextual"/>
        </w:rPr>
        <w:t>of the PCA that explains 64% of the variance.</w:t>
      </w:r>
    </w:p>
    <w:p w14:paraId="4BE180A9" w14:textId="5C56A93B" w:rsidR="0068503C" w:rsidRDefault="003321EA" w:rsidP="0070572A">
      <w:pPr>
        <w:pStyle w:val="Textoindependiente"/>
        <w:spacing w:before="120" w:after="0"/>
        <w:rPr>
          <w:ins w:id="45" w:author="Diana María Cruz Tejada" w:date="2023-10-04T17:22:00Z"/>
          <w:rFonts w:asciiTheme="minorHAnsi" w:hAnsiTheme="minorHAnsi" w:cstheme="minorBidi"/>
          <w:kern w:val="2"/>
          <w:sz w:val="22"/>
          <w:szCs w:val="22"/>
          <w:lang w:val="en-GB"/>
          <w14:ligatures w14:val="standardContextual"/>
        </w:rPr>
      </w:pPr>
      <w:r>
        <w:rPr>
          <w:noProof/>
          <w:lang w:val="ca-ES" w:eastAsia="ca-ES"/>
        </w:rPr>
        <w:drawing>
          <wp:inline distT="0" distB="0" distL="0" distR="0" wp14:anchorId="74384518" wp14:editId="2DBFAE6B">
            <wp:extent cx="4763165" cy="3334215"/>
            <wp:effectExtent l="0" t="0" r="0" b="0"/>
            <wp:docPr id="1486037791"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7791" name="Imagen 4" descr="Gráfico,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763165" cy="3334215"/>
                    </a:xfrm>
                    <a:prstGeom prst="rect">
                      <a:avLst/>
                    </a:prstGeom>
                  </pic:spPr>
                </pic:pic>
              </a:graphicData>
            </a:graphic>
          </wp:inline>
        </w:drawing>
      </w:r>
    </w:p>
    <w:p w14:paraId="6B8C4798" w14:textId="77777777" w:rsidR="00237EE6" w:rsidRPr="00D45015" w:rsidRDefault="00237EE6" w:rsidP="0070572A">
      <w:pPr>
        <w:pStyle w:val="Textoindependiente"/>
        <w:spacing w:before="120" w:after="0"/>
        <w:rPr>
          <w:rFonts w:asciiTheme="minorHAnsi" w:hAnsiTheme="minorHAnsi" w:cstheme="minorBidi"/>
          <w:kern w:val="2"/>
          <w:sz w:val="22"/>
          <w:szCs w:val="22"/>
          <w:lang w:val="en-GB"/>
          <w14:ligatures w14:val="standardContextual"/>
        </w:rPr>
      </w:pPr>
    </w:p>
    <w:p w14:paraId="0C2E5821" w14:textId="7F5F4087" w:rsidR="00B500F2" w:rsidRDefault="0068503C" w:rsidP="0070572A">
      <w:pPr>
        <w:pStyle w:val="Ttulo3"/>
        <w:spacing w:line="360" w:lineRule="auto"/>
        <w:jc w:val="both"/>
      </w:pPr>
      <w:r>
        <w:t>2.3</w:t>
      </w:r>
      <w:r w:rsidR="00A559B2">
        <w:t>.</w:t>
      </w:r>
      <w:r>
        <w:t xml:space="preserve"> </w:t>
      </w:r>
      <w:r w:rsidR="00B500F2">
        <w:t xml:space="preserve">Seed </w:t>
      </w:r>
      <w:r w:rsidR="00F850DE">
        <w:t>collection</w:t>
      </w:r>
    </w:p>
    <w:p w14:paraId="3C4E047A" w14:textId="2EF32B9A" w:rsidR="003845EA" w:rsidRDefault="00B500F2" w:rsidP="0070572A">
      <w:pPr>
        <w:spacing w:line="360" w:lineRule="auto"/>
        <w:jc w:val="both"/>
        <w:rPr>
          <w:lang w:val="en-US"/>
        </w:rPr>
      </w:pPr>
      <w:r>
        <w:t xml:space="preserve">The study focuses </w:t>
      </w:r>
      <w:r w:rsidR="0039142E">
        <w:t>on</w:t>
      </w:r>
      <w:r>
        <w:t xml:space="preserve"> </w:t>
      </w:r>
      <w:r w:rsidRPr="00B500F2">
        <w:rPr>
          <w:i/>
          <w:iCs/>
        </w:rPr>
        <w:t xml:space="preserve">Dianthus </w:t>
      </w:r>
      <w:proofErr w:type="spellStart"/>
      <w:r w:rsidRPr="00B500F2">
        <w:rPr>
          <w:i/>
          <w:iCs/>
        </w:rPr>
        <w:t>langean</w:t>
      </w:r>
      <w:r>
        <w:rPr>
          <w:i/>
          <w:iCs/>
        </w:rPr>
        <w:t>u</w:t>
      </w:r>
      <w:r w:rsidRPr="00B500F2">
        <w:rPr>
          <w:i/>
          <w:iCs/>
        </w:rPr>
        <w:t>s</w:t>
      </w:r>
      <w:proofErr w:type="spellEnd"/>
      <w:r w:rsidR="004C631E">
        <w:rPr>
          <w:i/>
          <w:iCs/>
        </w:rPr>
        <w:t xml:space="preserve"> </w:t>
      </w:r>
      <w:r w:rsidR="004C631E">
        <w:rPr>
          <w:iCs/>
        </w:rPr>
        <w:t>(see fig 1E)</w:t>
      </w:r>
      <w:r>
        <w:t xml:space="preserve">, a wild species endemic </w:t>
      </w:r>
      <w:r w:rsidR="0039142E">
        <w:t>to</w:t>
      </w:r>
      <w:r>
        <w:t xml:space="preserve"> </w:t>
      </w:r>
      <w:r w:rsidR="00772697">
        <w:t xml:space="preserve">dry </w:t>
      </w:r>
      <w:r w:rsidR="0039142E">
        <w:t xml:space="preserve">grasslands in </w:t>
      </w:r>
      <w:r>
        <w:t>high Mediterranean mountains</w:t>
      </w:r>
      <w:r w:rsidR="00582C98">
        <w:t xml:space="preserve"> (see fig 1D)</w:t>
      </w:r>
      <w:r w:rsidR="00023A98">
        <w:t xml:space="preserve">, </w:t>
      </w:r>
      <w:r w:rsidR="00582C98">
        <w:t xml:space="preserve">mainly </w:t>
      </w:r>
      <w:r w:rsidR="00D802B4">
        <w:t xml:space="preserve">distributed in the north west of the Iberian Peninsula (see fig 1A). It is </w:t>
      </w:r>
      <w:r w:rsidR="00772697">
        <w:t>highly</w:t>
      </w:r>
      <w:r w:rsidR="00023A98">
        <w:t xml:space="preserve"> abundant in our study area </w:t>
      </w:r>
      <w:r w:rsidR="00022585">
        <w:t xml:space="preserve">and </w:t>
      </w:r>
      <w:r w:rsidR="00023A98">
        <w:t xml:space="preserve">with high </w:t>
      </w:r>
      <w:r w:rsidR="00D802B4">
        <w:t>seed</w:t>
      </w:r>
      <w:r w:rsidR="00023A98">
        <w:t xml:space="preserve"> production</w:t>
      </w:r>
      <w:r w:rsidR="00582C98">
        <w:t xml:space="preserve"> (seed image under electronic microscopy in fig 1F)</w:t>
      </w:r>
      <w:r w:rsidR="00D802B4">
        <w:t xml:space="preserve"> and </w:t>
      </w:r>
      <w:r w:rsidR="00223348">
        <w:t xml:space="preserve">good </w:t>
      </w:r>
      <w:r w:rsidR="00D802B4">
        <w:t xml:space="preserve">germination responses </w:t>
      </w:r>
      <w:r w:rsidR="00223348">
        <w:t xml:space="preserve">at 20ºC </w:t>
      </w:r>
      <w:r w:rsidR="00D802B4">
        <w:t>(checked in previous experiments)</w:t>
      </w:r>
      <w:r w:rsidR="0039142E">
        <w:t>.</w:t>
      </w:r>
      <w:r w:rsidR="00165571">
        <w:t xml:space="preserve"> </w:t>
      </w:r>
      <w:r w:rsidR="00663006">
        <w:t>We collected m</w:t>
      </w:r>
      <w:r w:rsidR="00FE7F93">
        <w:t xml:space="preserve">ature </w:t>
      </w:r>
      <w:r w:rsidR="00663006">
        <w:t>s</w:t>
      </w:r>
      <w:r w:rsidR="00165571">
        <w:t xml:space="preserve">eeds </w:t>
      </w:r>
      <w:r w:rsidR="00FE7F93" w:rsidRPr="00AC319B">
        <w:rPr>
          <w:rFonts w:cstheme="minorHAnsi"/>
          <w:lang w:val="en-US"/>
        </w:rPr>
        <w:t>directly from the mother plants</w:t>
      </w:r>
      <w:r w:rsidR="00FE7F93">
        <w:t xml:space="preserve"> </w:t>
      </w:r>
      <w:r w:rsidR="00165571">
        <w:t xml:space="preserve">from at least 20 randomly selected individuals </w:t>
      </w:r>
      <w:r w:rsidR="00AC7532">
        <w:rPr>
          <w:rFonts w:cstheme="minorHAnsi"/>
          <w:lang w:val="en-US"/>
        </w:rPr>
        <w:t xml:space="preserve">following </w:t>
      </w:r>
      <w:r w:rsidR="00AC7532" w:rsidRPr="00AC319B">
        <w:rPr>
          <w:rFonts w:cstheme="minorHAnsi"/>
          <w:lang w:val="en-US"/>
        </w:rPr>
        <w:t>standard protocols for sampling seeds of wild populations</w:t>
      </w:r>
      <w:r w:rsidR="0081658B">
        <w:rPr>
          <w:rFonts w:cstheme="minorHAnsi"/>
          <w:lang w:val="en-US"/>
        </w:rPr>
        <w:t xml:space="preserve"> (ENSCONET, 2009)</w:t>
      </w:r>
      <w:r w:rsidR="00AC7532">
        <w:rPr>
          <w:rFonts w:cstheme="minorHAnsi"/>
          <w:lang w:val="en-US"/>
        </w:rPr>
        <w:t xml:space="preserve"> </w:t>
      </w:r>
      <w:r w:rsidR="003845EA">
        <w:t>within a 2m radius from the</w:t>
      </w:r>
      <w:r w:rsidR="00D802B4">
        <w:t xml:space="preserve"> </w:t>
      </w:r>
      <w:proofErr w:type="spellStart"/>
      <w:r w:rsidR="00D802B4">
        <w:t>iButtons</w:t>
      </w:r>
      <w:proofErr w:type="spellEnd"/>
      <w:r w:rsidR="00D802B4">
        <w:t xml:space="preserve"> </w:t>
      </w:r>
      <w:proofErr w:type="spellStart"/>
      <w:r w:rsidR="003845EA">
        <w:t>datalogger</w:t>
      </w:r>
      <w:proofErr w:type="spellEnd"/>
      <w:r w:rsidR="003845EA">
        <w:t xml:space="preserve"> location</w:t>
      </w:r>
      <w:r w:rsidR="00324D6F">
        <w:t xml:space="preserve"> (fig 1C)</w:t>
      </w:r>
      <w:r w:rsidR="00165571">
        <w:t>, at the time of natural dispersal (August 7-8</w:t>
      </w:r>
      <w:r w:rsidR="0081658B" w:rsidRPr="0081658B">
        <w:rPr>
          <w:vertAlign w:val="superscript"/>
        </w:rPr>
        <w:t>th</w:t>
      </w:r>
      <w:r w:rsidR="00D802B4">
        <w:t>, 2023).</w:t>
      </w:r>
      <w:r w:rsidR="00023A98">
        <w:rPr>
          <w:rFonts w:cstheme="minorHAnsi"/>
          <w:lang w:val="en-US"/>
        </w:rPr>
        <w:t xml:space="preserve"> </w:t>
      </w:r>
      <w:r w:rsidR="003845EA" w:rsidRPr="003845EA">
        <w:rPr>
          <w:rFonts w:cstheme="minorHAnsi"/>
          <w:lang w:val="en-US"/>
        </w:rPr>
        <w:t>To enable equal conditions among seeds</w:t>
      </w:r>
      <w:r w:rsidR="003845EA">
        <w:rPr>
          <w:rFonts w:cstheme="minorHAnsi"/>
          <w:lang w:val="en-US"/>
        </w:rPr>
        <w:t xml:space="preserve">, </w:t>
      </w:r>
      <w:r w:rsidR="0081658B">
        <w:rPr>
          <w:rFonts w:cstheme="minorHAnsi"/>
          <w:lang w:val="en-US"/>
        </w:rPr>
        <w:t xml:space="preserve">we </w:t>
      </w:r>
      <w:r w:rsidR="00C4736A">
        <w:rPr>
          <w:rFonts w:cstheme="minorHAnsi"/>
          <w:lang w:val="en-US"/>
        </w:rPr>
        <w:t xml:space="preserve">manually clean and air-dried </w:t>
      </w:r>
      <w:r w:rsidR="00C652AF">
        <w:rPr>
          <w:rFonts w:cstheme="minorHAnsi"/>
          <w:lang w:val="en-US"/>
        </w:rPr>
        <w:t xml:space="preserve">at room conditions (22ºC and 35%RH) </w:t>
      </w:r>
      <w:r w:rsidR="005433F2">
        <w:rPr>
          <w:rFonts w:cstheme="minorHAnsi"/>
          <w:lang w:val="en-US"/>
        </w:rPr>
        <w:t>before germination experiments</w:t>
      </w:r>
      <w:r w:rsidR="009E1DE1">
        <w:rPr>
          <w:rFonts w:cstheme="minorHAnsi"/>
          <w:lang w:val="en-US"/>
        </w:rPr>
        <w:t>.</w:t>
      </w:r>
      <w:r w:rsidR="00C4736A">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3845EA" w:rsidRPr="0062654F">
        <w:rPr>
          <w:lang w:val="en-US"/>
        </w:rPr>
        <w:t>18 plots</w:t>
      </w:r>
      <w:r w:rsidR="003845EA">
        <w:rPr>
          <w:lang w:val="en-US"/>
        </w:rPr>
        <w:t xml:space="preserve"> (</w:t>
      </w:r>
      <w:r w:rsidR="00D802B4">
        <w:rPr>
          <w:lang w:val="en-US"/>
        </w:rPr>
        <w:t xml:space="preserve">see fig </w:t>
      </w:r>
      <w:proofErr w:type="gramStart"/>
      <w:r w:rsidR="00D802B4">
        <w:rPr>
          <w:lang w:val="en-US"/>
        </w:rPr>
        <w:t>1</w:t>
      </w:r>
      <w:proofErr w:type="gramEnd"/>
      <w:r w:rsidR="00D802B4">
        <w:rPr>
          <w:lang w:val="en-US"/>
        </w:rPr>
        <w:t xml:space="preserve"> </w:t>
      </w:r>
      <w:r w:rsidR="00D802B4">
        <w:t>individual summits panels</w:t>
      </w:r>
      <w:r w:rsidR="003845EA">
        <w:rPr>
          <w:lang w:val="en-US"/>
        </w:rPr>
        <w:t>)</w:t>
      </w:r>
      <w:r w:rsidR="003845EA" w:rsidRPr="0062654F">
        <w:rPr>
          <w:lang w:val="en-US"/>
        </w:rPr>
        <w:t xml:space="preserve">, </w:t>
      </w:r>
      <w:r w:rsidR="003845EA">
        <w:rPr>
          <w:lang w:val="en-US"/>
        </w:rPr>
        <w:t>and</w:t>
      </w:r>
      <w:r w:rsidR="003845EA" w:rsidRPr="0062654F">
        <w:rPr>
          <w:lang w:val="en-US"/>
        </w:rPr>
        <w:t xml:space="preserve"> </w:t>
      </w:r>
      <w:r w:rsidR="003845EA">
        <w:rPr>
          <w:lang w:val="en-US"/>
        </w:rPr>
        <w:t xml:space="preserve">we measured </w:t>
      </w:r>
      <w:r w:rsidR="00D802B4">
        <w:rPr>
          <w:lang w:val="en-US"/>
        </w:rPr>
        <w:t xml:space="preserve">dry </w:t>
      </w:r>
      <w:r w:rsidR="003845EA" w:rsidRPr="0062654F">
        <w:rPr>
          <w:lang w:val="en-US"/>
        </w:rPr>
        <w:t xml:space="preserve">seed mass by weighting </w:t>
      </w:r>
      <w:r w:rsidR="00D802B4">
        <w:rPr>
          <w:lang w:val="en-US"/>
        </w:rPr>
        <w:t>10 individual seeds</w:t>
      </w:r>
      <w:r w:rsidR="003845EA">
        <w:rPr>
          <w:lang w:val="en-US"/>
        </w:rPr>
        <w:t xml:space="preserve"> from each </w:t>
      </w:r>
      <w:r w:rsidR="00D802B4">
        <w:rPr>
          <w:lang w:val="en-US"/>
        </w:rPr>
        <w:t>plot</w:t>
      </w:r>
      <w:r w:rsidR="003845EA">
        <w:rPr>
          <w:lang w:val="en-US"/>
        </w:rPr>
        <w:t xml:space="preserve">. </w:t>
      </w:r>
      <w:r w:rsidR="004C631E">
        <w:rPr>
          <w:lang w:val="en-US"/>
        </w:rPr>
        <w:t xml:space="preserve">We did not found </w:t>
      </w:r>
      <w:r w:rsidR="004C631E">
        <w:rPr>
          <w:lang w:val="en-US"/>
        </w:rPr>
        <w:lastRenderedPageBreak/>
        <w:t xml:space="preserve">previous information about the species water requirements for germination, consequently we tested it across a large gradient of water potential to identify </w:t>
      </w:r>
      <w:proofErr w:type="gramStart"/>
      <w:r w:rsidR="00582C98">
        <w:rPr>
          <w:lang w:val="en-US"/>
        </w:rPr>
        <w:t xml:space="preserve">germination </w:t>
      </w:r>
      <w:r w:rsidR="004C631E">
        <w:rPr>
          <w:lang w:val="en-US"/>
        </w:rPr>
        <w:t>base water potential</w:t>
      </w:r>
      <w:proofErr w:type="gramEnd"/>
      <w:r w:rsidR="004C631E">
        <w:rPr>
          <w:lang w:val="en-US"/>
        </w:rPr>
        <w:t>.</w:t>
      </w:r>
      <w:r w:rsidR="00A3062A" w:rsidRPr="00A3062A">
        <w:t xml:space="preserve"> </w:t>
      </w:r>
      <w:r w:rsidR="00A3062A" w:rsidRPr="00A3062A">
        <w:rPr>
          <w:lang w:val="en-US"/>
        </w:rPr>
        <w:t>Previous pilot study showed zero germination at -1.4 and -1.6 MPa, thus we excluded those concentrations from the final experiment.</w:t>
      </w:r>
    </w:p>
    <w:p w14:paraId="10C72082" w14:textId="24A45AB7" w:rsidR="00346567" w:rsidRPr="00BF7A09" w:rsidDel="003845EA" w:rsidRDefault="003321EA" w:rsidP="0070572A">
      <w:pPr>
        <w:spacing w:line="360" w:lineRule="auto"/>
        <w:jc w:val="both"/>
        <w:rPr>
          <w:del w:id="46" w:author="Diana María Cruz Tejada" w:date="2023-10-04T16:32:00Z"/>
          <w:lang w:val="en-US"/>
        </w:rPr>
      </w:pPr>
      <w:r>
        <w:rPr>
          <w:noProof/>
          <w:lang w:val="ca-ES" w:eastAsia="ca-ES"/>
        </w:rPr>
        <w:drawing>
          <wp:inline distT="0" distB="0" distL="0" distR="0" wp14:anchorId="324333BD" wp14:editId="37DDDE4D">
            <wp:extent cx="5400040" cy="1822450"/>
            <wp:effectExtent l="0" t="0" r="0" b="6350"/>
            <wp:docPr id="1698287468" name="Imagen 1" descr="Una flor ro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7468" name="Imagen 1" descr="Una flor ros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1822450"/>
                    </a:xfrm>
                    <a:prstGeom prst="rect">
                      <a:avLst/>
                    </a:prstGeom>
                  </pic:spPr>
                </pic:pic>
              </a:graphicData>
            </a:graphic>
          </wp:inline>
        </w:drawing>
      </w:r>
    </w:p>
    <w:p w14:paraId="64090E18" w14:textId="6FA3D9DD" w:rsidR="0068503C" w:rsidRDefault="0068503C" w:rsidP="0070572A">
      <w:pPr>
        <w:pStyle w:val="Ttulo3"/>
        <w:spacing w:line="360" w:lineRule="auto"/>
        <w:jc w:val="both"/>
        <w:rPr>
          <w:lang w:val="en-US"/>
        </w:rPr>
      </w:pPr>
      <w:r>
        <w:rPr>
          <w:lang w:val="en-US"/>
        </w:rPr>
        <w:t>2.4</w:t>
      </w:r>
      <w:r w:rsidR="00A559B2">
        <w:rPr>
          <w:lang w:val="en-US"/>
        </w:rPr>
        <w:t>.</w:t>
      </w:r>
      <w:r>
        <w:rPr>
          <w:lang w:val="en-US"/>
        </w:rPr>
        <w:t xml:space="preserve"> Germination </w:t>
      </w:r>
      <w:r w:rsidR="00165571">
        <w:rPr>
          <w:lang w:val="en-US"/>
        </w:rPr>
        <w:t>experiments</w:t>
      </w:r>
    </w:p>
    <w:p w14:paraId="475E8F8A" w14:textId="6266C5F6" w:rsidR="00C652AF" w:rsidRDefault="00C652AF" w:rsidP="0070572A">
      <w:pPr>
        <w:spacing w:line="360" w:lineRule="auto"/>
        <w:jc w:val="both"/>
        <w:rPr>
          <w:rFonts w:cstheme="minorHAnsi"/>
          <w:lang w:val="en-US"/>
        </w:rPr>
      </w:pPr>
      <w:r>
        <w:rPr>
          <w:rFonts w:cstheme="minorHAnsi"/>
          <w:lang w:val="en-US"/>
        </w:rPr>
        <w:t xml:space="preserve">To test the seed germination responses to water stress we performed two </w:t>
      </w:r>
      <w:r w:rsidR="00D802B4">
        <w:rPr>
          <w:rFonts w:cstheme="minorHAnsi"/>
          <w:lang w:val="en-US"/>
        </w:rPr>
        <w:t>seven</w:t>
      </w:r>
      <w:r w:rsidRPr="00C652AF">
        <w:rPr>
          <w:rFonts w:cstheme="minorHAnsi"/>
          <w:lang w:val="en-US"/>
        </w:rPr>
        <w:t xml:space="preserve"> factorial experiment</w:t>
      </w:r>
      <w:r>
        <w:rPr>
          <w:rFonts w:cstheme="minorHAnsi"/>
          <w:lang w:val="en-US"/>
        </w:rPr>
        <w:t>s (</w:t>
      </w:r>
      <w:r w:rsidR="007D5228">
        <w:rPr>
          <w:rFonts w:cstheme="minorHAnsi"/>
          <w:lang w:val="en-US"/>
        </w:rPr>
        <w:t xml:space="preserve">12 subpopulations x 7 WP treatments x 4 </w:t>
      </w:r>
      <w:r w:rsidR="00223348">
        <w:rPr>
          <w:rFonts w:cstheme="minorHAnsi"/>
          <w:lang w:val="en-US"/>
        </w:rPr>
        <w:t xml:space="preserve">petri </w:t>
      </w:r>
      <w:r w:rsidR="007D5228">
        <w:rPr>
          <w:rFonts w:cstheme="minorHAnsi"/>
          <w:lang w:val="en-US"/>
        </w:rPr>
        <w:t xml:space="preserve">replicates x </w:t>
      </w:r>
      <w:r>
        <w:rPr>
          <w:rFonts w:cstheme="minorHAnsi"/>
          <w:lang w:val="en-US"/>
        </w:rPr>
        <w:t>25</w:t>
      </w:r>
      <w:r w:rsidR="00AB444A">
        <w:rPr>
          <w:rFonts w:cstheme="minorHAnsi"/>
          <w:lang w:val="en-US"/>
        </w:rPr>
        <w:t xml:space="preserve"> seeds</w:t>
      </w:r>
      <w:r>
        <w:rPr>
          <w:rFonts w:cstheme="minorHAnsi"/>
          <w:lang w:val="en-US"/>
        </w:rPr>
        <w:t>), using fresh seeds (10 days after collection</w:t>
      </w:r>
      <w:r w:rsidR="0070572A">
        <w:rPr>
          <w:rFonts w:cstheme="minorHAnsi"/>
          <w:lang w:val="en-US"/>
        </w:rPr>
        <w:t>, hereafter called “immediate”</w:t>
      </w:r>
      <w:r>
        <w:rPr>
          <w:rFonts w:cstheme="minorHAnsi"/>
          <w:lang w:val="en-US"/>
        </w:rPr>
        <w:t>) and after ripened se</w:t>
      </w:r>
      <w:r w:rsidR="00223348">
        <w:rPr>
          <w:rFonts w:cstheme="minorHAnsi"/>
          <w:lang w:val="en-US"/>
        </w:rPr>
        <w:t>eds (45 days after collection</w:t>
      </w:r>
      <w:r w:rsidR="0070572A">
        <w:rPr>
          <w:rFonts w:cstheme="minorHAnsi"/>
          <w:lang w:val="en-US"/>
        </w:rPr>
        <w:t>, hereafter called “after ripening”</w:t>
      </w:r>
      <w:r w:rsidR="00223348">
        <w:rPr>
          <w:rFonts w:cstheme="minorHAnsi"/>
          <w:lang w:val="en-US"/>
        </w:rPr>
        <w:t>) to be sure that dormancy was alleviated.</w:t>
      </w:r>
    </w:p>
    <w:p w14:paraId="587A45B3" w14:textId="5E005D61" w:rsidR="00426DDC" w:rsidRPr="00773119" w:rsidRDefault="002F4D6D" w:rsidP="0070572A">
      <w:pPr>
        <w:spacing w:line="360" w:lineRule="auto"/>
        <w:jc w:val="both"/>
        <w:rPr>
          <w:lang w:val="en-CA"/>
        </w:rPr>
      </w:pPr>
      <w:r>
        <w:rPr>
          <w:rFonts w:cstheme="minorHAnsi"/>
          <w:lang w:val="en-US"/>
        </w:rPr>
        <w:t>We sowed f</w:t>
      </w:r>
      <w:r w:rsidR="001631D3" w:rsidRPr="009643D0">
        <w:rPr>
          <w:lang w:val="en-CA"/>
        </w:rPr>
        <w:t xml:space="preserve">our replicates of 25 seeds </w:t>
      </w:r>
      <w:r w:rsidR="001631D3">
        <w:rPr>
          <w:lang w:val="en-CA"/>
        </w:rPr>
        <w:t xml:space="preserve">from each subpopulation </w:t>
      </w:r>
      <w:r w:rsidR="001631D3" w:rsidRPr="009643D0">
        <w:rPr>
          <w:lang w:val="en-CA"/>
        </w:rPr>
        <w:t xml:space="preserve">in a Petri dish </w:t>
      </w:r>
      <w:r w:rsidR="00773119">
        <w:rPr>
          <w:lang w:val="en-CA"/>
        </w:rPr>
        <w:t xml:space="preserve">(90 mm </w:t>
      </w:r>
      <w:r w:rsidR="00DC08EA">
        <w:rPr>
          <w:lang w:val="en-CA"/>
        </w:rPr>
        <w:t xml:space="preserve">Ø) </w:t>
      </w:r>
      <w:r>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w:t>
      </w:r>
      <w:proofErr w:type="spellStart"/>
      <w:r w:rsidR="001631D3" w:rsidRPr="00AC319B">
        <w:rPr>
          <w:rFonts w:eastAsia="Times New Roman" w:cstheme="minorHAnsi"/>
          <w:color w:val="000000"/>
          <w:lang w:val="en-US" w:eastAsia="ca-ES"/>
        </w:rPr>
        <w:t>Anoia</w:t>
      </w:r>
      <w:proofErr w:type="spellEnd"/>
      <w:r w:rsidR="001631D3" w:rsidRPr="00AC319B">
        <w:rPr>
          <w:rFonts w:eastAsia="Times New Roman" w:cstheme="minorHAnsi"/>
          <w:color w:val="000000"/>
          <w:lang w:val="en-US" w:eastAsia="ca-ES"/>
        </w:rPr>
        <w:t xml:space="preserve"> S.A. paper for germination assays, Ref.518G085</w:t>
      </w:r>
      <w:r w:rsidR="001631D3">
        <w:rPr>
          <w:lang w:val="en-CA"/>
        </w:rPr>
        <w:t>)</w:t>
      </w:r>
      <w:r w:rsidR="00CF269A">
        <w:rPr>
          <w:lang w:val="en-CA"/>
        </w:rPr>
        <w:t>.</w:t>
      </w:r>
      <w:r w:rsidR="001631D3">
        <w:rPr>
          <w:lang w:val="en-CA"/>
        </w:rPr>
        <w:t xml:space="preserve"> </w:t>
      </w:r>
      <w:r w:rsidR="00CF269A">
        <w:rPr>
          <w:lang w:val="en-CA"/>
        </w:rPr>
        <w:t xml:space="preserve">We added </w:t>
      </w:r>
      <w:r w:rsidR="001631D3" w:rsidRPr="009643D0">
        <w:rPr>
          <w:lang w:val="en-CA"/>
        </w:rPr>
        <w:t xml:space="preserve">with 5 ml of either distilled water or a polyethylene glycol 6000 solution (PEG) prepared according to </w:t>
      </w:r>
      <w:r w:rsidR="001631D3" w:rsidRPr="009643D0">
        <w:rPr>
          <w:lang w:val="en-CA"/>
        </w:rPr>
        <w:fldChar w:fldCharType="begin" w:fldLock="1"/>
      </w:r>
      <w:r w:rsidR="001631D3">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based on</w:t>
      </w:r>
      <w:r w:rsidR="00096970">
        <w:rPr>
          <w:lang w:val="en-CA"/>
        </w:rPr>
        <w:t xml:space="preserve"> </w:t>
      </w:r>
      <w:commentRangeStart w:id="47"/>
      <w:r w:rsidR="00096970">
        <w:rPr>
          <w:lang w:val="en-CA"/>
        </w:rPr>
        <w:t>Vilella et al 1991</w:t>
      </w:r>
      <w:commentRangeEnd w:id="47"/>
      <w:r w:rsidR="00096970">
        <w:rPr>
          <w:rStyle w:val="Refdecomentario"/>
        </w:rPr>
        <w:commentReference w:id="47"/>
      </w:r>
      <w:r w:rsidR="00CF269A">
        <w:t xml:space="preserve"> tables. The solutions aimed</w:t>
      </w:r>
      <w:r w:rsidR="00096970">
        <w:rPr>
          <w:lang w:val="en-CA"/>
        </w:rPr>
        <w:t xml:space="preserve"> </w:t>
      </w:r>
      <w:r w:rsidR="001631D3" w:rsidRPr="009643D0">
        <w:rPr>
          <w:lang w:val="en-CA"/>
        </w:rPr>
        <w:t>to reach osmotic potentials of −0.2, −0.4, −0.6, −0.8, −1 and −1.2 MPa</w:t>
      </w:r>
      <w:r w:rsidR="00B50B41">
        <w:rPr>
          <w:lang w:val="en-CA"/>
        </w:rPr>
        <w:t xml:space="preserve"> at 20 ºC</w:t>
      </w:r>
      <w:r w:rsidR="00C51EB6">
        <w:rPr>
          <w:lang w:val="en-CA"/>
        </w:rPr>
        <w:t xml:space="preserve"> </w:t>
      </w:r>
      <w:r w:rsidR="001631D3">
        <w:rPr>
          <w:lang w:val="en-CA"/>
        </w:rPr>
        <w:t>(</w:t>
      </w:r>
      <w:r w:rsidR="001631D3">
        <w:t xml:space="preserve">100 seeds </w:t>
      </w:r>
      <w:r w:rsidR="008F2C22">
        <w:t>per</w:t>
      </w:r>
      <w:r w:rsidR="001631D3">
        <w:t xml:space="preserve"> treatment except in -1 and -1.2 M</w:t>
      </w:r>
      <w:r>
        <w:t>P</w:t>
      </w:r>
      <w:r w:rsidR="001631D3">
        <w:t>a treatments with only 2 replicates of 25 seeds each)</w:t>
      </w:r>
      <w:r w:rsidR="00426DDC">
        <w:t xml:space="preserve">. </w:t>
      </w:r>
      <w:r w:rsidR="00CF7918">
        <w:t xml:space="preserve">We sealed </w:t>
      </w:r>
      <w:r w:rsidR="00426DDC">
        <w:t xml:space="preserve">Petri dishes with parafilm to avoid evaporation of the solution, </w:t>
      </w:r>
      <w:r w:rsidR="008F2C22">
        <w:t>keeping</w:t>
      </w:r>
      <w:r w:rsidR="00426DDC">
        <w:t xml:space="preserve"> </w:t>
      </w:r>
      <w:r w:rsidR="008F2C22">
        <w:t xml:space="preserve">the </w:t>
      </w:r>
      <w:r w:rsidR="00426DDC">
        <w:t>filter paper moist and thus maintaining relatively constant water potential throughout the experiment.</w:t>
      </w:r>
    </w:p>
    <w:p w14:paraId="042D70F0" w14:textId="2D903ADF" w:rsidR="005A5C83" w:rsidRDefault="00426DDC" w:rsidP="0070572A">
      <w:pPr>
        <w:spacing w:line="360" w:lineRule="auto"/>
        <w:jc w:val="both"/>
        <w:rPr>
          <w:rFonts w:cstheme="minorHAnsi"/>
          <w:lang w:val="en-US"/>
        </w:rPr>
      </w:pPr>
      <w:r>
        <w:t>S</w:t>
      </w:r>
      <w:r w:rsidR="0068503C">
        <w:t xml:space="preserve">eeds were </w:t>
      </w:r>
      <w:r>
        <w:t xml:space="preserve">incubated at </w:t>
      </w:r>
      <w:r w:rsidR="0068503C">
        <w:t>constant 20</w:t>
      </w:r>
      <w:r>
        <w:t>°</w:t>
      </w:r>
      <w:r w:rsidR="0068503C">
        <w:t xml:space="preserve">C </w:t>
      </w:r>
      <w:r w:rsidR="005A5C83">
        <w:t xml:space="preserve">with a </w:t>
      </w:r>
      <w:r w:rsidR="005A5C83" w:rsidRPr="003F6D02">
        <w:rPr>
          <w:lang w:val="en-CA"/>
        </w:rPr>
        <w:t>daily photoperiod</w:t>
      </w:r>
      <w:r w:rsidR="008F2C22">
        <w:rPr>
          <w:lang w:val="en-CA"/>
        </w:rPr>
        <w:t xml:space="preserve"> (12-12</w:t>
      </w:r>
      <w:r w:rsidR="002B4C53">
        <w:rPr>
          <w:lang w:val="en-CA"/>
        </w:rPr>
        <w:t>h</w:t>
      </w:r>
      <w:r w:rsidR="00223348">
        <w:rPr>
          <w:lang w:val="en-CA"/>
        </w:rPr>
        <w:t xml:space="preserve"> light/dark</w:t>
      </w:r>
      <w:r w:rsidR="002B4C53">
        <w:rPr>
          <w:lang w:val="en-CA"/>
        </w:rPr>
        <w:t>)</w:t>
      </w:r>
      <w:r w:rsidR="005A5C83">
        <w:t xml:space="preserve"> </w:t>
      </w:r>
      <w:r w:rsidR="0068503C">
        <w:t xml:space="preserve">in </w:t>
      </w:r>
      <w:proofErr w:type="spellStart"/>
      <w:r w:rsidR="0068503C">
        <w:t>Aralab</w:t>
      </w:r>
      <w:proofErr w:type="spellEnd"/>
      <w:r w:rsidR="0068503C">
        <w:t xml:space="preserve"> incubators </w:t>
      </w:r>
      <w:r w:rsidR="0068503C" w:rsidRPr="00AC319B">
        <w:rPr>
          <w:rFonts w:cstheme="minorHAnsi"/>
          <w:lang w:val="en-US"/>
        </w:rPr>
        <w:t>(</w:t>
      </w:r>
      <w:proofErr w:type="spellStart"/>
      <w:r w:rsidR="0068503C" w:rsidRPr="00AC319B">
        <w:rPr>
          <w:rFonts w:cstheme="minorHAnsi"/>
          <w:lang w:val="en-US"/>
        </w:rPr>
        <w:t>Aralab</w:t>
      </w:r>
      <w:proofErr w:type="spellEnd"/>
      <w:r w:rsidR="0068503C" w:rsidRPr="00AC319B">
        <w:rPr>
          <w:rFonts w:cstheme="minorHAnsi"/>
          <w:lang w:val="en-US"/>
        </w:rPr>
        <w:t xml:space="preserve"> climatic chamber </w:t>
      </w:r>
      <w:proofErr w:type="spellStart"/>
      <w:r w:rsidR="0068503C" w:rsidRPr="00AC319B">
        <w:rPr>
          <w:rFonts w:cstheme="minorHAnsi"/>
          <w:lang w:val="en-US"/>
        </w:rPr>
        <w:t>Fitoclima</w:t>
      </w:r>
      <w:proofErr w:type="spellEnd"/>
      <w:r w:rsidR="0068503C" w:rsidRPr="00AC319B">
        <w:rPr>
          <w:rFonts w:cstheme="minorHAnsi"/>
          <w:lang w:val="en-US"/>
        </w:rPr>
        <w:t xml:space="preserve"> S600 PL, equipped with </w:t>
      </w:r>
      <w:proofErr w:type="gramStart"/>
      <w:r w:rsidR="0068503C" w:rsidRPr="00AC319B">
        <w:rPr>
          <w:rFonts w:cstheme="minorHAnsi"/>
          <w:lang w:val="en-US"/>
        </w:rPr>
        <w:t>4</w:t>
      </w:r>
      <w:proofErr w:type="gramEnd"/>
      <w:r w:rsidR="0068503C" w:rsidRPr="00AC319B">
        <w:rPr>
          <w:rFonts w:cstheme="minorHAnsi"/>
          <w:lang w:val="en-US"/>
        </w:rPr>
        <w:t xml:space="preserve"> led modules 11W 350mA</w:t>
      </w:r>
      <w:r w:rsidR="0068503C">
        <w:rPr>
          <w:rFonts w:cstheme="minorHAnsi"/>
          <w:lang w:val="en-US"/>
        </w:rPr>
        <w:t xml:space="preserve">, </w:t>
      </w:r>
      <w:r w:rsidR="0068503C" w:rsidRPr="00AC319B">
        <w:rPr>
          <w:rFonts w:cstheme="minorHAnsi"/>
          <w:lang w:val="en-US"/>
        </w:rPr>
        <w:t xml:space="preserve">using </w:t>
      </w:r>
      <w:proofErr w:type="spellStart"/>
      <w:r w:rsidR="0068503C" w:rsidRPr="00AC319B">
        <w:rPr>
          <w:rFonts w:cstheme="minorHAnsi"/>
          <w:lang w:val="en-US"/>
        </w:rPr>
        <w:t>Fitolog</w:t>
      </w:r>
      <w:proofErr w:type="spellEnd"/>
      <w:r w:rsidR="0068503C" w:rsidRPr="00AC319B">
        <w:rPr>
          <w:rFonts w:cstheme="minorHAnsi"/>
          <w:lang w:val="en-US"/>
        </w:rPr>
        <w:t xml:space="preserve"> 9000 software version 9308, </w:t>
      </w:r>
      <w:proofErr w:type="spellStart"/>
      <w:r w:rsidR="0068503C" w:rsidRPr="00AC319B">
        <w:rPr>
          <w:rFonts w:cstheme="minorHAnsi"/>
          <w:lang w:val="en-US"/>
        </w:rPr>
        <w:t>Aralab</w:t>
      </w:r>
      <w:proofErr w:type="spellEnd"/>
      <w:r w:rsidR="0068503C" w:rsidRPr="00AC319B">
        <w:rPr>
          <w:rFonts w:cstheme="minorHAnsi"/>
          <w:lang w:val="en-US"/>
        </w:rPr>
        <w:t xml:space="preserve"> Pharmaceutical Stability software)</w:t>
      </w:r>
      <w:r w:rsidR="0068503C">
        <w:rPr>
          <w:rFonts w:cstheme="minorHAnsi"/>
          <w:lang w:val="en-US"/>
        </w:rPr>
        <w:t xml:space="preserve">. </w:t>
      </w:r>
      <w:r w:rsidR="00813665">
        <w:rPr>
          <w:rFonts w:cstheme="minorHAnsi"/>
          <w:lang w:val="en-US"/>
        </w:rPr>
        <w:t xml:space="preserve">Conditions </w:t>
      </w:r>
      <w:r w:rsidR="00453893">
        <w:rPr>
          <w:rFonts w:cstheme="minorHAnsi"/>
          <w:lang w:val="en-US"/>
        </w:rPr>
        <w:t>simulate</w:t>
      </w:r>
      <w:r w:rsidR="00B64437">
        <w:rPr>
          <w:rFonts w:cstheme="minorHAnsi"/>
          <w:lang w:val="en-US"/>
        </w:rPr>
        <w:t xml:space="preserve"> late summer conditions in the field</w:t>
      </w:r>
      <w:r w:rsidR="00453893">
        <w:rPr>
          <w:rFonts w:cstheme="minorHAnsi"/>
          <w:lang w:val="en-US"/>
        </w:rPr>
        <w:t xml:space="preserve">, when germination </w:t>
      </w:r>
      <w:proofErr w:type="gramStart"/>
      <w:r w:rsidR="00453893">
        <w:rPr>
          <w:rFonts w:cstheme="minorHAnsi"/>
          <w:lang w:val="en-US"/>
        </w:rPr>
        <w:t>has been previously show</w:t>
      </w:r>
      <w:r w:rsidR="00C51EB6">
        <w:rPr>
          <w:rFonts w:cstheme="minorHAnsi"/>
          <w:lang w:val="en-US"/>
        </w:rPr>
        <w:t>ed</w:t>
      </w:r>
      <w:proofErr w:type="gramEnd"/>
      <w:r w:rsidR="00C51EB6">
        <w:rPr>
          <w:rFonts w:cstheme="minorHAnsi"/>
          <w:lang w:val="en-US"/>
        </w:rPr>
        <w:t xml:space="preserve"> to happen (paper move-along?</w:t>
      </w:r>
      <w:r w:rsidR="00453893">
        <w:rPr>
          <w:rFonts w:cstheme="minorHAnsi"/>
          <w:lang w:val="en-US"/>
        </w:rPr>
        <w:t>)</w:t>
      </w:r>
      <w:r w:rsidR="00C51EB6">
        <w:rPr>
          <w:rFonts w:cstheme="minorHAnsi"/>
          <w:lang w:val="en-US"/>
        </w:rPr>
        <w:t>.</w:t>
      </w:r>
    </w:p>
    <w:p w14:paraId="3836EE75" w14:textId="406E946B" w:rsidR="0068503C" w:rsidDel="00C02DF2" w:rsidRDefault="003C4097" w:rsidP="0070572A">
      <w:pPr>
        <w:spacing w:line="360" w:lineRule="auto"/>
        <w:jc w:val="both"/>
        <w:rPr>
          <w:del w:id="48" w:author="Diana María Cruz Tejada" w:date="2023-10-04T17:20:00Z"/>
          <w:rFonts w:cstheme="minorHAnsi"/>
          <w:lang w:val="en-US"/>
        </w:rPr>
      </w:pPr>
      <w:r w:rsidRPr="002B66E5">
        <w:rPr>
          <w:rFonts w:cstheme="minorHAnsi"/>
          <w:lang w:val="en-US"/>
        </w:rPr>
        <w:t>We monitored g</w:t>
      </w:r>
      <w:r w:rsidR="00A649DA" w:rsidRPr="002B66E5">
        <w:rPr>
          <w:rFonts w:cstheme="minorHAnsi"/>
          <w:lang w:val="en-US"/>
        </w:rPr>
        <w:t>ermination (radicle emergence</w:t>
      </w:r>
      <w:r w:rsidR="00862CB7" w:rsidRPr="002B66E5">
        <w:rPr>
          <w:rFonts w:cstheme="minorHAnsi"/>
          <w:lang w:val="en-US"/>
        </w:rPr>
        <w:t xml:space="preserve"> </w:t>
      </w:r>
      <w:r w:rsidR="00862CB7">
        <w:rPr>
          <w:rFonts w:cstheme="minorHAnsi"/>
          <w:lang w:val="en-US"/>
        </w:rPr>
        <w:t>&gt; 1.5mm</w:t>
      </w:r>
      <w:r w:rsidR="00A649DA" w:rsidRPr="002B66E5">
        <w:rPr>
          <w:rFonts w:cstheme="minorHAnsi"/>
          <w:lang w:val="en-US"/>
        </w:rPr>
        <w:t>) for 2</w:t>
      </w:r>
      <w:r w:rsidR="00862CB7" w:rsidRPr="002B66E5">
        <w:rPr>
          <w:rFonts w:cstheme="minorHAnsi"/>
          <w:lang w:val="en-US"/>
        </w:rPr>
        <w:t>8</w:t>
      </w:r>
      <w:r w:rsidR="00A649DA" w:rsidRPr="002B66E5">
        <w:rPr>
          <w:rFonts w:cstheme="minorHAnsi"/>
          <w:lang w:val="en-US"/>
        </w:rPr>
        <w:t xml:space="preserve"> days</w:t>
      </w:r>
      <w:r w:rsidR="00221957">
        <w:rPr>
          <w:rFonts w:cstheme="minorHAnsi"/>
          <w:lang w:val="en-US"/>
        </w:rPr>
        <w:t>;</w:t>
      </w:r>
      <w:r w:rsidR="00291508" w:rsidRPr="002B66E5">
        <w:rPr>
          <w:rFonts w:cstheme="minorHAnsi"/>
          <w:lang w:val="en-US"/>
        </w:rPr>
        <w:t xml:space="preserve"> </w:t>
      </w:r>
      <w:r w:rsidR="00CF269A" w:rsidRPr="002B66E5">
        <w:rPr>
          <w:rFonts w:cstheme="minorHAnsi"/>
          <w:lang w:val="en-US"/>
        </w:rPr>
        <w:t xml:space="preserve">daily </w:t>
      </w:r>
      <w:r w:rsidR="00291508" w:rsidRPr="002B66E5">
        <w:rPr>
          <w:rFonts w:cstheme="minorHAnsi"/>
          <w:lang w:val="en-US"/>
        </w:rPr>
        <w:t>until</w:t>
      </w:r>
      <w:r w:rsidR="003D08FA" w:rsidRPr="002B66E5">
        <w:rPr>
          <w:rFonts w:cstheme="minorHAnsi"/>
          <w:lang w:val="en-US"/>
        </w:rPr>
        <w:t xml:space="preserve"> the cumulative germination curve flattened (day 21) </w:t>
      </w:r>
      <w:r w:rsidRPr="002B66E5">
        <w:rPr>
          <w:rFonts w:cstheme="minorHAnsi"/>
          <w:lang w:val="en-US"/>
        </w:rPr>
        <w:t xml:space="preserve">and </w:t>
      </w:r>
      <w:r w:rsidR="00CF269A">
        <w:rPr>
          <w:rFonts w:cstheme="minorHAnsi"/>
          <w:lang w:val="en-US"/>
        </w:rPr>
        <w:t xml:space="preserve">then </w:t>
      </w:r>
      <w:r w:rsidRPr="002B66E5">
        <w:rPr>
          <w:rFonts w:cstheme="minorHAnsi"/>
          <w:lang w:val="en-US"/>
        </w:rPr>
        <w:t>we checked germination every two or three days until the end of the experiment</w:t>
      </w:r>
      <w:r w:rsidR="00A649DA" w:rsidRPr="002B66E5">
        <w:rPr>
          <w:rFonts w:cstheme="minorHAnsi"/>
          <w:lang w:val="en-US"/>
        </w:rPr>
        <w:t xml:space="preserve">. </w:t>
      </w:r>
      <w:r w:rsidR="002B66E5" w:rsidRPr="002B66E5">
        <w:rPr>
          <w:rFonts w:cstheme="minorHAnsi"/>
          <w:lang w:val="en-US"/>
        </w:rPr>
        <w:t>We removed g</w:t>
      </w:r>
      <w:r w:rsidR="00A649DA" w:rsidRPr="002B66E5">
        <w:rPr>
          <w:rFonts w:cstheme="minorHAnsi"/>
          <w:lang w:val="en-US"/>
        </w:rPr>
        <w:t xml:space="preserve">erminated </w:t>
      </w:r>
      <w:r w:rsidR="00CF269A">
        <w:rPr>
          <w:rFonts w:cstheme="minorHAnsi"/>
          <w:lang w:val="en-US"/>
        </w:rPr>
        <w:t xml:space="preserve">seeds </w:t>
      </w:r>
      <w:r w:rsidR="00A649DA" w:rsidRPr="002B66E5">
        <w:rPr>
          <w:rFonts w:cstheme="minorHAnsi"/>
          <w:lang w:val="en-US"/>
        </w:rPr>
        <w:t xml:space="preserve">during the scorings and </w:t>
      </w:r>
      <w:r w:rsidR="00CF269A">
        <w:rPr>
          <w:rFonts w:cstheme="minorHAnsi"/>
          <w:lang w:val="en-US"/>
        </w:rPr>
        <w:t>once</w:t>
      </w:r>
      <w:r w:rsidR="00A649DA" w:rsidRPr="002B66E5">
        <w:rPr>
          <w:rFonts w:cstheme="minorHAnsi"/>
          <w:lang w:val="en-US"/>
        </w:rPr>
        <w:t xml:space="preserve"> </w:t>
      </w:r>
      <w:r w:rsidR="00A649DA" w:rsidRPr="002B66E5">
        <w:rPr>
          <w:rFonts w:cstheme="minorHAnsi"/>
          <w:lang w:val="en-US"/>
        </w:rPr>
        <w:lastRenderedPageBreak/>
        <w:t xml:space="preserve">the experiments were finished, </w:t>
      </w:r>
      <w:r w:rsidR="002B66E5" w:rsidRPr="002B66E5">
        <w:rPr>
          <w:rFonts w:cstheme="minorHAnsi"/>
          <w:lang w:val="en-US"/>
        </w:rPr>
        <w:t xml:space="preserve">we cut </w:t>
      </w:r>
      <w:r w:rsidR="00221957">
        <w:rPr>
          <w:rFonts w:cstheme="minorHAnsi"/>
          <w:lang w:val="en-US"/>
        </w:rPr>
        <w:t xml:space="preserve">non-germinated seeds </w:t>
      </w:r>
      <w:r w:rsidR="002F27BC" w:rsidRPr="002B66E5">
        <w:rPr>
          <w:rFonts w:cstheme="minorHAnsi"/>
          <w:lang w:val="en-US"/>
        </w:rPr>
        <w:t>under the bino</w:t>
      </w:r>
      <w:r w:rsidR="00AF60ED" w:rsidRPr="002B66E5">
        <w:rPr>
          <w:rFonts w:cstheme="minorHAnsi"/>
          <w:lang w:val="en-US"/>
        </w:rPr>
        <w:t xml:space="preserve">cular loupe </w:t>
      </w:r>
      <w:r w:rsidR="00862CB7" w:rsidRPr="002B66E5">
        <w:rPr>
          <w:rFonts w:cstheme="minorHAnsi"/>
          <w:lang w:val="en-US"/>
        </w:rPr>
        <w:t>and classified</w:t>
      </w:r>
      <w:r w:rsidR="002B66E5" w:rsidRPr="002B66E5">
        <w:rPr>
          <w:rFonts w:cstheme="minorHAnsi"/>
          <w:lang w:val="en-US"/>
        </w:rPr>
        <w:t xml:space="preserve"> them</w:t>
      </w:r>
      <w:r w:rsidR="00862CB7" w:rsidRPr="002B66E5">
        <w:rPr>
          <w:rFonts w:cstheme="minorHAnsi"/>
          <w:lang w:val="en-US"/>
        </w:rPr>
        <w:t xml:space="preserve"> as viable, </w:t>
      </w:r>
      <w:r w:rsidR="00B205FA" w:rsidRPr="002B66E5">
        <w:rPr>
          <w:rFonts w:cstheme="minorHAnsi"/>
          <w:lang w:val="en-US"/>
        </w:rPr>
        <w:t>dead</w:t>
      </w:r>
      <w:r w:rsidR="00862CB7" w:rsidRPr="002B66E5">
        <w:rPr>
          <w:rFonts w:cstheme="minorHAnsi"/>
          <w:lang w:val="en-US"/>
        </w:rPr>
        <w:t xml:space="preserve"> or empty</w:t>
      </w:r>
      <w:r w:rsidR="00AF60ED" w:rsidRPr="002B66E5">
        <w:rPr>
          <w:rFonts w:cstheme="minorHAnsi"/>
          <w:lang w:val="en-US"/>
        </w:rPr>
        <w:t xml:space="preserve">. </w:t>
      </w:r>
      <w:r w:rsidR="00AF60ED">
        <w:rPr>
          <w:rFonts w:cstheme="minorHAnsi"/>
          <w:lang w:val="en-US"/>
        </w:rPr>
        <w:t xml:space="preserve">Seeds with firm and white embryos were considered viable i.e., potentially </w:t>
      </w:r>
      <w:proofErr w:type="spellStart"/>
      <w:r w:rsidR="00AF60ED">
        <w:rPr>
          <w:rFonts w:cstheme="minorHAnsi"/>
          <w:lang w:val="en-US"/>
        </w:rPr>
        <w:t>germinable</w:t>
      </w:r>
      <w:proofErr w:type="spellEnd"/>
      <w:r w:rsidR="00AF60ED" w:rsidRPr="002B66E5">
        <w:rPr>
          <w:rFonts w:cstheme="minorHAnsi"/>
          <w:lang w:val="en-US"/>
        </w:rPr>
        <w:t xml:space="preserve"> </w:t>
      </w:r>
      <w:r w:rsidR="00862CB7" w:rsidRPr="002B66E5">
        <w:rPr>
          <w:rFonts w:cstheme="minorHAnsi"/>
          <w:lang w:val="en-US"/>
        </w:rPr>
        <w:t>(Baskin and Baskin 2014</w:t>
      </w:r>
      <w:r w:rsidR="00862CB7">
        <w:rPr>
          <w:rFonts w:cstheme="minorHAnsi"/>
          <w:lang w:val="en-US"/>
        </w:rPr>
        <w:t>)</w:t>
      </w:r>
      <w:r w:rsidR="002F27BC">
        <w:rPr>
          <w:rFonts w:cstheme="minorHAnsi"/>
          <w:lang w:val="en-US"/>
        </w:rPr>
        <w:t xml:space="preserve">. </w:t>
      </w:r>
      <w:r w:rsidR="00442BF1" w:rsidRPr="002B66E5">
        <w:rPr>
          <w:rFonts w:cstheme="minorHAnsi"/>
          <w:lang w:val="en-US"/>
        </w:rPr>
        <w:t>T</w:t>
      </w:r>
      <w:r w:rsidR="00862CB7" w:rsidRPr="002B66E5">
        <w:rPr>
          <w:rFonts w:cstheme="minorHAnsi"/>
          <w:lang w:val="en-US"/>
        </w:rPr>
        <w:t xml:space="preserve">he </w:t>
      </w:r>
      <w:r w:rsidR="00A508EC" w:rsidRPr="002B66E5">
        <w:rPr>
          <w:rFonts w:cstheme="minorHAnsi"/>
          <w:lang w:val="en-US"/>
        </w:rPr>
        <w:t xml:space="preserve">subsequent </w:t>
      </w:r>
      <w:r w:rsidR="00442BF1" w:rsidRPr="002B66E5">
        <w:rPr>
          <w:rFonts w:cstheme="minorHAnsi"/>
          <w:lang w:val="en-US"/>
        </w:rPr>
        <w:t xml:space="preserve">analysis took into account germinated and </w:t>
      </w:r>
      <w:r w:rsidR="007E062A" w:rsidRPr="002B66E5">
        <w:rPr>
          <w:rFonts w:cstheme="minorHAnsi"/>
          <w:lang w:val="en-US"/>
        </w:rPr>
        <w:t>viable</w:t>
      </w:r>
      <w:r w:rsidR="00A508EC" w:rsidRPr="002B66E5">
        <w:rPr>
          <w:rFonts w:cstheme="minorHAnsi"/>
          <w:lang w:val="en-US"/>
        </w:rPr>
        <w:t xml:space="preserve"> </w:t>
      </w:r>
      <w:r w:rsidR="007E062A" w:rsidRPr="002B66E5">
        <w:rPr>
          <w:rFonts w:cstheme="minorHAnsi"/>
          <w:lang w:val="en-US"/>
        </w:rPr>
        <w:t>seeds.</w:t>
      </w:r>
      <w:r w:rsidR="007E062A">
        <w:rPr>
          <w:lang w:val="en-CA"/>
        </w:rPr>
        <w:t xml:space="preserve"> </w:t>
      </w:r>
    </w:p>
    <w:p w14:paraId="24819549" w14:textId="77777777" w:rsidR="0042434E" w:rsidRPr="0042434E" w:rsidRDefault="00F7375B" w:rsidP="0070572A">
      <w:pPr>
        <w:pStyle w:val="Ttulo3"/>
        <w:spacing w:line="360" w:lineRule="auto"/>
        <w:jc w:val="both"/>
      </w:pPr>
      <w:r w:rsidRPr="0042434E">
        <w:t>2.5</w:t>
      </w:r>
      <w:r w:rsidR="00A559B2" w:rsidRPr="0042434E">
        <w:t>.</w:t>
      </w:r>
      <w:r w:rsidRPr="0042434E">
        <w:t xml:space="preserve"> </w:t>
      </w:r>
      <w:r w:rsidR="0068503C" w:rsidRPr="0042434E">
        <w:t>Data Analysis</w:t>
      </w:r>
    </w:p>
    <w:p w14:paraId="373792C2" w14:textId="173B0D58" w:rsidR="0068503C" w:rsidRDefault="0068503C" w:rsidP="0070572A">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software</w:t>
      </w:r>
      <w:r w:rsidR="00F7375B" w:rsidRPr="0042434E">
        <w:rPr>
          <w:rFonts w:asciiTheme="minorHAnsi" w:eastAsiaTheme="minorHAnsi" w:hAnsiTheme="minorHAnsi" w:cstheme="minorHAnsi"/>
          <w:color w:val="auto"/>
          <w:sz w:val="22"/>
          <w:szCs w:val="22"/>
          <w:lang w:val="en-US"/>
        </w:rPr>
        <w:t xml:space="preserve"> (</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proofErr w:type="spellStart"/>
      <w:r w:rsidRPr="0042434E">
        <w:rPr>
          <w:rFonts w:asciiTheme="minorHAnsi" w:eastAsiaTheme="minorHAnsi" w:hAnsiTheme="minorHAnsi" w:cstheme="minorHAnsi"/>
          <w:color w:val="auto"/>
          <w:sz w:val="22"/>
          <w:szCs w:val="22"/>
          <w:lang w:val="en-US"/>
        </w:rPr>
        <w:t>seedR</w:t>
      </w:r>
      <w:proofErr w:type="spellEnd"/>
      <w:r w:rsidRPr="0042434E">
        <w:rPr>
          <w:rFonts w:asciiTheme="minorHAnsi" w:eastAsiaTheme="minorHAnsi" w:hAnsiTheme="minorHAnsi" w:cstheme="minorHAnsi"/>
          <w:color w:val="auto"/>
          <w:sz w:val="22"/>
          <w:szCs w:val="22"/>
          <w:lang w:val="en-US"/>
        </w:rPr>
        <w:t xml:space="preserve"> package (</w:t>
      </w:r>
      <w:proofErr w:type="spellStart"/>
      <w:r w:rsidR="004B0087" w:rsidRPr="00C44289">
        <w:rPr>
          <w:rFonts w:asciiTheme="minorHAnsi" w:eastAsiaTheme="minorHAnsi" w:hAnsiTheme="minorHAnsi" w:cstheme="minorHAnsi"/>
          <w:color w:val="auto"/>
          <w:sz w:val="22"/>
          <w:szCs w:val="22"/>
          <w:highlight w:val="yellow"/>
          <w:lang w:val="en-US"/>
        </w:rPr>
        <w:t>Fernández-</w:t>
      </w:r>
      <w:r w:rsidR="00514A33" w:rsidRPr="00C44289">
        <w:rPr>
          <w:rFonts w:asciiTheme="minorHAnsi" w:eastAsiaTheme="minorHAnsi" w:hAnsiTheme="minorHAnsi" w:cstheme="minorHAnsi"/>
          <w:color w:val="auto"/>
          <w:sz w:val="22"/>
          <w:szCs w:val="22"/>
          <w:highlight w:val="yellow"/>
          <w:lang w:val="en-US"/>
        </w:rPr>
        <w:t>Pascual</w:t>
      </w:r>
      <w:proofErr w:type="spellEnd"/>
      <w:r w:rsidR="00514A33" w:rsidRPr="00C44289">
        <w:rPr>
          <w:rFonts w:asciiTheme="minorHAnsi" w:eastAsiaTheme="minorHAnsi" w:hAnsiTheme="minorHAnsi" w:cstheme="minorHAnsi"/>
          <w:color w:val="auto"/>
          <w:sz w:val="22"/>
          <w:szCs w:val="22"/>
          <w:highlight w:val="yellow"/>
          <w:lang w:val="en-US"/>
        </w:rPr>
        <w:t xml:space="preserve"> and González-Rodríguez, 2020</w:t>
      </w:r>
      <w:r w:rsidRPr="0042434E">
        <w:rPr>
          <w:rFonts w:asciiTheme="minorHAnsi" w:eastAsiaTheme="minorHAnsi" w:hAnsiTheme="minorHAnsi" w:cstheme="minorHAnsi"/>
          <w:color w:val="auto"/>
          <w:sz w:val="22"/>
          <w:szCs w:val="22"/>
          <w:lang w:val="en-US"/>
        </w:rPr>
        <w:t xml:space="preserve">) and </w:t>
      </w:r>
      <w:proofErr w:type="spellStart"/>
      <w:r w:rsidRPr="0042434E">
        <w:rPr>
          <w:rFonts w:asciiTheme="minorHAnsi" w:eastAsiaTheme="minorHAnsi" w:hAnsiTheme="minorHAnsi" w:cstheme="minorHAnsi"/>
          <w:color w:val="auto"/>
          <w:sz w:val="22"/>
          <w:szCs w:val="22"/>
          <w:lang w:val="en-US"/>
        </w:rPr>
        <w:t>GerminaR</w:t>
      </w:r>
      <w:proofErr w:type="spellEnd"/>
      <w:r w:rsidRPr="0042434E">
        <w:rPr>
          <w:rFonts w:asciiTheme="minorHAnsi" w:eastAsiaTheme="minorHAnsi" w:hAnsiTheme="minorHAnsi" w:cstheme="minorHAnsi"/>
          <w:color w:val="auto"/>
          <w:sz w:val="22"/>
          <w:szCs w:val="22"/>
          <w:lang w:val="en-US"/>
        </w:rPr>
        <w:t xml:space="preserve"> package (</w:t>
      </w:r>
      <w:r w:rsidR="00C44289" w:rsidRPr="00C44289">
        <w:rPr>
          <w:rFonts w:asciiTheme="minorHAnsi" w:eastAsiaTheme="minorHAnsi" w:hAnsiTheme="minorHAnsi" w:cstheme="minorHAnsi"/>
          <w:color w:val="auto"/>
          <w:sz w:val="22"/>
          <w:szCs w:val="22"/>
          <w:highlight w:val="yellow"/>
          <w:lang w:val="en-US"/>
        </w:rPr>
        <w:t>Lozano-Isla et al., 2019</w:t>
      </w:r>
      <w:r w:rsidRPr="0042434E">
        <w:rPr>
          <w:rFonts w:asciiTheme="minorHAnsi" w:eastAsiaTheme="minorHAnsi" w:hAnsiTheme="minorHAnsi" w:cstheme="minorHAnsi"/>
          <w:color w:val="auto"/>
          <w:sz w:val="22"/>
          <w:szCs w:val="22"/>
          <w:lang w:val="en-US"/>
        </w:rPr>
        <w:t>)</w:t>
      </w:r>
      <w:r w:rsidR="00F7375B" w:rsidRPr="0042434E">
        <w:rPr>
          <w:rFonts w:asciiTheme="minorHAnsi" w:eastAsiaTheme="minorHAnsi" w:hAnsiTheme="minorHAnsi" w:cstheme="minorHAnsi"/>
          <w:color w:val="auto"/>
          <w:sz w:val="22"/>
          <w:szCs w:val="22"/>
          <w:lang w:val="en-US"/>
        </w:rPr>
        <w:t xml:space="preserve">. </w:t>
      </w:r>
      <w:proofErr w:type="gramStart"/>
      <w:r w:rsidR="00F7375B" w:rsidRPr="0042434E">
        <w:rPr>
          <w:rFonts w:asciiTheme="minorHAnsi" w:eastAsiaTheme="minorHAnsi" w:hAnsiTheme="minorHAnsi" w:cstheme="minorHAnsi"/>
          <w:color w:val="auto"/>
          <w:sz w:val="22"/>
          <w:szCs w:val="22"/>
          <w:lang w:val="en-US"/>
        </w:rPr>
        <w:t>visualization</w:t>
      </w:r>
      <w:proofErr w:type="gramEnd"/>
      <w:r w:rsidR="00F7375B" w:rsidRPr="0042434E">
        <w:rPr>
          <w:rFonts w:asciiTheme="minorHAnsi" w:eastAsiaTheme="minorHAnsi" w:hAnsiTheme="minorHAnsi" w:cstheme="minorHAnsi"/>
          <w:color w:val="auto"/>
          <w:sz w:val="22"/>
          <w:szCs w:val="22"/>
          <w:lang w:val="en-US"/>
        </w:rPr>
        <w:t xml:space="preserve"> was done with 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package (</w:t>
      </w:r>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r w:rsidR="00F7375B" w:rsidRPr="0042434E">
        <w:rPr>
          <w:rFonts w:asciiTheme="minorHAnsi" w:eastAsiaTheme="minorHAnsi" w:hAnsiTheme="minorHAnsi" w:cstheme="minorHAnsi"/>
          <w:color w:val="auto"/>
          <w:sz w:val="22"/>
          <w:szCs w:val="22"/>
          <w:lang w:val="en-US"/>
        </w:rPr>
        <w:t>)</w:t>
      </w:r>
      <w:r w:rsidR="00223348">
        <w:rPr>
          <w:rFonts w:asciiTheme="minorHAnsi" w:eastAsiaTheme="minorHAnsi" w:hAnsiTheme="minorHAnsi" w:cstheme="minorHAnsi"/>
          <w:color w:val="auto"/>
          <w:sz w:val="22"/>
          <w:szCs w:val="22"/>
          <w:lang w:val="en-US"/>
        </w:rPr>
        <w:t xml:space="preserv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221957">
        <w:rPr>
          <w:rFonts w:asciiTheme="minorHAnsi" w:eastAsiaTheme="minorHAnsi" w:hAnsiTheme="minorHAnsi" w:cstheme="minorHAnsi"/>
          <w:color w:val="auto"/>
          <w:sz w:val="22"/>
          <w:szCs w:val="22"/>
          <w:lang w:val="en-US"/>
        </w:rPr>
        <w:t>.</w:t>
      </w:r>
    </w:p>
    <w:p w14:paraId="1E06C970" w14:textId="5642E23A" w:rsidR="00C51EB6" w:rsidRPr="00221957" w:rsidRDefault="00540F03" w:rsidP="0070572A">
      <w:pPr>
        <w:spacing w:line="360" w:lineRule="auto"/>
        <w:jc w:val="both"/>
        <w:rPr>
          <w:rFonts w:cstheme="minorHAnsi"/>
          <w:lang w:val="en-US"/>
        </w:rPr>
      </w:pPr>
      <w:r>
        <w:rPr>
          <w:rFonts w:cstheme="minorHAnsi"/>
          <w:lang w:val="en-US"/>
        </w:rPr>
        <w:t xml:space="preserve">To </w:t>
      </w:r>
      <w:proofErr w:type="spellStart"/>
      <w:r>
        <w:rPr>
          <w:rFonts w:cstheme="minorHAnsi"/>
          <w:lang w:val="en-US"/>
        </w:rPr>
        <w:t>analize</w:t>
      </w:r>
      <w:proofErr w:type="spellEnd"/>
      <w:r>
        <w:rPr>
          <w:rFonts w:cstheme="minorHAnsi"/>
          <w:lang w:val="en-US"/>
        </w:rPr>
        <w:t xml:space="preserve"> final germination (response variable) w</w:t>
      </w:r>
      <w:r w:rsidR="00221957" w:rsidRPr="00221957">
        <w:rPr>
          <w:rFonts w:cstheme="minorHAnsi"/>
          <w:lang w:val="en-US"/>
        </w:rPr>
        <w:t>e used</w:t>
      </w:r>
      <w:r w:rsidR="00C51EB6" w:rsidRPr="00221957">
        <w:rPr>
          <w:rFonts w:cstheme="minorHAnsi"/>
          <w:lang w:val="en-US"/>
        </w:rPr>
        <w:t xml:space="preserve"> </w:t>
      </w:r>
      <w:r>
        <w:rPr>
          <w:rFonts w:cstheme="minorHAnsi"/>
          <w:lang w:val="en-US"/>
        </w:rPr>
        <w:t xml:space="preserve">Generalized </w:t>
      </w:r>
      <w:r w:rsidR="00722EEC">
        <w:rPr>
          <w:rFonts w:cstheme="minorHAnsi"/>
          <w:lang w:val="en-US"/>
        </w:rPr>
        <w:t xml:space="preserve">Linear </w:t>
      </w:r>
      <w:r>
        <w:rPr>
          <w:rFonts w:cstheme="minorHAnsi"/>
          <w:lang w:val="en-US"/>
        </w:rPr>
        <w:t>Mixed Effects Models</w:t>
      </w:r>
      <w:r w:rsidRPr="00221957">
        <w:rPr>
          <w:rFonts w:cstheme="minorHAnsi"/>
          <w:lang w:val="en-US"/>
        </w:rPr>
        <w:t xml:space="preserve"> </w:t>
      </w:r>
      <w:r w:rsidR="00221957" w:rsidRPr="00221957">
        <w:rPr>
          <w:rFonts w:cstheme="minorHAnsi"/>
          <w:lang w:val="en-US"/>
        </w:rPr>
        <w:t xml:space="preserve">(package </w:t>
      </w:r>
      <w:proofErr w:type="spellStart"/>
      <w:r w:rsidRPr="00221957">
        <w:rPr>
          <w:rFonts w:cstheme="minorHAnsi"/>
          <w:lang w:val="en-US"/>
        </w:rPr>
        <w:t>glmmTMB</w:t>
      </w:r>
      <w:proofErr w:type="spellEnd"/>
      <w:r w:rsidRPr="00221957">
        <w:rPr>
          <w:rFonts w:cstheme="minorHAnsi"/>
          <w:lang w:val="en-US"/>
        </w:rPr>
        <w:t xml:space="preserve"> </w:t>
      </w:r>
      <w:r w:rsidR="00221957" w:rsidRPr="00221957">
        <w:rPr>
          <w:rFonts w:cstheme="minorHAnsi"/>
          <w:lang w:val="en-US"/>
        </w:rPr>
        <w:t>XX)</w:t>
      </w:r>
      <w:r w:rsidR="00C51EB6" w:rsidRPr="00221957">
        <w:rPr>
          <w:rFonts w:cstheme="minorHAnsi"/>
          <w:lang w:val="en-US"/>
        </w:rPr>
        <w:t xml:space="preserve"> with </w:t>
      </w:r>
      <w:r w:rsidR="00221957" w:rsidRPr="00221957">
        <w:rPr>
          <w:rFonts w:cstheme="minorHAnsi"/>
          <w:lang w:val="en-US"/>
        </w:rPr>
        <w:t>binomial</w:t>
      </w:r>
      <w:r w:rsidR="00C51EB6" w:rsidRPr="00221957">
        <w:rPr>
          <w:rFonts w:cstheme="minorHAnsi"/>
          <w:lang w:val="en-US"/>
        </w:rPr>
        <w:t xml:space="preserve"> family</w:t>
      </w:r>
      <w:r w:rsidR="00221957" w:rsidRPr="00221957">
        <w:rPr>
          <w:rFonts w:cstheme="minorHAnsi"/>
          <w:lang w:val="en-US"/>
        </w:rPr>
        <w:t xml:space="preserve"> with plot ID included as random factor and nested within site. Explanatory fixed factors were sowing time and water potential treatments (</w:t>
      </w:r>
      <w:r>
        <w:rPr>
          <w:rFonts w:cstheme="minorHAnsi"/>
          <w:lang w:val="en-US"/>
        </w:rPr>
        <w:t xml:space="preserve">model specification: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sowing time * water potential treatments + (1|</w:t>
      </w:r>
      <w:r w:rsidR="00722EEC">
        <w:rPr>
          <w:rFonts w:cstheme="minorHAnsi"/>
          <w:lang w:val="en-US"/>
        </w:rPr>
        <w:t>site</w:t>
      </w:r>
      <w:r w:rsidR="00221957" w:rsidRPr="00221957">
        <w:rPr>
          <w:rFonts w:cstheme="minorHAnsi"/>
          <w:lang w:val="en-US"/>
        </w:rPr>
        <w:t>/</w:t>
      </w:r>
      <w:r w:rsidR="00722EEC">
        <w:rPr>
          <w:rFonts w:cstheme="minorHAnsi"/>
          <w:lang w:val="en-US"/>
        </w:rPr>
        <w:t>plot ID</w:t>
      </w:r>
      <w:r w:rsidR="00221957" w:rsidRPr="00221957">
        <w:rPr>
          <w:rFonts w:cstheme="minorHAnsi"/>
          <w:lang w:val="en-US"/>
        </w:rPr>
        <w:t>, family = binomial).</w:t>
      </w:r>
    </w:p>
    <w:p w14:paraId="1039D999" w14:textId="0377DE2F" w:rsidR="00221957" w:rsidRPr="00221957" w:rsidRDefault="00221957" w:rsidP="0070572A">
      <w:pPr>
        <w:spacing w:line="360" w:lineRule="auto"/>
        <w:jc w:val="both"/>
        <w:rPr>
          <w:rFonts w:cstheme="minorHAnsi"/>
          <w:lang w:val="en-US"/>
        </w:rPr>
      </w:pPr>
      <w:r w:rsidRPr="00221957">
        <w:rPr>
          <w:rFonts w:cstheme="minorHAnsi"/>
          <w:lang w:val="en-US"/>
        </w:rPr>
        <w:t>We calculated Base water potential</w:t>
      </w:r>
      <w:r w:rsidR="00540F03">
        <w:rPr>
          <w:rFonts w:cstheme="minorHAnsi"/>
          <w:lang w:val="en-US"/>
        </w:rPr>
        <w:t xml:space="preserve"> (</w:t>
      </w:r>
      <w:proofErr w:type="spellStart"/>
      <w:r w:rsidR="00540F03">
        <w:rPr>
          <w:rFonts w:cstheme="minorHAnsi"/>
          <w:lang w:val="en-US"/>
        </w:rPr>
        <w:t>repon</w:t>
      </w:r>
      <w:proofErr w:type="spellEnd"/>
      <w:r w:rsidRPr="00221957">
        <w:rPr>
          <w:rFonts w:cstheme="minorHAnsi"/>
          <w:lang w:val="en-US"/>
        </w:rPr>
        <w:t xml:space="preserve"> wit</w:t>
      </w:r>
      <w:r w:rsidR="00272597">
        <w:rPr>
          <w:rFonts w:cstheme="minorHAnsi"/>
          <w:lang w:val="en-US"/>
        </w:rPr>
        <w:t xml:space="preserve">h </w:t>
      </w:r>
      <w:proofErr w:type="spellStart"/>
      <w:r w:rsidR="00272597">
        <w:rPr>
          <w:rFonts w:cstheme="minorHAnsi"/>
          <w:lang w:val="en-US"/>
        </w:rPr>
        <w:t>Seedr</w:t>
      </w:r>
      <w:proofErr w:type="spellEnd"/>
      <w:r w:rsidR="00272597">
        <w:rPr>
          <w:rFonts w:cstheme="minorHAnsi"/>
          <w:lang w:val="en-US"/>
        </w:rPr>
        <w:t xml:space="preserve"> Hydrothermal </w:t>
      </w:r>
      <w:proofErr w:type="gramStart"/>
      <w:r w:rsidR="00272597">
        <w:rPr>
          <w:rFonts w:cstheme="minorHAnsi"/>
          <w:lang w:val="en-US"/>
        </w:rPr>
        <w:t xml:space="preserve">models </w:t>
      </w:r>
      <w:r w:rsidR="00722EEC">
        <w:rPr>
          <w:rFonts w:cstheme="minorHAnsi"/>
          <w:lang w:val="en-US"/>
        </w:rPr>
        <w:t xml:space="preserve"> function</w:t>
      </w:r>
      <w:proofErr w:type="gramEnd"/>
      <w:r w:rsidR="00722EEC">
        <w:rPr>
          <w:rFonts w:cstheme="minorHAnsi"/>
          <w:lang w:val="en-US"/>
        </w:rPr>
        <w:t xml:space="preserve"> using </w:t>
      </w:r>
      <w:r w:rsidR="00272597">
        <w:rPr>
          <w:rFonts w:cstheme="minorHAnsi"/>
          <w:lang w:val="en-US"/>
        </w:rPr>
        <w:t>Brad</w:t>
      </w:r>
      <w:r w:rsidRPr="00221957">
        <w:rPr>
          <w:rFonts w:cstheme="minorHAnsi"/>
          <w:lang w:val="en-US"/>
        </w:rPr>
        <w:t>ford… (</w:t>
      </w:r>
      <w:proofErr w:type="gramStart"/>
      <w:r w:rsidRPr="00540F03">
        <w:rPr>
          <w:rFonts w:cstheme="minorHAnsi"/>
          <w:highlight w:val="yellow"/>
          <w:lang w:val="en-US"/>
        </w:rPr>
        <w:t>look</w:t>
      </w:r>
      <w:proofErr w:type="gramEnd"/>
      <w:r w:rsidRPr="00540F03">
        <w:rPr>
          <w:rFonts w:cstheme="minorHAnsi"/>
          <w:highlight w:val="yellow"/>
          <w:lang w:val="en-US"/>
        </w:rPr>
        <w:t xml:space="preserve"> into info package</w:t>
      </w:r>
      <w:r w:rsidRPr="00221957">
        <w:rPr>
          <w:rFonts w:cstheme="minorHAnsi"/>
          <w:lang w:val="en-US"/>
        </w:rPr>
        <w:t xml:space="preserve">) and then tested it with </w:t>
      </w:r>
      <w:r w:rsidR="00722EEC">
        <w:rPr>
          <w:rFonts w:cstheme="minorHAnsi"/>
          <w:lang w:val="en-US"/>
        </w:rPr>
        <w:t xml:space="preserve">Generalized Linear Mixed Effects models </w:t>
      </w:r>
      <w:r w:rsidR="00540F03">
        <w:rPr>
          <w:rFonts w:cstheme="minorHAnsi"/>
          <w:lang w:val="en-US"/>
        </w:rPr>
        <w:t>(</w:t>
      </w:r>
      <w:proofErr w:type="spellStart"/>
      <w:r w:rsidR="00722EEC" w:rsidRPr="00221957">
        <w:rPr>
          <w:rFonts w:cstheme="minorHAnsi"/>
          <w:lang w:val="en-US"/>
        </w:rPr>
        <w:t>glmmTMB</w:t>
      </w:r>
      <w:proofErr w:type="spellEnd"/>
      <w:r w:rsidR="00722EEC">
        <w:rPr>
          <w:rFonts w:cstheme="minorHAnsi"/>
          <w:lang w:val="en-US"/>
        </w:rPr>
        <w:t xml:space="preserve"> </w:t>
      </w:r>
      <w:r w:rsidR="00540F03">
        <w:rPr>
          <w:rFonts w:cstheme="minorHAnsi"/>
          <w:lang w:val="en-US"/>
        </w:rPr>
        <w:t>package xx)</w:t>
      </w:r>
      <w:r w:rsidRPr="00221957">
        <w:rPr>
          <w:rFonts w:cstheme="minorHAnsi"/>
          <w:lang w:val="en-US"/>
        </w:rPr>
        <w:t xml:space="preserve"> with Gaussian family.  Explanatory fixed factors were sowing time and water potential treatments (Base water potential ~ sowing time * water potential treatments + (1|plot ID, family = Gaussian). </w:t>
      </w:r>
      <w:r>
        <w:rPr>
          <w:rFonts w:cstheme="minorHAnsi"/>
          <w:lang w:val="en-US"/>
        </w:rPr>
        <w:t xml:space="preserve"> </w:t>
      </w:r>
      <w:r w:rsidR="00722EEC">
        <w:rPr>
          <w:rFonts w:cstheme="minorHAnsi"/>
          <w:lang w:val="en-US"/>
        </w:rPr>
        <w:t>We found a significant interaction term, thus consequently, w</w:t>
      </w:r>
      <w:r>
        <w:rPr>
          <w:rFonts w:cstheme="minorHAnsi"/>
          <w:lang w:val="en-US"/>
        </w:rPr>
        <w:t xml:space="preserve">e each sowing time separately </w:t>
      </w:r>
      <w:r w:rsidR="00722EEC">
        <w:rPr>
          <w:rFonts w:cstheme="minorHAnsi"/>
          <w:lang w:val="en-US"/>
        </w:rPr>
        <w:t xml:space="preserve">to check if </w:t>
      </w:r>
      <w:r>
        <w:rPr>
          <w:rFonts w:cstheme="minorHAnsi"/>
          <w:lang w:val="en-US"/>
        </w:rPr>
        <w:t xml:space="preserve">Base water potential </w:t>
      </w:r>
      <w:r w:rsidR="00722EEC">
        <w:rPr>
          <w:rFonts w:cstheme="minorHAnsi"/>
          <w:lang w:val="en-US"/>
        </w:rPr>
        <w:t>varied according to GDD</w:t>
      </w:r>
      <w:r w:rsidR="008E6816">
        <w:rPr>
          <w:rFonts w:cstheme="minorHAnsi"/>
          <w:lang w:val="en-US"/>
        </w:rPr>
        <w:t xml:space="preserve"> </w:t>
      </w:r>
      <w:r w:rsidR="008E6816" w:rsidRPr="00221957">
        <w:rPr>
          <w:rFonts w:cstheme="minorHAnsi"/>
          <w:lang w:val="en-US"/>
        </w:rPr>
        <w:t>(</w:t>
      </w:r>
      <w:r w:rsidR="00722EEC">
        <w:rPr>
          <w:rFonts w:cstheme="minorHAnsi"/>
          <w:lang w:val="en-US"/>
        </w:rPr>
        <w:t xml:space="preserve">Model specification: </w:t>
      </w:r>
      <w:r w:rsidR="008E6816" w:rsidRPr="00221957">
        <w:rPr>
          <w:rFonts w:cstheme="minorHAnsi"/>
          <w:lang w:val="en-US"/>
        </w:rPr>
        <w:t xml:space="preserve">Base water potential ~ </w:t>
      </w:r>
      <w:r w:rsidR="008E6816">
        <w:rPr>
          <w:rFonts w:cstheme="minorHAnsi"/>
          <w:lang w:val="en-US"/>
        </w:rPr>
        <w:t>GDD</w:t>
      </w:r>
      <w:r w:rsidR="008E6816" w:rsidRPr="00221957">
        <w:rPr>
          <w:rFonts w:cstheme="minorHAnsi"/>
          <w:lang w:val="en-US"/>
        </w:rPr>
        <w:t xml:space="preserve"> + (1|</w:t>
      </w:r>
      <w:r w:rsidR="00722EEC">
        <w:rPr>
          <w:rFonts w:cstheme="minorHAnsi"/>
          <w:lang w:val="en-US"/>
        </w:rPr>
        <w:t>site</w:t>
      </w:r>
      <w:r w:rsidR="008E6816">
        <w:rPr>
          <w:rFonts w:cstheme="minorHAnsi"/>
          <w:lang w:val="en-US"/>
        </w:rPr>
        <w:t>)</w:t>
      </w:r>
      <w:r w:rsidR="008E6816" w:rsidRPr="00221957">
        <w:rPr>
          <w:rFonts w:cstheme="minorHAnsi"/>
          <w:lang w:val="en-US"/>
        </w:rPr>
        <w:t>, family = Gaussian)</w:t>
      </w:r>
      <w:r w:rsidR="008E6816">
        <w:rPr>
          <w:rFonts w:cstheme="minorHAnsi"/>
          <w:lang w:val="en-US"/>
        </w:rPr>
        <w:t>.</w:t>
      </w:r>
    </w:p>
    <w:p w14:paraId="23EC93FD" w14:textId="7EDE3E84" w:rsidR="00221957" w:rsidRPr="00C51EB6" w:rsidRDefault="00221957" w:rsidP="0070572A">
      <w:pPr>
        <w:spacing w:line="360" w:lineRule="auto"/>
        <w:jc w:val="both"/>
        <w:rPr>
          <w:lang w:val="en-US"/>
        </w:rPr>
      </w:pPr>
      <w:r w:rsidRPr="00221957">
        <w:rPr>
          <w:rFonts w:cstheme="minorHAnsi"/>
          <w:lang w:val="en-US"/>
        </w:rPr>
        <w:t xml:space="preserve">Additional seed </w:t>
      </w:r>
      <w:r w:rsidR="00722EEC">
        <w:rPr>
          <w:rFonts w:cstheme="minorHAnsi"/>
          <w:lang w:val="en-US"/>
        </w:rPr>
        <w:t>mass analysis</w:t>
      </w:r>
      <w:r w:rsidRPr="00221957">
        <w:rPr>
          <w:rFonts w:cstheme="minorHAnsi"/>
          <w:lang w:val="en-US"/>
        </w:rPr>
        <w:t xml:space="preserve"> </w:t>
      </w:r>
      <w:proofErr w:type="gramStart"/>
      <w:r w:rsidRPr="00221957">
        <w:rPr>
          <w:rFonts w:cstheme="minorHAnsi"/>
          <w:lang w:val="en-US"/>
        </w:rPr>
        <w:t>were tested</w:t>
      </w:r>
      <w:proofErr w:type="gramEnd"/>
      <w:r w:rsidRPr="00221957">
        <w:rPr>
          <w:rFonts w:cstheme="minorHAnsi"/>
          <w:lang w:val="en-US"/>
        </w:rPr>
        <w:t xml:space="preserve"> using… and presented in Supplementary</w:t>
      </w:r>
      <w:r>
        <w:rPr>
          <w:lang w:val="en-US"/>
        </w:rPr>
        <w:t>.</w:t>
      </w:r>
    </w:p>
    <w:p w14:paraId="6AC9B9A2" w14:textId="4E3C2FDB" w:rsidR="00AF329C" w:rsidRDefault="0042434E" w:rsidP="0070572A">
      <w:pPr>
        <w:pStyle w:val="Ttulo2"/>
        <w:spacing w:line="360" w:lineRule="auto"/>
        <w:jc w:val="both"/>
      </w:pPr>
      <w:r>
        <w:t>3. Results (preliminary)</w:t>
      </w:r>
    </w:p>
    <w:p w14:paraId="4E6CC016" w14:textId="2609BCD8" w:rsidR="00E06E4A" w:rsidRDefault="00E06E4A" w:rsidP="0070572A">
      <w:pPr>
        <w:pStyle w:val="Ttulo3"/>
        <w:spacing w:line="360" w:lineRule="auto"/>
        <w:jc w:val="both"/>
      </w:pPr>
      <w:r>
        <w:t>3.1 Temperature</w:t>
      </w:r>
      <w:r w:rsidR="00851EE8">
        <w:t xml:space="preserve"> and WP relati</w:t>
      </w:r>
      <w:r>
        <w:t>o</w:t>
      </w:r>
      <w:r w:rsidR="00851EE8">
        <w:t>n</w:t>
      </w:r>
      <w:r>
        <w:t>s</w:t>
      </w:r>
      <w:r w:rsidR="00851EE8">
        <w:t>hip</w:t>
      </w:r>
    </w:p>
    <w:p w14:paraId="594E4168" w14:textId="77777777" w:rsidR="00851EE8" w:rsidRPr="00851EE8" w:rsidRDefault="00851EE8" w:rsidP="0070572A">
      <w:pPr>
        <w:spacing w:line="360" w:lineRule="auto"/>
        <w:jc w:val="both"/>
      </w:pPr>
    </w:p>
    <w:p w14:paraId="5E9E6177" w14:textId="123CA458" w:rsidR="00851EE8" w:rsidRPr="00E06E4A" w:rsidRDefault="00851EE8" w:rsidP="0070572A">
      <w:pPr>
        <w:pStyle w:val="Ttulo3"/>
        <w:spacing w:line="360" w:lineRule="auto"/>
        <w:jc w:val="both"/>
      </w:pPr>
      <w:r>
        <w:t>3.2 Germination responses</w:t>
      </w:r>
    </w:p>
    <w:p w14:paraId="629BD92C" w14:textId="21FE7F6F" w:rsidR="00AC1FEB" w:rsidRDefault="00D94D39" w:rsidP="0070572A">
      <w:pPr>
        <w:spacing w:line="360" w:lineRule="auto"/>
        <w:jc w:val="both"/>
      </w:pPr>
      <w:r>
        <w:t xml:space="preserve">We observed clear differences between immediate sowing and after ripened seeds. Germination was notably higher at each WP treatment in after ripened seeds (see fig 3A). </w:t>
      </w:r>
      <w:r w:rsidR="00AC1FEB">
        <w:t>Germination</w:t>
      </w:r>
      <w:r w:rsidR="001829AF">
        <w:t xml:space="preserve"> percentage dropped sharply below -0.2MPa water potential</w:t>
      </w:r>
      <w:r>
        <w:t xml:space="preserve"> in immediate sowing while in after ripened seeds, the drop in germination </w:t>
      </w:r>
      <w:proofErr w:type="gramStart"/>
      <w:r>
        <w:t>is found</w:t>
      </w:r>
      <w:proofErr w:type="gramEnd"/>
      <w:r>
        <w:t xml:space="preserve"> at -0.6 </w:t>
      </w:r>
      <w:proofErr w:type="spellStart"/>
      <w:r>
        <w:t>Mpa</w:t>
      </w:r>
      <w:proofErr w:type="spellEnd"/>
      <w:r w:rsidR="008967F6">
        <w:t>. Low</w:t>
      </w:r>
      <w:r>
        <w:t>er</w:t>
      </w:r>
      <w:r w:rsidR="008967F6">
        <w:t xml:space="preserve"> water availability</w:t>
      </w:r>
      <w:r>
        <w:t xml:space="preserve"> </w:t>
      </w:r>
      <w:r w:rsidR="008967F6">
        <w:t>also led to delayed germination</w:t>
      </w:r>
      <w:r>
        <w:t>, as can be observed in</w:t>
      </w:r>
      <w:r w:rsidR="008967F6">
        <w:t xml:space="preserve"> </w:t>
      </w:r>
      <w:r>
        <w:t xml:space="preserve">fig 3B </w:t>
      </w:r>
      <w:r w:rsidR="008967F6">
        <w:t xml:space="preserve">(confirming results by </w:t>
      </w:r>
      <w:proofErr w:type="spellStart"/>
      <w:r w:rsidR="008967F6">
        <w:t>Gya</w:t>
      </w:r>
      <w:proofErr w:type="spellEnd"/>
      <w:r w:rsidR="008967F6">
        <w:t xml:space="preserve"> 2023)</w:t>
      </w:r>
      <w:r w:rsidR="00E06E4A">
        <w:t>. Models confirmed that differences were significant between sowing times and water potential treatments.</w:t>
      </w:r>
      <w:r w:rsidR="003051ED" w:rsidRPr="003051ED">
        <w:rPr>
          <w:noProof/>
        </w:rPr>
        <w:t xml:space="preserve"> </w:t>
      </w:r>
    </w:p>
    <w:p w14:paraId="180E5DA6" w14:textId="1C3D6D2B" w:rsidR="00E06E4A" w:rsidRDefault="003051ED" w:rsidP="0070572A">
      <w:pPr>
        <w:spacing w:line="360" w:lineRule="auto"/>
        <w:jc w:val="both"/>
      </w:pPr>
      <w:r>
        <w:rPr>
          <w:noProof/>
          <w:lang w:val="ca-ES" w:eastAsia="ca-ES"/>
        </w:rPr>
        <w:lastRenderedPageBreak/>
        <w:drawing>
          <wp:inline distT="0" distB="0" distL="0" distR="0" wp14:anchorId="34C873C7" wp14:editId="049367A3">
            <wp:extent cx="5381625" cy="7422516"/>
            <wp:effectExtent l="0" t="0" r="0" b="6985"/>
            <wp:docPr id="2133902527"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527" name="Imagen 5" descr="Gráf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401424" cy="7449824"/>
                    </a:xfrm>
                    <a:prstGeom prst="rect">
                      <a:avLst/>
                    </a:prstGeom>
                  </pic:spPr>
                </pic:pic>
              </a:graphicData>
            </a:graphic>
          </wp:inline>
        </w:drawing>
      </w:r>
      <w:r w:rsidR="00D94D39">
        <w:t xml:space="preserve"> </w:t>
      </w:r>
      <w:r w:rsidR="00E06E4A">
        <w:t xml:space="preserve">                                     </w:t>
      </w:r>
      <w:commentRangeStart w:id="49"/>
      <w:r w:rsidR="00D94D39">
        <w:t>Fig 3</w:t>
      </w:r>
      <w:commentRangeEnd w:id="49"/>
      <w:r w:rsidR="00E06E4A">
        <w:rPr>
          <w:rStyle w:val="Refdecomentario"/>
        </w:rPr>
        <w:commentReference w:id="49"/>
      </w:r>
      <w:r w:rsidR="00D94D39">
        <w:t xml:space="preserve">. </w:t>
      </w:r>
      <w:r w:rsidR="00E06E4A">
        <w:t>Upper panel (A): Mean f</w:t>
      </w:r>
      <w:r w:rsidR="00D94D39">
        <w:t>inal germination proportion</w:t>
      </w:r>
      <w:r w:rsidR="00E06E4A">
        <w:t xml:space="preserve"> for both sowing times in every water potential treatment (n plots = 12 in both cases).  Bottom panel (B): Cumulative germination curves from all plots (N=12) for both sowing times. </w:t>
      </w:r>
    </w:p>
    <w:p w14:paraId="2FB5F1E7" w14:textId="77777777" w:rsidR="00851EE8" w:rsidRDefault="00851EE8" w:rsidP="0070572A">
      <w:pPr>
        <w:spacing w:line="360" w:lineRule="auto"/>
        <w:jc w:val="both"/>
      </w:pPr>
    </w:p>
    <w:p w14:paraId="02E436E2" w14:textId="6C0D9237" w:rsidR="00851EE8" w:rsidRDefault="00851EE8" w:rsidP="0070572A">
      <w:pPr>
        <w:pStyle w:val="Ttulo3"/>
        <w:spacing w:line="360" w:lineRule="auto"/>
        <w:jc w:val="both"/>
      </w:pPr>
      <w:r>
        <w:lastRenderedPageBreak/>
        <w:t>3.3 Base water potential</w:t>
      </w:r>
    </w:p>
    <w:p w14:paraId="744EAA30" w14:textId="625D9841" w:rsidR="00851EE8" w:rsidRPr="00851EE8" w:rsidRDefault="00851EE8" w:rsidP="0070572A">
      <w:pPr>
        <w:spacing w:line="360" w:lineRule="auto"/>
        <w:jc w:val="both"/>
      </w:pPr>
      <w:r>
        <w:t xml:space="preserve">Base water potential calculated using </w:t>
      </w:r>
      <w:proofErr w:type="spellStart"/>
      <w:r>
        <w:t>seedr</w:t>
      </w:r>
      <w:proofErr w:type="spellEnd"/>
      <w:r>
        <w:t xml:space="preserve"> (Bradford method) </w:t>
      </w:r>
      <w:proofErr w:type="gramStart"/>
      <w:r>
        <w:t>can</w:t>
      </w:r>
      <w:proofErr w:type="gramEnd"/>
      <w:r>
        <w:t xml:space="preserve"> be seen in table xx. </w:t>
      </w:r>
      <w:r w:rsidR="0070572A">
        <w:t xml:space="preserve">Mean values of base water potential are higher in the immediate sowing than in the after ripening sowing. These differences can be verified in those </w:t>
      </w:r>
      <w:proofErr w:type="gramStart"/>
      <w:r w:rsidR="0070572A">
        <w:t>6</w:t>
      </w:r>
      <w:proofErr w:type="gramEnd"/>
      <w:r w:rsidR="0070572A">
        <w:t xml:space="preserve"> plots that were sowed at both times. </w:t>
      </w:r>
    </w:p>
    <w:p w14:paraId="0A9D73DA" w14:textId="6A4486A7" w:rsidR="00851EE8" w:rsidRPr="00851EE8" w:rsidRDefault="00851EE8" w:rsidP="0070572A">
      <w:pPr>
        <w:spacing w:line="360" w:lineRule="auto"/>
        <w:jc w:val="both"/>
      </w:pPr>
      <w:r>
        <w:t xml:space="preserve">Base water potential results show clear differences between immediate and after ripening sowing. When analysed separately, in immediate sowing we observed a trend a positive (although no significant) of increasing base water potential with increasing GDD, but with wide variation of responses (see fig 4). On the contrary, after ripening sowing show a significant relationship of decreasing base water potential with increasing GDD (see fig 4). </w:t>
      </w:r>
    </w:p>
    <w:p w14:paraId="431832F8" w14:textId="7A2B6D30" w:rsidR="000506EA" w:rsidRDefault="003051ED" w:rsidP="0070572A">
      <w:pPr>
        <w:spacing w:line="360" w:lineRule="auto"/>
        <w:jc w:val="both"/>
      </w:pPr>
      <w:r>
        <w:rPr>
          <w:noProof/>
          <w:lang w:val="ca-ES" w:eastAsia="ca-ES"/>
        </w:rPr>
        <w:drawing>
          <wp:inline distT="0" distB="0" distL="0" distR="0" wp14:anchorId="16B19C81" wp14:editId="7B0FB58F">
            <wp:extent cx="5400040" cy="3723640"/>
            <wp:effectExtent l="0" t="0" r="0" b="0"/>
            <wp:docPr id="640153900"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3900" name="Imagen 6" descr="Gráfico, Gráfico de dispers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p>
    <w:p w14:paraId="3E844086" w14:textId="3B20EBEA" w:rsidR="00E06E4A" w:rsidRDefault="00E06E4A" w:rsidP="0070572A">
      <w:pPr>
        <w:spacing w:line="360" w:lineRule="auto"/>
        <w:jc w:val="both"/>
      </w:pPr>
      <w:r>
        <w:t xml:space="preserve">Fig 4. Base water potential calculated using </w:t>
      </w:r>
      <w:proofErr w:type="spellStart"/>
      <w:r>
        <w:t>seedr</w:t>
      </w:r>
      <w:proofErr w:type="spellEnd"/>
      <w:r>
        <w:t xml:space="preserve"> (Bradford method) for each plot and their correlation with each plot GDD. </w:t>
      </w:r>
    </w:p>
    <w:p w14:paraId="5A3AC14C" w14:textId="77777777" w:rsidR="0063599F" w:rsidRDefault="0063599F" w:rsidP="0070572A">
      <w:pPr>
        <w:spacing w:line="360" w:lineRule="auto"/>
        <w:jc w:val="both"/>
      </w:pPr>
    </w:p>
    <w:p w14:paraId="32FAFCE2" w14:textId="72805848" w:rsidR="0063599F" w:rsidRDefault="0063599F" w:rsidP="0070572A">
      <w:pPr>
        <w:spacing w:line="360" w:lineRule="auto"/>
        <w:jc w:val="both"/>
      </w:pPr>
    </w:p>
    <w:p w14:paraId="43327EB9" w14:textId="77777777" w:rsidR="0063599F" w:rsidRDefault="0063599F" w:rsidP="0070572A">
      <w:pPr>
        <w:spacing w:line="360" w:lineRule="auto"/>
        <w:jc w:val="both"/>
      </w:pPr>
    </w:p>
    <w:p w14:paraId="262011B8" w14:textId="6450CD13" w:rsidR="0063599F" w:rsidRDefault="0063599F" w:rsidP="0070572A">
      <w:pPr>
        <w:spacing w:line="360" w:lineRule="auto"/>
        <w:jc w:val="both"/>
      </w:pPr>
    </w:p>
    <w:p w14:paraId="1A04AA1E" w14:textId="77777777" w:rsidR="0063599F" w:rsidRDefault="0063599F" w:rsidP="0070572A">
      <w:pPr>
        <w:spacing w:line="360" w:lineRule="auto"/>
        <w:jc w:val="both"/>
      </w:pPr>
    </w:p>
    <w:p w14:paraId="72415508" w14:textId="3E501828" w:rsidR="00AA47BB" w:rsidRDefault="00AF4FE8" w:rsidP="0070572A">
      <w:pPr>
        <w:pStyle w:val="Ttulo3"/>
        <w:spacing w:line="360" w:lineRule="auto"/>
        <w:jc w:val="both"/>
      </w:pPr>
      <w:r>
        <w:lastRenderedPageBreak/>
        <w:t>4. Discussion</w:t>
      </w:r>
    </w:p>
    <w:p w14:paraId="7A9DD77F" w14:textId="7E0C4FA4" w:rsidR="001E6A2B" w:rsidRPr="001E6A2B" w:rsidRDefault="001E6A2B" w:rsidP="0070572A">
      <w:pPr>
        <w:spacing w:line="360" w:lineRule="auto"/>
        <w:jc w:val="both"/>
      </w:pPr>
      <w:proofErr w:type="spellStart"/>
      <w:r>
        <w:t>Rosback</w:t>
      </w:r>
      <w:proofErr w:type="spellEnd"/>
      <w:r>
        <w:t xml:space="preserve"> et al., 2022</w:t>
      </w:r>
      <w:r w:rsidR="00765FFE">
        <w:t xml:space="preserve"> found that:</w:t>
      </w:r>
    </w:p>
    <w:p w14:paraId="6C3FA611" w14:textId="22C73F7D" w:rsidR="00AF4FE8" w:rsidRDefault="00765FFE" w:rsidP="0070572A">
      <w:pPr>
        <w:autoSpaceDE w:val="0"/>
        <w:autoSpaceDN w:val="0"/>
        <w:adjustRightInd w:val="0"/>
        <w:spacing w:after="0" w:line="360" w:lineRule="auto"/>
        <w:jc w:val="both"/>
        <w:rPr>
          <w:highlight w:val="yellow"/>
        </w:rPr>
      </w:pPr>
      <w:r>
        <w:rPr>
          <w:highlight w:val="yellow"/>
        </w:rPr>
        <w:t>“</w:t>
      </w:r>
      <w:commentRangeStart w:id="50"/>
      <w:r w:rsidR="00D0291A" w:rsidRPr="0003269E">
        <w:rPr>
          <w:highlight w:val="yellow"/>
        </w:rPr>
        <w:t xml:space="preserve">Germination temperature </w:t>
      </w:r>
      <w:commentRangeEnd w:id="50"/>
      <w:r w:rsidR="003F2A29">
        <w:rPr>
          <w:rStyle w:val="Refdecomentario"/>
        </w:rPr>
        <w:commentReference w:id="50"/>
      </w:r>
      <w:r w:rsidR="00D0291A" w:rsidRPr="0003269E">
        <w:rPr>
          <w:highlight w:val="yellow"/>
        </w:rPr>
        <w:t>and water potential had significant and positive main effects: overall, germination was higher at higher temperatures and at comparatively higher water potentials.</w:t>
      </w:r>
      <w:r w:rsidR="00DE6FA6" w:rsidRPr="0003269E">
        <w:rPr>
          <w:highlight w:val="yellow"/>
        </w:rPr>
        <w:t xml:space="preserve"> </w:t>
      </w:r>
      <w:r w:rsidR="00DE6FA6" w:rsidRPr="000F5A47">
        <w:rPr>
          <w:highlight w:val="yellow"/>
        </w:rPr>
        <w:t>The different communities (</w:t>
      </w:r>
      <w:r w:rsidR="00505BC6" w:rsidRPr="000F5A47">
        <w:rPr>
          <w:highlight w:val="yellow"/>
        </w:rPr>
        <w:t xml:space="preserve">lichen heath, grassland, meadow, snowbed) </w:t>
      </w:r>
      <w:r w:rsidR="00DE6FA6" w:rsidRPr="000F5A47">
        <w:rPr>
          <w:highlight w:val="yellow"/>
        </w:rPr>
        <w:t>did not differ in their response to water potential</w:t>
      </w:r>
      <w:r w:rsidR="00D75ABE" w:rsidRPr="000F5A47">
        <w:rPr>
          <w:highlight w:val="yellow"/>
        </w:rPr>
        <w:t xml:space="preserve">. </w:t>
      </w:r>
      <w:r w:rsidR="00EE51FF" w:rsidRPr="000F5A47">
        <w:rPr>
          <w:highlight w:val="yellow"/>
        </w:rPr>
        <w:t>This finding suggests</w:t>
      </w:r>
      <w:r w:rsidR="00F85EE4" w:rsidRPr="000F5A47">
        <w:rPr>
          <w:highlight w:val="yellow"/>
        </w:rPr>
        <w:t xml:space="preserve"> </w:t>
      </w:r>
      <w:r w:rsidR="00EE51FF" w:rsidRPr="000F5A47">
        <w:rPr>
          <w:highlight w:val="yellow"/>
        </w:rPr>
        <w:t>that snowbed species might not depend entirely on habitat</w:t>
      </w:r>
      <w:r w:rsidR="00F85EE4" w:rsidRPr="000F5A47">
        <w:rPr>
          <w:highlight w:val="yellow"/>
        </w:rPr>
        <w:t xml:space="preserve"> </w:t>
      </w:r>
      <w:r w:rsidR="00EE51FF" w:rsidRPr="000F5A47">
        <w:rPr>
          <w:highlight w:val="yellow"/>
        </w:rPr>
        <w:t>specific</w:t>
      </w:r>
      <w:r w:rsidR="00F85EE4" w:rsidRPr="000F5A47">
        <w:rPr>
          <w:highlight w:val="yellow"/>
        </w:rPr>
        <w:t xml:space="preserve"> </w:t>
      </w:r>
      <w:r w:rsidR="00EE51FF" w:rsidRPr="000F5A47">
        <w:rPr>
          <w:highlight w:val="yellow"/>
        </w:rPr>
        <w:t>ample meltwater supply during germination and</w:t>
      </w:r>
      <w:r w:rsidR="00F85EE4" w:rsidRPr="000F5A47">
        <w:rPr>
          <w:highlight w:val="yellow"/>
        </w:rPr>
        <w:t xml:space="preserve"> </w:t>
      </w:r>
      <w:r w:rsidR="00EE51FF" w:rsidRPr="000F5A47">
        <w:rPr>
          <w:highlight w:val="yellow"/>
        </w:rPr>
        <w:t>can tolerate short-term</w:t>
      </w:r>
      <w:r w:rsidR="00F85EE4" w:rsidRPr="000F5A47">
        <w:rPr>
          <w:highlight w:val="yellow"/>
        </w:rPr>
        <w:t xml:space="preserve"> </w:t>
      </w:r>
      <w:r w:rsidR="00EE51FF" w:rsidRPr="000F5A47">
        <w:rPr>
          <w:highlight w:val="yellow"/>
        </w:rPr>
        <w:t>summer droughts common in years</w:t>
      </w:r>
      <w:r w:rsidR="00F85EE4" w:rsidRPr="000F5A47">
        <w:rPr>
          <w:highlight w:val="yellow"/>
        </w:rPr>
        <w:t xml:space="preserve"> </w:t>
      </w:r>
      <w:r w:rsidR="00EE51FF" w:rsidRPr="000F5A47">
        <w:rPr>
          <w:highlight w:val="yellow"/>
        </w:rPr>
        <w:t xml:space="preserve">with low precipitation. </w:t>
      </w:r>
      <w:r w:rsidR="00184562" w:rsidRPr="000F5A47">
        <w:rPr>
          <w:highlight w:val="yellow"/>
        </w:rPr>
        <w:t>In its turn, the overall positive effects of low osmotic potentials on the germination of the focal species confirms the evidence that seedling establishment in terrestrial habitats with seasonal climates, including arctic and alpine</w:t>
      </w:r>
      <w:r w:rsidR="00F85EE4" w:rsidRPr="000F5A47">
        <w:rPr>
          <w:highlight w:val="yellow"/>
        </w:rPr>
        <w:t xml:space="preserve"> </w:t>
      </w:r>
      <w:r w:rsidR="00184562" w:rsidRPr="000F5A47">
        <w:rPr>
          <w:highlight w:val="yellow"/>
        </w:rPr>
        <w:t>environments (</w:t>
      </w:r>
      <w:commentRangeStart w:id="51"/>
      <w:r w:rsidR="00184562" w:rsidRPr="000F5A47">
        <w:rPr>
          <w:highlight w:val="yellow"/>
        </w:rPr>
        <w:t>Bell and Bliss 1980</w:t>
      </w:r>
      <w:commentRangeEnd w:id="51"/>
      <w:r w:rsidR="00FA16FF">
        <w:rPr>
          <w:rStyle w:val="Refdecomentario"/>
        </w:rPr>
        <w:commentReference w:id="51"/>
      </w:r>
      <w:r w:rsidR="00184562" w:rsidRPr="000F5A47">
        <w:rPr>
          <w:highlight w:val="yellow"/>
        </w:rPr>
        <w:t xml:space="preserve">; </w:t>
      </w:r>
      <w:commentRangeStart w:id="52"/>
      <w:r w:rsidR="00184562" w:rsidRPr="000F5A47">
        <w:rPr>
          <w:highlight w:val="yellow"/>
        </w:rPr>
        <w:t>Oberbauer and Miller 1982</w:t>
      </w:r>
      <w:commentRangeEnd w:id="52"/>
      <w:r w:rsidR="00FA16FF">
        <w:rPr>
          <w:rStyle w:val="Refdecomentario"/>
        </w:rPr>
        <w:commentReference w:id="52"/>
      </w:r>
      <w:r w:rsidR="00184562" w:rsidRPr="000F5A47">
        <w:rPr>
          <w:highlight w:val="yellow"/>
        </w:rPr>
        <w:t xml:space="preserve">; </w:t>
      </w:r>
      <w:commentRangeStart w:id="53"/>
      <w:proofErr w:type="spellStart"/>
      <w:r w:rsidR="00184562" w:rsidRPr="000F5A47">
        <w:rPr>
          <w:highlight w:val="yellow"/>
        </w:rPr>
        <w:t>Tudela-Isanta</w:t>
      </w:r>
      <w:proofErr w:type="spellEnd"/>
      <w:r w:rsidR="00184562" w:rsidRPr="000F5A47">
        <w:rPr>
          <w:highlight w:val="yellow"/>
        </w:rPr>
        <w:t xml:space="preserve"> et al. 2018b</w:t>
      </w:r>
      <w:commentRangeEnd w:id="53"/>
      <w:r w:rsidR="006243DA">
        <w:rPr>
          <w:rStyle w:val="Refdecomentario"/>
        </w:rPr>
        <w:commentReference w:id="53"/>
      </w:r>
      <w:r w:rsidR="00184562" w:rsidRPr="000F5A47">
        <w:rPr>
          <w:highlight w:val="yellow"/>
        </w:rPr>
        <w:t>), is water-limited (</w:t>
      </w:r>
      <w:commentRangeStart w:id="54"/>
      <w:proofErr w:type="spellStart"/>
      <w:r w:rsidR="00184562" w:rsidRPr="000F5A47">
        <w:rPr>
          <w:highlight w:val="yellow"/>
        </w:rPr>
        <w:t>Orsenigo</w:t>
      </w:r>
      <w:proofErr w:type="spellEnd"/>
      <w:r w:rsidR="00184562" w:rsidRPr="000F5A47">
        <w:rPr>
          <w:highlight w:val="yellow"/>
        </w:rPr>
        <w:t xml:space="preserve"> et al. 2015</w:t>
      </w:r>
      <w:commentRangeEnd w:id="54"/>
      <w:r w:rsidR="006243DA">
        <w:rPr>
          <w:rStyle w:val="Refdecomentario"/>
        </w:rPr>
        <w:commentReference w:id="54"/>
      </w:r>
      <w:r w:rsidR="00184562" w:rsidRPr="000F5A47">
        <w:rPr>
          <w:highlight w:val="yellow"/>
        </w:rPr>
        <w:t xml:space="preserve">; </w:t>
      </w:r>
      <w:commentRangeStart w:id="55"/>
      <w:proofErr w:type="spellStart"/>
      <w:r w:rsidR="00184562" w:rsidRPr="000F5A47">
        <w:rPr>
          <w:highlight w:val="yellow"/>
        </w:rPr>
        <w:t>Walder</w:t>
      </w:r>
      <w:proofErr w:type="spellEnd"/>
      <w:r w:rsidR="00184562" w:rsidRPr="000F5A47">
        <w:rPr>
          <w:highlight w:val="yellow"/>
        </w:rPr>
        <w:t xml:space="preserve"> and </w:t>
      </w:r>
      <w:proofErr w:type="spellStart"/>
      <w:r w:rsidR="00184562" w:rsidRPr="000F5A47">
        <w:rPr>
          <w:highlight w:val="yellow"/>
        </w:rPr>
        <w:t>Erschbamer</w:t>
      </w:r>
      <w:proofErr w:type="spellEnd"/>
      <w:r w:rsidR="00184562" w:rsidRPr="000F5A47">
        <w:rPr>
          <w:highlight w:val="yellow"/>
        </w:rPr>
        <w:t xml:space="preserve"> 2015</w:t>
      </w:r>
      <w:commentRangeEnd w:id="55"/>
      <w:r w:rsidR="00500DC0">
        <w:rPr>
          <w:rStyle w:val="Refdecomentario"/>
        </w:rPr>
        <w:commentReference w:id="55"/>
      </w:r>
      <w:r w:rsidR="00184562" w:rsidRPr="000F5A47">
        <w:rPr>
          <w:highlight w:val="yellow"/>
        </w:rPr>
        <w:t>).</w:t>
      </w:r>
      <w:r w:rsidR="00E83EC8" w:rsidRPr="000F5A47">
        <w:rPr>
          <w:highlight w:val="yellow"/>
        </w:rPr>
        <w:t xml:space="preserve"> </w:t>
      </w:r>
      <w:proofErr w:type="gramStart"/>
      <w:r w:rsidR="00E83EC8" w:rsidRPr="000F5A47">
        <w:rPr>
          <w:highlight w:val="yellow"/>
        </w:rPr>
        <w:t>From the ecological</w:t>
      </w:r>
      <w:r w:rsidR="00F85EE4" w:rsidRPr="000F5A47">
        <w:rPr>
          <w:highlight w:val="yellow"/>
        </w:rPr>
        <w:t xml:space="preserve"> </w:t>
      </w:r>
      <w:r w:rsidR="00E83EC8" w:rsidRPr="000F5A47">
        <w:rPr>
          <w:highlight w:val="yellow"/>
        </w:rPr>
        <w:t>point of view, it implies that alpine seed germination is triggered</w:t>
      </w:r>
      <w:r w:rsidR="00F85EE4" w:rsidRPr="000F5A47">
        <w:rPr>
          <w:highlight w:val="yellow"/>
        </w:rPr>
        <w:t xml:space="preserve"> </w:t>
      </w:r>
      <w:r w:rsidR="00E83EC8" w:rsidRPr="000F5A47">
        <w:rPr>
          <w:highlight w:val="yellow"/>
        </w:rPr>
        <w:t>by comparatively high soil moisture levels (e.g. after</w:t>
      </w:r>
      <w:r w:rsidR="00F85EE4" w:rsidRPr="000F5A47">
        <w:rPr>
          <w:highlight w:val="yellow"/>
        </w:rPr>
        <w:t xml:space="preserve"> </w:t>
      </w:r>
      <w:r w:rsidR="00E83EC8" w:rsidRPr="000F5A47">
        <w:rPr>
          <w:highlight w:val="yellow"/>
        </w:rPr>
        <w:t>a snowmelt or summer rainfalls), a key adaptation to avoid</w:t>
      </w:r>
      <w:r w:rsidR="00F85EE4" w:rsidRPr="000F5A47">
        <w:rPr>
          <w:highlight w:val="yellow"/>
        </w:rPr>
        <w:t xml:space="preserve"> </w:t>
      </w:r>
      <w:r w:rsidR="00E83EC8" w:rsidRPr="000F5A47">
        <w:rPr>
          <w:highlight w:val="yellow"/>
        </w:rPr>
        <w:t>seedling emergence on commonly desiccated surfaces of</w:t>
      </w:r>
      <w:r w:rsidR="00F85EE4" w:rsidRPr="000F5A47">
        <w:rPr>
          <w:highlight w:val="yellow"/>
        </w:rPr>
        <w:t xml:space="preserve"> </w:t>
      </w:r>
      <w:r w:rsidR="00E83EC8" w:rsidRPr="000F5A47">
        <w:rPr>
          <w:highlight w:val="yellow"/>
        </w:rPr>
        <w:t>summer alpine soils (Körner 2021) known to be</w:t>
      </w:r>
      <w:r w:rsidR="00F85EE4" w:rsidRPr="000F5A47">
        <w:rPr>
          <w:highlight w:val="yellow"/>
        </w:rPr>
        <w:t xml:space="preserve"> </w:t>
      </w:r>
      <w:r w:rsidR="00E83EC8" w:rsidRPr="000F5A47">
        <w:rPr>
          <w:highlight w:val="yellow"/>
        </w:rPr>
        <w:t>one of the main</w:t>
      </w:r>
      <w:r w:rsidR="00F85EE4" w:rsidRPr="000F5A47">
        <w:rPr>
          <w:highlight w:val="yellow"/>
        </w:rPr>
        <w:t xml:space="preserve"> </w:t>
      </w:r>
      <w:r w:rsidR="00E83EC8" w:rsidRPr="000F5A47">
        <w:rPr>
          <w:highlight w:val="yellow"/>
        </w:rPr>
        <w:t>reasons for seedling mortality in alpine regions (</w:t>
      </w:r>
      <w:commentRangeStart w:id="56"/>
      <w:r w:rsidR="00E83EC8" w:rsidRPr="000F5A47">
        <w:rPr>
          <w:highlight w:val="yellow"/>
        </w:rPr>
        <w:t>Welling</w:t>
      </w:r>
      <w:r w:rsidR="00F85EE4" w:rsidRPr="000F5A47">
        <w:rPr>
          <w:highlight w:val="yellow"/>
        </w:rPr>
        <w:t xml:space="preserve"> </w:t>
      </w:r>
      <w:r w:rsidR="00E83EC8" w:rsidRPr="000F5A47">
        <w:rPr>
          <w:highlight w:val="yellow"/>
        </w:rPr>
        <w:t>and Laine 2000</w:t>
      </w:r>
      <w:commentRangeEnd w:id="56"/>
      <w:r w:rsidR="00500DC0">
        <w:rPr>
          <w:rStyle w:val="Refdecomentario"/>
        </w:rPr>
        <w:commentReference w:id="56"/>
      </w:r>
      <w:r w:rsidR="00E83EC8" w:rsidRPr="000F5A47">
        <w:rPr>
          <w:highlight w:val="yellow"/>
        </w:rPr>
        <w:t xml:space="preserve">; </w:t>
      </w:r>
      <w:commentRangeStart w:id="57"/>
      <w:r w:rsidR="00E83EC8" w:rsidRPr="000F5A47">
        <w:rPr>
          <w:highlight w:val="yellow"/>
        </w:rPr>
        <w:t>Forbis 2003</w:t>
      </w:r>
      <w:commentRangeEnd w:id="57"/>
      <w:r w:rsidR="00FF1154">
        <w:rPr>
          <w:rStyle w:val="Refdecomentario"/>
        </w:rPr>
        <w:commentReference w:id="57"/>
      </w:r>
      <w:r w:rsidR="00E83EC8" w:rsidRPr="000F5A47">
        <w:rPr>
          <w:highlight w:val="yellow"/>
        </w:rPr>
        <w:t>).</w:t>
      </w:r>
      <w:proofErr w:type="gramEnd"/>
      <w:r w:rsidR="00E83EC8" w:rsidRPr="000F5A47">
        <w:rPr>
          <w:highlight w:val="yellow"/>
        </w:rPr>
        <w:t xml:space="preserve"> High soil moisture is necessary</w:t>
      </w:r>
      <w:r w:rsidR="00F85EE4" w:rsidRPr="000F5A47">
        <w:rPr>
          <w:highlight w:val="yellow"/>
        </w:rPr>
        <w:t xml:space="preserve"> </w:t>
      </w:r>
      <w:r w:rsidR="00E83EC8" w:rsidRPr="000F5A47">
        <w:rPr>
          <w:highlight w:val="yellow"/>
        </w:rPr>
        <w:t>for germination and seedling establishment because</w:t>
      </w:r>
      <w:r w:rsidR="00F85EE4" w:rsidRPr="000F5A47">
        <w:rPr>
          <w:highlight w:val="yellow"/>
        </w:rPr>
        <w:t xml:space="preserve"> </w:t>
      </w:r>
      <w:r w:rsidR="00E83EC8" w:rsidRPr="000F5A47">
        <w:rPr>
          <w:highlight w:val="yellow"/>
        </w:rPr>
        <w:t>small seeds do not contain sufficient carbohydrate reserves</w:t>
      </w:r>
      <w:r w:rsidR="00F85EE4" w:rsidRPr="000F5A47">
        <w:rPr>
          <w:highlight w:val="yellow"/>
        </w:rPr>
        <w:t xml:space="preserve"> </w:t>
      </w:r>
      <w:r w:rsidR="00E83EC8" w:rsidRPr="000F5A47">
        <w:rPr>
          <w:highlight w:val="yellow"/>
        </w:rPr>
        <w:t>for rapid production of deep roots in a drying</w:t>
      </w:r>
      <w:r w:rsidR="00F85EE4" w:rsidRPr="000F5A47">
        <w:rPr>
          <w:highlight w:val="yellow"/>
        </w:rPr>
        <w:t xml:space="preserve"> </w:t>
      </w:r>
      <w:r w:rsidR="00E83EC8" w:rsidRPr="000F5A47">
        <w:rPr>
          <w:highlight w:val="yellow"/>
        </w:rPr>
        <w:t>environment</w:t>
      </w:r>
      <w:r w:rsidR="00F85EE4" w:rsidRPr="000F5A47">
        <w:rPr>
          <w:highlight w:val="yellow"/>
        </w:rPr>
        <w:t xml:space="preserve"> </w:t>
      </w:r>
      <w:r w:rsidR="00E83EC8" w:rsidRPr="000F5A47">
        <w:rPr>
          <w:highlight w:val="yellow"/>
        </w:rPr>
        <w:t>(Oberbauer and Miller 1982).</w:t>
      </w:r>
    </w:p>
    <w:p w14:paraId="1DA06B4A" w14:textId="77777777" w:rsidR="00B97BAA" w:rsidRDefault="00B97BAA" w:rsidP="0070572A">
      <w:pPr>
        <w:autoSpaceDE w:val="0"/>
        <w:autoSpaceDN w:val="0"/>
        <w:adjustRightInd w:val="0"/>
        <w:spacing w:after="0" w:line="360" w:lineRule="auto"/>
        <w:jc w:val="both"/>
        <w:rPr>
          <w:highlight w:val="yellow"/>
        </w:rPr>
      </w:pPr>
    </w:p>
    <w:p w14:paraId="4D748ECD" w14:textId="77777777" w:rsidR="001E6A2B" w:rsidRDefault="001E6A2B" w:rsidP="0070572A">
      <w:pPr>
        <w:autoSpaceDE w:val="0"/>
        <w:autoSpaceDN w:val="0"/>
        <w:adjustRightInd w:val="0"/>
        <w:spacing w:after="0" w:line="360" w:lineRule="auto"/>
        <w:jc w:val="both"/>
      </w:pPr>
    </w:p>
    <w:p w14:paraId="55F502B5" w14:textId="446B60FC" w:rsidR="00011460" w:rsidRDefault="004F7FD2" w:rsidP="0070572A">
      <w:pPr>
        <w:autoSpaceDE w:val="0"/>
        <w:autoSpaceDN w:val="0"/>
        <w:adjustRightInd w:val="0"/>
        <w:spacing w:after="0" w:line="360" w:lineRule="auto"/>
        <w:jc w:val="both"/>
      </w:pPr>
      <w:commentRangeStart w:id="58"/>
      <w:r w:rsidRPr="004F7FD2">
        <w:t xml:space="preserve">Gya </w:t>
      </w:r>
      <w:r>
        <w:t xml:space="preserve">et al., 2023 </w:t>
      </w:r>
      <w:commentRangeEnd w:id="58"/>
      <w:r w:rsidR="006A3BFE">
        <w:rPr>
          <w:rStyle w:val="Refdecomentario"/>
        </w:rPr>
        <w:commentReference w:id="58"/>
      </w:r>
      <w:r w:rsidR="002B213D">
        <w:t>(test for local adaptations to drought</w:t>
      </w:r>
      <w:r w:rsidR="000B130D">
        <w:t>, 10 different water potentials,</w:t>
      </w:r>
      <w:r w:rsidR="002B213D">
        <w:t xml:space="preserve"> in germination and seedling in </w:t>
      </w:r>
      <w:r w:rsidR="003661CF">
        <w:t>two</w:t>
      </w:r>
      <w:r w:rsidR="002B213D">
        <w:t xml:space="preserve"> alpine forbs with contrasting habitats (</w:t>
      </w:r>
      <w:r w:rsidR="001E6A2B">
        <w:t>generalist vs snowbed)</w:t>
      </w:r>
      <w:r w:rsidR="003661CF">
        <w:t xml:space="preserve">. Main findings: </w:t>
      </w:r>
      <w:r w:rsidR="000B130D" w:rsidRPr="00C03F76">
        <w:rPr>
          <w:highlight w:val="yellow"/>
        </w:rPr>
        <w:t xml:space="preserve">drought led to lower germination </w:t>
      </w:r>
      <w:r w:rsidR="006D592E" w:rsidRPr="00C03F76">
        <w:rPr>
          <w:highlight w:val="yellow"/>
        </w:rPr>
        <w:t xml:space="preserve">percentage and slower germination. </w:t>
      </w:r>
      <w:r w:rsidR="00CB4CD3" w:rsidRPr="00C03F76">
        <w:rPr>
          <w:highlight w:val="yellow"/>
        </w:rPr>
        <w:t>Seeds from the driest populations had higher</w:t>
      </w:r>
      <w:r w:rsidR="00BE03A4" w:rsidRPr="00C03F76">
        <w:rPr>
          <w:highlight w:val="yellow"/>
        </w:rPr>
        <w:t xml:space="preserve"> germination percentage and shorter time to germination than seeds from the wettest populations, suggesting local adaptation to drought</w:t>
      </w:r>
      <w:r w:rsidR="00E6463E" w:rsidRPr="00C03F76">
        <w:rPr>
          <w:highlight w:val="yellow"/>
        </w:rPr>
        <w:t>.</w:t>
      </w:r>
      <w:r w:rsidR="00C03F76" w:rsidRPr="00C03F76">
        <w:rPr>
          <w:highlight w:val="yellow"/>
        </w:rPr>
        <w:t xml:space="preserve">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w:t>
      </w:r>
      <w:r w:rsidR="006C3A11">
        <w:t xml:space="preserve"> </w:t>
      </w:r>
      <w:commentRangeStart w:id="59"/>
      <w:r w:rsidR="006C3A11" w:rsidRPr="006C3A11">
        <w:rPr>
          <w:highlight w:val="yellow"/>
        </w:rPr>
        <w:t>In one species,</w:t>
      </w:r>
      <w:r w:rsidR="00C03F76" w:rsidRPr="006C3A11">
        <w:rPr>
          <w:highlight w:val="yellow"/>
        </w:rPr>
        <w:t xml:space="preserve"> </w:t>
      </w:r>
      <w:r w:rsidR="006C3A11" w:rsidRPr="006C3A11">
        <w:rPr>
          <w:highlight w:val="yellow"/>
        </w:rPr>
        <w:t>s</w:t>
      </w:r>
      <w:r w:rsidR="001129AB" w:rsidRPr="006C3A11">
        <w:rPr>
          <w:highlight w:val="yellow"/>
        </w:rPr>
        <w:t>eed mass was also important</w:t>
      </w:r>
      <w:r w:rsidR="006C3A11" w:rsidRPr="006C3A11">
        <w:rPr>
          <w:highlight w:val="yellow"/>
        </w:rPr>
        <w:t xml:space="preserve"> because populations with lighter seeds reached higher germination percentages but had slower germination rates compared to heavier-seeded populations.</w:t>
      </w:r>
      <w:r w:rsidR="003D54E6">
        <w:t xml:space="preserve"> </w:t>
      </w:r>
      <w:r w:rsidR="003D54E6" w:rsidRPr="009B6D67">
        <w:rPr>
          <w:highlight w:val="yellow"/>
        </w:rPr>
        <w:t xml:space="preserve">While in the other species </w:t>
      </w:r>
      <w:r w:rsidR="009B6D67" w:rsidRPr="009B6D67">
        <w:rPr>
          <w:highlight w:val="yellow"/>
        </w:rPr>
        <w:t>seeds from populations with higher seed mass germinated at higher percentages and faster rates.</w:t>
      </w:r>
      <w:r w:rsidR="009B6D67">
        <w:t xml:space="preserve"> </w:t>
      </w:r>
      <w:commentRangeEnd w:id="59"/>
      <w:r w:rsidR="007B19CE">
        <w:rPr>
          <w:rStyle w:val="Refdecomentario"/>
        </w:rPr>
        <w:commentReference w:id="59"/>
      </w:r>
      <w:r w:rsidR="00D829B7">
        <w:t>(mixed evidence)</w:t>
      </w:r>
    </w:p>
    <w:p w14:paraId="1AD37D6D" w14:textId="4B2727A7" w:rsidR="006E70F8" w:rsidRDefault="001F3C61" w:rsidP="0070572A">
      <w:pPr>
        <w:autoSpaceDE w:val="0"/>
        <w:autoSpaceDN w:val="0"/>
        <w:adjustRightInd w:val="0"/>
        <w:spacing w:after="0" w:line="360" w:lineRule="auto"/>
        <w:jc w:val="both"/>
      </w:pPr>
      <w:r w:rsidRPr="00AB1F38">
        <w:rPr>
          <w:highlight w:val="yellow"/>
        </w:rPr>
        <w:lastRenderedPageBreak/>
        <w:t xml:space="preserve">Low moisture availability leads to partial or complete inhibition of physiological </w:t>
      </w:r>
      <w:proofErr w:type="gramStart"/>
      <w:r w:rsidRPr="00AB1F38">
        <w:rPr>
          <w:highlight w:val="yellow"/>
        </w:rPr>
        <w:t>processes which</w:t>
      </w:r>
      <w:proofErr w:type="gramEnd"/>
      <w:r w:rsidRPr="00AB1F38">
        <w:rPr>
          <w:highlight w:val="yellow"/>
        </w:rPr>
        <w:t xml:space="preserve"> may slow down the germination processes or hinder seeds from germinating (Baskin and Baskin 2014, </w:t>
      </w:r>
      <w:commentRangeStart w:id="60"/>
      <w:r w:rsidRPr="00AB1F38">
        <w:rPr>
          <w:highlight w:val="yellow"/>
        </w:rPr>
        <w:t>Sumner and Venn 2021</w:t>
      </w:r>
      <w:commentRangeEnd w:id="60"/>
      <w:r w:rsidR="00507869">
        <w:rPr>
          <w:rStyle w:val="Refdecomentario"/>
        </w:rPr>
        <w:commentReference w:id="60"/>
      </w:r>
      <w:r w:rsidRPr="00AB1F38">
        <w:rPr>
          <w:highlight w:val="yellow"/>
        </w:rPr>
        <w:t>)</w:t>
      </w:r>
    </w:p>
    <w:p w14:paraId="27025502" w14:textId="6C83EB77" w:rsidR="00AB1F38" w:rsidRDefault="00632F6C" w:rsidP="0070572A">
      <w:pPr>
        <w:autoSpaceDE w:val="0"/>
        <w:autoSpaceDN w:val="0"/>
        <w:adjustRightInd w:val="0"/>
        <w:spacing w:after="0" w:line="360" w:lineRule="auto"/>
        <w:jc w:val="both"/>
      </w:pPr>
      <w:r w:rsidRPr="00632F6C">
        <w:rPr>
          <w:highlight w:val="yellow"/>
        </w:rPr>
        <w:t>A sharp</w:t>
      </w:r>
      <w:r w:rsidR="00AB1F38" w:rsidRPr="00632F6C">
        <w:rPr>
          <w:highlight w:val="yellow"/>
        </w:rPr>
        <w:t xml:space="preserve"> decrease in germination percentage</w:t>
      </w:r>
      <w:r w:rsidR="00EB6B6C" w:rsidRPr="00632F6C">
        <w:rPr>
          <w:highlight w:val="yellow"/>
        </w:rPr>
        <w:t xml:space="preserve"> between -0.57 and -0.7 </w:t>
      </w:r>
      <w:proofErr w:type="spellStart"/>
      <w:r w:rsidR="00EB6B6C" w:rsidRPr="00632F6C">
        <w:rPr>
          <w:highlight w:val="yellow"/>
        </w:rPr>
        <w:t>Mpa</w:t>
      </w:r>
      <w:proofErr w:type="spellEnd"/>
      <w:r w:rsidR="00454362" w:rsidRPr="00A36A1C">
        <w:rPr>
          <w:highlight w:val="yellow"/>
        </w:rPr>
        <w:t xml:space="preserve">. -0.7Mpa is described by </w:t>
      </w:r>
      <w:commentRangeStart w:id="61"/>
      <w:r w:rsidR="00454362" w:rsidRPr="00A36A1C">
        <w:rPr>
          <w:highlight w:val="yellow"/>
        </w:rPr>
        <w:t xml:space="preserve">Evans and Etherington (1990) </w:t>
      </w:r>
      <w:commentRangeEnd w:id="61"/>
      <w:r w:rsidR="00D401D8">
        <w:rPr>
          <w:rStyle w:val="Refdecomentario"/>
        </w:rPr>
        <w:commentReference w:id="61"/>
      </w:r>
      <w:r w:rsidR="00454362" w:rsidRPr="00A36A1C">
        <w:rPr>
          <w:highlight w:val="yellow"/>
        </w:rPr>
        <w:t>as continuous water stress, representative of an intermediate dry environment before rainfall, or according to Young and Nobel (1986)</w:t>
      </w:r>
      <w:r w:rsidR="00A36A1C" w:rsidRPr="00A36A1C">
        <w:rPr>
          <w:highlight w:val="yellow"/>
        </w:rPr>
        <w:t>, corresponding to approximately 600 mm of rainfall.</w:t>
      </w:r>
      <w:r w:rsidR="00A36A1C">
        <w:t xml:space="preserve"> </w:t>
      </w:r>
    </w:p>
    <w:p w14:paraId="132B0199" w14:textId="545859C6" w:rsidR="008C4ECD" w:rsidRDefault="008C4ECD" w:rsidP="0070572A">
      <w:pPr>
        <w:autoSpaceDE w:val="0"/>
        <w:autoSpaceDN w:val="0"/>
        <w:adjustRightInd w:val="0"/>
        <w:spacing w:after="0" w:line="360" w:lineRule="auto"/>
        <w:jc w:val="both"/>
      </w:pPr>
      <w:r w:rsidRPr="006E69E2">
        <w:rPr>
          <w:highlight w:val="yellow"/>
        </w:rPr>
        <w:t>As plants respond predominantly to soil water availability rather than precipitation events themselves, drought responses may be driven by d</w:t>
      </w:r>
      <w:r w:rsidR="006E69E2" w:rsidRPr="006E69E2">
        <w:rPr>
          <w:highlight w:val="yellow"/>
        </w:rPr>
        <w:t>ifferent factors</w:t>
      </w:r>
      <w:r w:rsidR="001C1BB4">
        <w:t xml:space="preserve"> (Gya 2023)</w:t>
      </w:r>
      <w:r w:rsidR="006E69E2">
        <w:t>.</w:t>
      </w:r>
    </w:p>
    <w:p w14:paraId="518D1135" w14:textId="77777777" w:rsidR="001E6A2B" w:rsidRPr="004F7FD2" w:rsidRDefault="001E6A2B" w:rsidP="0070572A">
      <w:pPr>
        <w:autoSpaceDE w:val="0"/>
        <w:autoSpaceDN w:val="0"/>
        <w:adjustRightInd w:val="0"/>
        <w:spacing w:after="0" w:line="360" w:lineRule="auto"/>
        <w:jc w:val="both"/>
      </w:pPr>
    </w:p>
    <w:p w14:paraId="6262D3FE" w14:textId="707FCBBE" w:rsidR="00B97BAA" w:rsidRDefault="00D200B3" w:rsidP="0070572A">
      <w:pPr>
        <w:autoSpaceDE w:val="0"/>
        <w:autoSpaceDN w:val="0"/>
        <w:adjustRightInd w:val="0"/>
        <w:spacing w:after="0" w:line="360" w:lineRule="auto"/>
        <w:jc w:val="both"/>
        <w:rPr>
          <w:highlight w:val="yellow"/>
        </w:rPr>
      </w:pPr>
      <w:commentRangeStart w:id="62"/>
      <w:r>
        <w:rPr>
          <w:highlight w:val="yellow"/>
        </w:rPr>
        <w:t>Bernau 2020</w:t>
      </w:r>
      <w:commentRangeEnd w:id="62"/>
      <w:r w:rsidR="00352538">
        <w:rPr>
          <w:rStyle w:val="Refdecomentario"/>
        </w:rPr>
        <w:commentReference w:id="62"/>
      </w:r>
      <w:r w:rsidR="00352538">
        <w:rPr>
          <w:highlight w:val="yellow"/>
        </w:rPr>
        <w:t>found evidence of local adaptation</w:t>
      </w:r>
      <w:r w:rsidR="00DE543D">
        <w:rPr>
          <w:highlight w:val="yellow"/>
        </w:rPr>
        <w:t xml:space="preserve"> to both ecozone and source cultivation system</w:t>
      </w:r>
      <w:r w:rsidR="00352538">
        <w:rPr>
          <w:highlight w:val="yellow"/>
        </w:rPr>
        <w:t xml:space="preserve"> </w:t>
      </w:r>
      <w:r w:rsidR="00DE543D">
        <w:rPr>
          <w:highlight w:val="yellow"/>
        </w:rPr>
        <w:t xml:space="preserve">in germination characteristics of diverse </w:t>
      </w:r>
      <w:proofErr w:type="spellStart"/>
      <w:r w:rsidR="00DE543D">
        <w:rPr>
          <w:highlight w:val="yellow"/>
        </w:rPr>
        <w:t>chile</w:t>
      </w:r>
      <w:proofErr w:type="spellEnd"/>
      <w:r w:rsidR="00DE543D">
        <w:rPr>
          <w:highlight w:val="yellow"/>
        </w:rPr>
        <w:t xml:space="preserve"> peppers.</w:t>
      </w:r>
      <w:r w:rsidR="00CE2C05">
        <w:rPr>
          <w:highlight w:val="yellow"/>
        </w:rPr>
        <w:t xml:space="preserve"> Overall, survival time analysis revealed delayed germination at the 20% concentration of PEG. </w:t>
      </w:r>
      <w:r w:rsidR="001262AD" w:rsidRPr="00FC5BEC">
        <w:rPr>
          <w:highlight w:val="yellow"/>
        </w:rPr>
        <w:t>Based on germination</w:t>
      </w:r>
      <w:r w:rsidR="00FC5BEC" w:rsidRPr="00FC5BEC">
        <w:rPr>
          <w:highlight w:val="yellow"/>
        </w:rPr>
        <w:t xml:space="preserve"> </w:t>
      </w:r>
      <w:r w:rsidR="001262AD" w:rsidRPr="00FC5BEC">
        <w:rPr>
          <w:highlight w:val="yellow"/>
        </w:rPr>
        <w:t>curves, we found that the seeds of landraces that were collected from drier ecozones tended to</w:t>
      </w:r>
      <w:r w:rsidR="00FC5BEC" w:rsidRPr="00FC5BEC">
        <w:rPr>
          <w:highlight w:val="yellow"/>
        </w:rPr>
        <w:t xml:space="preserve"> </w:t>
      </w:r>
      <w:r w:rsidR="001262AD" w:rsidRPr="00FC5BEC">
        <w:rPr>
          <w:highlight w:val="yellow"/>
        </w:rPr>
        <w:t>have slower and less complete germination, especially under osmotic</w:t>
      </w:r>
      <w:r w:rsidR="007D1F61" w:rsidRPr="00FC5BEC">
        <w:rPr>
          <w:highlight w:val="yellow"/>
        </w:rPr>
        <w:t>. accessions with the most similar genetic</w:t>
      </w:r>
      <w:r w:rsidR="00FC5BEC" w:rsidRPr="00FC5BEC">
        <w:rPr>
          <w:highlight w:val="yellow"/>
        </w:rPr>
        <w:t xml:space="preserve"> </w:t>
      </w:r>
      <w:r w:rsidR="007D1F61" w:rsidRPr="00FC5BEC">
        <w:rPr>
          <w:highlight w:val="yellow"/>
        </w:rPr>
        <w:t>backgrounds and cultivation</w:t>
      </w:r>
      <w:r w:rsidR="00FC5BEC" w:rsidRPr="00FC5BEC">
        <w:rPr>
          <w:highlight w:val="yellow"/>
        </w:rPr>
        <w:t xml:space="preserve"> </w:t>
      </w:r>
      <w:r w:rsidR="007D1F61" w:rsidRPr="00FC5BEC">
        <w:rPr>
          <w:highlight w:val="yellow"/>
        </w:rPr>
        <w:t>histories also showed faster and more complete germination when originating from wetter</w:t>
      </w:r>
      <w:r w:rsidR="00FC5BEC" w:rsidRPr="00FC5BEC">
        <w:rPr>
          <w:highlight w:val="yellow"/>
        </w:rPr>
        <w:t xml:space="preserve"> </w:t>
      </w:r>
      <w:r w:rsidR="007D1F61" w:rsidRPr="00FC5BEC">
        <w:rPr>
          <w:highlight w:val="yellow"/>
        </w:rPr>
        <w:t>environments.</w:t>
      </w:r>
    </w:p>
    <w:p w14:paraId="0BBC5FDF" w14:textId="77777777" w:rsidR="005E07D4" w:rsidRDefault="005E07D4" w:rsidP="0070572A">
      <w:pPr>
        <w:autoSpaceDE w:val="0"/>
        <w:autoSpaceDN w:val="0"/>
        <w:adjustRightInd w:val="0"/>
        <w:spacing w:after="0" w:line="360" w:lineRule="auto"/>
        <w:jc w:val="both"/>
        <w:rPr>
          <w:highlight w:val="yellow"/>
        </w:rPr>
      </w:pPr>
    </w:p>
    <w:p w14:paraId="55D08FFD" w14:textId="07306985" w:rsidR="005E07D4" w:rsidRDefault="005E07D4" w:rsidP="0070572A">
      <w:pPr>
        <w:autoSpaceDE w:val="0"/>
        <w:autoSpaceDN w:val="0"/>
        <w:adjustRightInd w:val="0"/>
        <w:spacing w:after="0" w:line="360" w:lineRule="auto"/>
        <w:jc w:val="both"/>
      </w:pPr>
      <w:commentRangeStart w:id="63"/>
      <w:r>
        <w:rPr>
          <w:highlight w:val="yellow"/>
        </w:rPr>
        <w:t xml:space="preserve">Camacho 2021 </w:t>
      </w:r>
      <w:commentRangeEnd w:id="63"/>
      <w:r w:rsidR="00506DBA">
        <w:rPr>
          <w:rStyle w:val="Refdecomentario"/>
        </w:rPr>
        <w:commentReference w:id="63"/>
      </w:r>
      <w:r w:rsidR="004512FF">
        <w:rPr>
          <w:highlight w:val="yellow"/>
        </w:rPr>
        <w:t xml:space="preserve">Aimed to compare seed germination in PEG (lab) and soil with six water potential (simulating field conditions). They found </w:t>
      </w:r>
      <w:r w:rsidR="006E7318">
        <w:rPr>
          <w:highlight w:val="yellow"/>
        </w:rPr>
        <w:t xml:space="preserve">that total germination for all </w:t>
      </w:r>
      <w:r w:rsidR="0090338D">
        <w:rPr>
          <w:highlight w:val="yellow"/>
        </w:rPr>
        <w:t>species</w:t>
      </w:r>
      <w:r w:rsidR="006E7318">
        <w:rPr>
          <w:highlight w:val="yellow"/>
        </w:rPr>
        <w:t xml:space="preserve"> significantly differed between soil and PEG under the same water potentials</w:t>
      </w:r>
      <w:r w:rsidR="0090338D">
        <w:rPr>
          <w:highlight w:val="yellow"/>
        </w:rPr>
        <w:t xml:space="preserve">. Germination rate was more directly related to water potential than total germination. </w:t>
      </w:r>
      <w:r w:rsidR="00F241A0">
        <w:rPr>
          <w:highlight w:val="yellow"/>
        </w:rPr>
        <w:t xml:space="preserve">As a conclusion: caution must be used when considering results obtained using PEG solutions to infer germination behaviour under field conditions. </w:t>
      </w:r>
      <w:r w:rsidR="00B64674">
        <w:rPr>
          <w:highlight w:val="yellow"/>
        </w:rPr>
        <w:t xml:space="preserve"> </w:t>
      </w:r>
      <w:r w:rsidR="00B64674" w:rsidRPr="006C6634">
        <w:rPr>
          <w:highlight w:val="yellow"/>
        </w:rPr>
        <w:t>Our results suggest that Kh</w:t>
      </w:r>
      <w:r w:rsidR="006C6634" w:rsidRPr="006C6634">
        <w:rPr>
          <w:highlight w:val="yellow"/>
        </w:rPr>
        <w:t xml:space="preserve"> (soil hydraulic conductivity</w:t>
      </w:r>
      <w:proofErr w:type="gramStart"/>
      <w:r w:rsidR="006C6634" w:rsidRPr="006C6634">
        <w:rPr>
          <w:highlight w:val="yellow"/>
        </w:rPr>
        <w:t xml:space="preserve">) </w:t>
      </w:r>
      <w:r w:rsidR="00B64674" w:rsidRPr="006C6634">
        <w:rPr>
          <w:highlight w:val="yellow"/>
        </w:rPr>
        <w:t xml:space="preserve"> is</w:t>
      </w:r>
      <w:proofErr w:type="gramEnd"/>
      <w:r w:rsidR="00B64674" w:rsidRPr="006C6634">
        <w:rPr>
          <w:highlight w:val="yellow"/>
        </w:rPr>
        <w:t xml:space="preserve"> the driving force of </w:t>
      </w:r>
      <w:proofErr w:type="spellStart"/>
      <w:r w:rsidR="00B64674" w:rsidRPr="006C6634">
        <w:rPr>
          <w:highlight w:val="yellow"/>
        </w:rPr>
        <w:t>maximumgermination</w:t>
      </w:r>
      <w:proofErr w:type="spellEnd"/>
      <w:r w:rsidR="00B64674" w:rsidRPr="006C6634">
        <w:rPr>
          <w:highlight w:val="yellow"/>
        </w:rPr>
        <w:t xml:space="preserve"> potential by regulating water flow towards the seed, while water potential might play a more important role for the ability of the seed to absorb water that is in direct contact with the seed coat. As shown here, different soil textures have different Kh thresholds below which water flow to the seed is impeded and germination collapses. The use of K thresholds can be an important tool to describe vegetation dynamics in response to climate change including geographic </w:t>
      </w:r>
      <w:proofErr w:type="spellStart"/>
      <w:r w:rsidR="00B64674" w:rsidRPr="006C6634">
        <w:rPr>
          <w:highlight w:val="yellow"/>
        </w:rPr>
        <w:t>distribution</w:t>
      </w:r>
      <w:proofErr w:type="gramStart"/>
      <w:r w:rsidR="00B64674" w:rsidRPr="006C6634">
        <w:rPr>
          <w:highlight w:val="yellow"/>
        </w:rPr>
        <w:t>,seasonality</w:t>
      </w:r>
      <w:proofErr w:type="spellEnd"/>
      <w:proofErr w:type="gramEnd"/>
      <w:r w:rsidR="00B64674" w:rsidRPr="006C6634">
        <w:rPr>
          <w:highlight w:val="yellow"/>
        </w:rPr>
        <w:t xml:space="preserve"> and desertification.</w:t>
      </w:r>
    </w:p>
    <w:p w14:paraId="0956301B" w14:textId="77777777" w:rsidR="00CA0E0D" w:rsidRDefault="00CA0E0D" w:rsidP="0070572A">
      <w:pPr>
        <w:autoSpaceDE w:val="0"/>
        <w:autoSpaceDN w:val="0"/>
        <w:adjustRightInd w:val="0"/>
        <w:spacing w:after="0" w:line="360" w:lineRule="auto"/>
        <w:jc w:val="both"/>
      </w:pPr>
    </w:p>
    <w:p w14:paraId="1800F449" w14:textId="110C512E" w:rsidR="00CA0E0D" w:rsidRDefault="00BD4F9F" w:rsidP="0070572A">
      <w:pPr>
        <w:autoSpaceDE w:val="0"/>
        <w:autoSpaceDN w:val="0"/>
        <w:adjustRightInd w:val="0"/>
        <w:spacing w:after="0" w:line="360" w:lineRule="auto"/>
        <w:jc w:val="both"/>
      </w:pPr>
      <w:proofErr w:type="spellStart"/>
      <w:r w:rsidRPr="00DE31D9">
        <w:rPr>
          <w:highlight w:val="yellow"/>
        </w:rPr>
        <w:t>Gelviz-Gelvez</w:t>
      </w:r>
      <w:proofErr w:type="spellEnd"/>
      <w:r w:rsidRPr="00DE31D9">
        <w:rPr>
          <w:highlight w:val="yellow"/>
        </w:rPr>
        <w:t xml:space="preserve"> 2020</w:t>
      </w:r>
      <w:commentRangeStart w:id="64"/>
      <w:r w:rsidRPr="00DE31D9">
        <w:rPr>
          <w:highlight w:val="yellow"/>
        </w:rPr>
        <w:t xml:space="preserve">. Found that </w:t>
      </w:r>
      <w:r w:rsidR="00DE31D9" w:rsidRPr="00DE31D9">
        <w:rPr>
          <w:highlight w:val="yellow"/>
        </w:rPr>
        <w:t xml:space="preserve">Germination decreased as water potential was reduced; almost </w:t>
      </w:r>
      <w:commentRangeEnd w:id="64"/>
      <w:r w:rsidR="00DE31D9" w:rsidRPr="00DE31D9">
        <w:rPr>
          <w:rStyle w:val="Refdecomentario"/>
          <w:highlight w:val="yellow"/>
        </w:rPr>
        <w:commentReference w:id="64"/>
      </w:r>
      <w:r w:rsidR="00DE31D9" w:rsidRPr="00DE31D9">
        <w:rPr>
          <w:highlight w:val="yellow"/>
        </w:rPr>
        <w:t xml:space="preserve">no seeds germinated at -0.8 MPa. The least sensitive species was </w:t>
      </w:r>
      <w:proofErr w:type="spellStart"/>
      <w:r w:rsidR="00DE31D9" w:rsidRPr="00DE31D9">
        <w:rPr>
          <w:highlight w:val="yellow"/>
        </w:rPr>
        <w:t>Eysenhardtia</w:t>
      </w:r>
      <w:proofErr w:type="spellEnd"/>
      <w:r w:rsidR="00DE31D9" w:rsidRPr="00DE31D9">
        <w:rPr>
          <w:highlight w:val="yellow"/>
        </w:rPr>
        <w:t xml:space="preserve"> </w:t>
      </w:r>
      <w:proofErr w:type="spellStart"/>
      <w:r w:rsidR="00DE31D9" w:rsidRPr="00DE31D9">
        <w:rPr>
          <w:highlight w:val="yellow"/>
        </w:rPr>
        <w:t>polystachya</w:t>
      </w:r>
      <w:proofErr w:type="spellEnd"/>
      <w:r w:rsidR="00DE31D9" w:rsidRPr="00DE31D9">
        <w:rPr>
          <w:highlight w:val="yellow"/>
        </w:rPr>
        <w:t xml:space="preserve">, whose germination reached 35 % at -0.6 MPa. A positive relationship was found between seed size </w:t>
      </w:r>
      <w:proofErr w:type="spellStart"/>
      <w:r w:rsidR="00DE31D9" w:rsidRPr="00DE31D9">
        <w:rPr>
          <w:highlight w:val="yellow"/>
        </w:rPr>
        <w:t>andgermination</w:t>
      </w:r>
      <w:proofErr w:type="spellEnd"/>
      <w:r w:rsidR="00DE31D9" w:rsidRPr="00DE31D9">
        <w:rPr>
          <w:highlight w:val="yellow"/>
        </w:rPr>
        <w:t xml:space="preserve"> proportion under water stress. Contrary to expectation, germination was </w:t>
      </w:r>
      <w:r w:rsidR="00DE31D9" w:rsidRPr="00DE31D9">
        <w:rPr>
          <w:highlight w:val="yellow"/>
        </w:rPr>
        <w:lastRenderedPageBreak/>
        <w:t>higher in the large-seeded species in all drought treatments, suggesting that large seeds may have a greater capacity to retain water in dry environments.</w:t>
      </w:r>
    </w:p>
    <w:p w14:paraId="5D401FD7" w14:textId="09B33C30" w:rsidR="009809E6" w:rsidRPr="00DF660B" w:rsidRDefault="009809E6" w:rsidP="0070572A">
      <w:pPr>
        <w:autoSpaceDE w:val="0"/>
        <w:autoSpaceDN w:val="0"/>
        <w:adjustRightInd w:val="0"/>
        <w:spacing w:after="0" w:line="360" w:lineRule="auto"/>
        <w:jc w:val="both"/>
        <w:rPr>
          <w:highlight w:val="yellow"/>
        </w:rPr>
      </w:pPr>
      <w:r w:rsidRPr="00DF660B">
        <w:rPr>
          <w:highlight w:val="yellow"/>
        </w:rPr>
        <w:t>For the control, seed size did not affect</w:t>
      </w:r>
      <w:r w:rsidR="00596577" w:rsidRPr="00DF660B">
        <w:rPr>
          <w:highlight w:val="yellow"/>
        </w:rPr>
        <w:t xml:space="preserve"> </w:t>
      </w:r>
      <w:r w:rsidRPr="00DF660B">
        <w:rPr>
          <w:highlight w:val="yellow"/>
        </w:rPr>
        <w:t>germination;</w:t>
      </w:r>
      <w:r w:rsidR="00596577" w:rsidRPr="00DF660B">
        <w:rPr>
          <w:highlight w:val="yellow"/>
        </w:rPr>
        <w:t xml:space="preserve"> </w:t>
      </w:r>
      <w:r w:rsidRPr="00DF660B">
        <w:rPr>
          <w:highlight w:val="yellow"/>
        </w:rPr>
        <w:t>however,</w:t>
      </w:r>
      <w:r w:rsidR="00596577" w:rsidRPr="00DF660B">
        <w:rPr>
          <w:highlight w:val="yellow"/>
        </w:rPr>
        <w:t xml:space="preserve"> </w:t>
      </w:r>
      <w:r w:rsidRPr="00DF660B">
        <w:rPr>
          <w:highlight w:val="yellow"/>
        </w:rPr>
        <w:t>under</w:t>
      </w:r>
      <w:r w:rsidR="00596577" w:rsidRPr="00DF660B">
        <w:rPr>
          <w:highlight w:val="yellow"/>
        </w:rPr>
        <w:t xml:space="preserve"> </w:t>
      </w:r>
      <w:r w:rsidRPr="00DF660B">
        <w:rPr>
          <w:highlight w:val="yellow"/>
        </w:rPr>
        <w:t>drought</w:t>
      </w:r>
      <w:r w:rsidR="00596577" w:rsidRPr="00DF660B">
        <w:rPr>
          <w:highlight w:val="yellow"/>
        </w:rPr>
        <w:t xml:space="preserve"> </w:t>
      </w:r>
      <w:r w:rsidRPr="00DF660B">
        <w:rPr>
          <w:highlight w:val="yellow"/>
        </w:rPr>
        <w:t>conditions,</w:t>
      </w:r>
      <w:r w:rsidR="00596577" w:rsidRPr="00DF660B">
        <w:rPr>
          <w:highlight w:val="yellow"/>
        </w:rPr>
        <w:t xml:space="preserve"> </w:t>
      </w:r>
      <w:r w:rsidRPr="00DF660B">
        <w:rPr>
          <w:highlight w:val="yellow"/>
        </w:rPr>
        <w:t>germination proportion increased with seed size and this</w:t>
      </w:r>
      <w:r w:rsidR="00596577" w:rsidRPr="00DF660B">
        <w:rPr>
          <w:highlight w:val="yellow"/>
        </w:rPr>
        <w:t xml:space="preserve"> </w:t>
      </w:r>
      <w:r w:rsidRPr="00DF660B">
        <w:rPr>
          <w:highlight w:val="yellow"/>
        </w:rPr>
        <w:t>effect became more pronounced with increased drought</w:t>
      </w:r>
      <w:r w:rsidR="00DF660B" w:rsidRPr="00DF660B">
        <w:rPr>
          <w:highlight w:val="yellow"/>
        </w:rPr>
        <w:t xml:space="preserve"> </w:t>
      </w:r>
      <w:r w:rsidRPr="00DF660B">
        <w:rPr>
          <w:highlight w:val="yellow"/>
        </w:rPr>
        <w:t>condition, as demonstrated by an increase in both the slope</w:t>
      </w:r>
      <w:r w:rsidR="00DF660B" w:rsidRPr="00DF660B">
        <w:rPr>
          <w:highlight w:val="yellow"/>
        </w:rPr>
        <w:t xml:space="preserve"> </w:t>
      </w:r>
      <w:r w:rsidRPr="00DF660B">
        <w:rPr>
          <w:highlight w:val="yellow"/>
        </w:rPr>
        <w:t>and significance of the relationships</w:t>
      </w:r>
      <w:r w:rsidR="00056064" w:rsidRPr="00DF660B">
        <w:rPr>
          <w:highlight w:val="yellow"/>
        </w:rPr>
        <w:t>. Overall, seed germination was driven much more strongly</w:t>
      </w:r>
      <w:r w:rsidR="00DF660B" w:rsidRPr="00DF660B">
        <w:rPr>
          <w:highlight w:val="yellow"/>
        </w:rPr>
        <w:t xml:space="preserve"> </w:t>
      </w:r>
      <w:r w:rsidR="00056064" w:rsidRPr="00DF660B">
        <w:rPr>
          <w:highlight w:val="yellow"/>
        </w:rPr>
        <w:t>by water potential treatment than by seed size, with these</w:t>
      </w:r>
      <w:r w:rsidR="00DF660B" w:rsidRPr="00DF660B">
        <w:rPr>
          <w:highlight w:val="yellow"/>
        </w:rPr>
        <w:t xml:space="preserve"> </w:t>
      </w:r>
      <w:r w:rsidR="00056064" w:rsidRPr="00DF660B">
        <w:rPr>
          <w:highlight w:val="yellow"/>
        </w:rPr>
        <w:t>two factors explaining 29 and 7 % of the total variance</w:t>
      </w:r>
      <w:r w:rsidR="00DF660B" w:rsidRPr="00DF660B">
        <w:rPr>
          <w:highlight w:val="yellow"/>
        </w:rPr>
        <w:t xml:space="preserve"> </w:t>
      </w:r>
      <w:r w:rsidR="00056064" w:rsidRPr="00DF660B">
        <w:rPr>
          <w:highlight w:val="yellow"/>
        </w:rPr>
        <w:t>respectively. Our results do not support the hypothesis that small</w:t>
      </w:r>
      <w:r w:rsidR="00DF660B" w:rsidRPr="00DF660B">
        <w:rPr>
          <w:highlight w:val="yellow"/>
        </w:rPr>
        <w:t xml:space="preserve"> </w:t>
      </w:r>
      <w:r w:rsidR="00056064" w:rsidRPr="00DF660B">
        <w:rPr>
          <w:highlight w:val="yellow"/>
        </w:rPr>
        <w:t>seeded</w:t>
      </w:r>
      <w:r w:rsidR="00DF660B" w:rsidRPr="00DF660B">
        <w:rPr>
          <w:highlight w:val="yellow"/>
        </w:rPr>
        <w:t xml:space="preserve"> </w:t>
      </w:r>
      <w:r w:rsidR="00056064" w:rsidRPr="00DF660B">
        <w:rPr>
          <w:highlight w:val="yellow"/>
        </w:rPr>
        <w:t>species</w:t>
      </w:r>
      <w:r w:rsidR="00DF660B" w:rsidRPr="00DF660B">
        <w:rPr>
          <w:highlight w:val="yellow"/>
        </w:rPr>
        <w:t xml:space="preserve"> </w:t>
      </w:r>
      <w:r w:rsidR="00056064" w:rsidRPr="00DF660B">
        <w:rPr>
          <w:highlight w:val="yellow"/>
        </w:rPr>
        <w:t>germinate more than large-seeded species</w:t>
      </w:r>
      <w:r w:rsidR="00DF660B" w:rsidRPr="00DF660B">
        <w:rPr>
          <w:highlight w:val="yellow"/>
        </w:rPr>
        <w:t xml:space="preserve"> </w:t>
      </w:r>
      <w:r w:rsidR="00056064" w:rsidRPr="00DF660B">
        <w:rPr>
          <w:highlight w:val="yellow"/>
        </w:rPr>
        <w:t xml:space="preserve">under drought conditions, as found by </w:t>
      </w:r>
      <w:commentRangeStart w:id="65"/>
      <w:r w:rsidR="00056064" w:rsidRPr="00DF660B">
        <w:rPr>
          <w:highlight w:val="yellow"/>
        </w:rPr>
        <w:t>Merino-Mart</w:t>
      </w:r>
      <w:r w:rsidR="00056064" w:rsidRPr="00DF660B">
        <w:rPr>
          <w:rFonts w:hint="eastAsia"/>
          <w:highlight w:val="yellow"/>
        </w:rPr>
        <w:t>í</w:t>
      </w:r>
      <w:r w:rsidR="00056064" w:rsidRPr="00DF660B">
        <w:rPr>
          <w:highlight w:val="yellow"/>
        </w:rPr>
        <w:t>n et al.</w:t>
      </w:r>
      <w:r w:rsidR="00DF660B" w:rsidRPr="00DF660B">
        <w:rPr>
          <w:highlight w:val="yellow"/>
        </w:rPr>
        <w:t xml:space="preserve"> </w:t>
      </w:r>
      <w:r w:rsidR="00056064" w:rsidRPr="00DF660B">
        <w:rPr>
          <w:highlight w:val="yellow"/>
        </w:rPr>
        <w:t xml:space="preserve">(2017). </w:t>
      </w:r>
      <w:commentRangeEnd w:id="65"/>
      <w:r w:rsidR="005032C4">
        <w:rPr>
          <w:rStyle w:val="Refdecomentario"/>
        </w:rPr>
        <w:commentReference w:id="65"/>
      </w:r>
      <w:r w:rsidR="00056064" w:rsidRPr="00DF660B">
        <w:rPr>
          <w:highlight w:val="yellow"/>
        </w:rPr>
        <w:t>Our results showed under drought conditions, large</w:t>
      </w:r>
      <w:r w:rsidR="00DF660B" w:rsidRPr="00DF660B">
        <w:rPr>
          <w:highlight w:val="yellow"/>
        </w:rPr>
        <w:t xml:space="preserve"> </w:t>
      </w:r>
      <w:r w:rsidR="00056064" w:rsidRPr="00DF660B">
        <w:rPr>
          <w:highlight w:val="yellow"/>
        </w:rPr>
        <w:t>seeded</w:t>
      </w:r>
      <w:r w:rsidR="00DF660B" w:rsidRPr="00DF660B">
        <w:rPr>
          <w:highlight w:val="yellow"/>
        </w:rPr>
        <w:t xml:space="preserve"> </w:t>
      </w:r>
      <w:r w:rsidR="00056064" w:rsidRPr="00DF660B">
        <w:rPr>
          <w:highlight w:val="yellow"/>
        </w:rPr>
        <w:t xml:space="preserve">species exhibited higher germination (E. </w:t>
      </w:r>
      <w:proofErr w:type="spellStart"/>
      <w:r w:rsidR="00056064" w:rsidRPr="00DF660B">
        <w:rPr>
          <w:highlight w:val="yellow"/>
        </w:rPr>
        <w:t>polystachya</w:t>
      </w:r>
      <w:proofErr w:type="spellEnd"/>
      <w:r w:rsidR="00DF660B" w:rsidRPr="00DF660B">
        <w:rPr>
          <w:highlight w:val="yellow"/>
        </w:rPr>
        <w:t xml:space="preserve"> </w:t>
      </w:r>
      <w:r w:rsidR="00056064" w:rsidRPr="00DF660B">
        <w:rPr>
          <w:highlight w:val="yellow"/>
        </w:rPr>
        <w:t xml:space="preserve">and M. </w:t>
      </w:r>
      <w:proofErr w:type="spellStart"/>
      <w:r w:rsidR="00056064" w:rsidRPr="00DF660B">
        <w:rPr>
          <w:highlight w:val="yellow"/>
        </w:rPr>
        <w:t>pringlei</w:t>
      </w:r>
      <w:proofErr w:type="spellEnd"/>
      <w:r w:rsidR="00056064" w:rsidRPr="00DF660B">
        <w:rPr>
          <w:highlight w:val="yellow"/>
        </w:rPr>
        <w:t>), in contrasts with small-seeded species.</w:t>
      </w:r>
      <w:r w:rsidR="00C625C6" w:rsidRPr="00DF660B">
        <w:rPr>
          <w:highlight w:val="yellow"/>
        </w:rPr>
        <w:t xml:space="preserve"> The</w:t>
      </w:r>
      <w:r w:rsidR="00DF660B" w:rsidRPr="00DF660B">
        <w:rPr>
          <w:highlight w:val="yellow"/>
        </w:rPr>
        <w:t xml:space="preserve"> </w:t>
      </w:r>
      <w:r w:rsidR="00C625C6" w:rsidRPr="00DF660B">
        <w:rPr>
          <w:highlight w:val="yellow"/>
        </w:rPr>
        <w:t>rationale behind the proposed hypothesis was that</w:t>
      </w:r>
      <w:r w:rsidR="00DF660B" w:rsidRPr="00DF660B">
        <w:rPr>
          <w:highlight w:val="yellow"/>
        </w:rPr>
        <w:t xml:space="preserve"> </w:t>
      </w:r>
      <w:r w:rsidR="00C625C6" w:rsidRPr="00DF660B">
        <w:rPr>
          <w:highlight w:val="yellow"/>
        </w:rPr>
        <w:t>under natural conditions, small seeds with a high surface</w:t>
      </w:r>
      <w:r w:rsidR="00DF660B" w:rsidRPr="00DF660B">
        <w:rPr>
          <w:highlight w:val="yellow"/>
        </w:rPr>
        <w:t xml:space="preserve"> </w:t>
      </w:r>
      <w:r w:rsidR="00C625C6" w:rsidRPr="00DF660B">
        <w:rPr>
          <w:highlight w:val="yellow"/>
        </w:rPr>
        <w:t>area-to-volume ratio may imbibe water more quickly than</w:t>
      </w:r>
      <w:r w:rsidR="00DF660B" w:rsidRPr="00DF660B">
        <w:rPr>
          <w:highlight w:val="yellow"/>
        </w:rPr>
        <w:t xml:space="preserve"> </w:t>
      </w:r>
      <w:r w:rsidR="00C625C6" w:rsidRPr="00DF660B">
        <w:rPr>
          <w:highlight w:val="yellow"/>
        </w:rPr>
        <w:t>large seeds with a lower ratio, particularly when periods of</w:t>
      </w:r>
      <w:r w:rsidR="00DF660B" w:rsidRPr="00DF660B">
        <w:rPr>
          <w:highlight w:val="yellow"/>
        </w:rPr>
        <w:t xml:space="preserve"> </w:t>
      </w:r>
      <w:r w:rsidR="00C625C6" w:rsidRPr="00DF660B">
        <w:rPr>
          <w:highlight w:val="yellow"/>
        </w:rPr>
        <w:t>available soil moisture are short. However, when water</w:t>
      </w:r>
      <w:r w:rsidR="00DF660B" w:rsidRPr="00DF660B">
        <w:rPr>
          <w:highlight w:val="yellow"/>
        </w:rPr>
        <w:t xml:space="preserve"> </w:t>
      </w:r>
      <w:r w:rsidR="00C625C6" w:rsidRPr="00DF660B">
        <w:rPr>
          <w:highlight w:val="yellow"/>
        </w:rPr>
        <w:t>potential is constantly low, higher dehydration of the seed</w:t>
      </w:r>
      <w:r w:rsidR="00DF660B" w:rsidRPr="00DF660B">
        <w:rPr>
          <w:highlight w:val="yellow"/>
        </w:rPr>
        <w:t xml:space="preserve"> </w:t>
      </w:r>
      <w:r w:rsidR="00C625C6" w:rsidRPr="00DF660B">
        <w:rPr>
          <w:highlight w:val="yellow"/>
        </w:rPr>
        <w:t>tissues is expected in seeds with a higher surface-area-to</w:t>
      </w:r>
      <w:r w:rsidR="00DF660B" w:rsidRPr="00DF660B">
        <w:rPr>
          <w:highlight w:val="yellow"/>
        </w:rPr>
        <w:t xml:space="preserve"> </w:t>
      </w:r>
      <w:r w:rsidR="00C625C6" w:rsidRPr="00DF660B">
        <w:rPr>
          <w:highlight w:val="yellow"/>
        </w:rPr>
        <w:t>volume</w:t>
      </w:r>
      <w:r w:rsidR="00DF660B" w:rsidRPr="00DF660B">
        <w:rPr>
          <w:highlight w:val="yellow"/>
        </w:rPr>
        <w:t xml:space="preserve"> </w:t>
      </w:r>
      <w:r w:rsidR="00C625C6" w:rsidRPr="00DF660B">
        <w:rPr>
          <w:highlight w:val="yellow"/>
        </w:rPr>
        <w:t>ratio, which could explain our results under</w:t>
      </w:r>
      <w:r w:rsidR="00DF660B" w:rsidRPr="00DF660B">
        <w:rPr>
          <w:highlight w:val="yellow"/>
        </w:rPr>
        <w:t xml:space="preserve"> </w:t>
      </w:r>
      <w:r w:rsidR="00C625C6" w:rsidRPr="00DF660B">
        <w:rPr>
          <w:highlight w:val="yellow"/>
        </w:rPr>
        <w:t>conditions of constant dryness.</w:t>
      </w:r>
    </w:p>
    <w:p w14:paraId="7322AC2C" w14:textId="77777777" w:rsidR="00DE31D9" w:rsidRDefault="00DE31D9" w:rsidP="0070572A">
      <w:pPr>
        <w:autoSpaceDE w:val="0"/>
        <w:autoSpaceDN w:val="0"/>
        <w:adjustRightInd w:val="0"/>
        <w:spacing w:after="0" w:line="360" w:lineRule="auto"/>
        <w:jc w:val="both"/>
      </w:pPr>
    </w:p>
    <w:p w14:paraId="5C17774A" w14:textId="20283A86" w:rsidR="00CD4F41" w:rsidRPr="00A817C7" w:rsidRDefault="00CD4F41" w:rsidP="0070572A">
      <w:pPr>
        <w:autoSpaceDE w:val="0"/>
        <w:autoSpaceDN w:val="0"/>
        <w:adjustRightInd w:val="0"/>
        <w:spacing w:after="0" w:line="360" w:lineRule="auto"/>
        <w:jc w:val="both"/>
        <w:rPr>
          <w:highlight w:val="yellow"/>
        </w:rPr>
      </w:pPr>
      <w:commentRangeStart w:id="66"/>
      <w:r w:rsidRPr="00A66D8B">
        <w:rPr>
          <w:highlight w:val="yellow"/>
        </w:rPr>
        <w:t xml:space="preserve">Yi 2019 </w:t>
      </w:r>
      <w:r w:rsidR="001B1336" w:rsidRPr="00A66D8B">
        <w:rPr>
          <w:highlight w:val="yellow"/>
        </w:rPr>
        <w:t>(desert species</w:t>
      </w:r>
      <w:commentRangeEnd w:id="66"/>
      <w:r w:rsidR="00A66D8B" w:rsidRPr="00A66D8B">
        <w:rPr>
          <w:rStyle w:val="Refdecomentario"/>
          <w:highlight w:val="yellow"/>
        </w:rPr>
        <w:commentReference w:id="66"/>
      </w:r>
      <w:r w:rsidR="001B1336" w:rsidRPr="00A66D8B">
        <w:rPr>
          <w:highlight w:val="yellow"/>
        </w:rPr>
        <w:t>)</w:t>
      </w:r>
      <w:r w:rsidR="000A3CB1" w:rsidRPr="00A66D8B">
        <w:rPr>
          <w:highlight w:val="yellow"/>
        </w:rPr>
        <w:t>: they found that germination decreased with water stress</w:t>
      </w:r>
      <w:r w:rsidR="003502A4" w:rsidRPr="00A66D8B">
        <w:rPr>
          <w:highlight w:val="yellow"/>
        </w:rPr>
        <w:t xml:space="preserve">, but germination % (in 4 treatments and 5 WP) was not significantly correlated with seed mass or seed area. </w:t>
      </w:r>
      <w:r w:rsidR="00D446C8"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Thus, the predicted warmer and dryer climate will </w:t>
      </w:r>
      <w:proofErr w:type="spellStart"/>
      <w:r w:rsidR="00D446C8" w:rsidRPr="00A66D8B">
        <w:rPr>
          <w:highlight w:val="yellow"/>
        </w:rPr>
        <w:t>favor</w:t>
      </w:r>
      <w:proofErr w:type="spellEnd"/>
      <w:r w:rsidR="00D446C8" w:rsidRPr="00A66D8B">
        <w:rPr>
          <w:highlight w:val="yellow"/>
        </w:rPr>
        <w:t xml:space="preserve"> germination of drought-tolerant species.</w:t>
      </w:r>
      <w:r w:rsidR="00C81F8A" w:rsidRPr="00C81F8A">
        <w:rPr>
          <w:rFonts w:ascii="Lato-Regular" w:hAnsi="Lato-Regular" w:cs="Lato-Regular"/>
          <w:kern w:val="0"/>
          <w:sz w:val="16"/>
          <w:szCs w:val="16"/>
          <w:lang w:val="en-US"/>
        </w:rPr>
        <w:t xml:space="preserve"> </w:t>
      </w:r>
      <w:r w:rsidR="00C81F8A" w:rsidRPr="00A817C7">
        <w:rPr>
          <w:highlight w:val="yellow"/>
        </w:rPr>
        <w:t>We found great variation in the response of seed germination to environmental conditions both within and between species.</w:t>
      </w:r>
      <w:r w:rsidR="00626FBC" w:rsidRPr="00A817C7">
        <w:rPr>
          <w:highlight w:val="yellow"/>
        </w:rPr>
        <w:t xml:space="preserve"> Most research has concluded that large seeds buffer seedling growth from some of the negative effects of drought stress (</w:t>
      </w:r>
      <w:commentRangeStart w:id="67"/>
      <w:r w:rsidR="00626FBC" w:rsidRPr="00A817C7">
        <w:rPr>
          <w:highlight w:val="yellow"/>
        </w:rPr>
        <w:t>Leishman et al., 2000</w:t>
      </w:r>
      <w:commentRangeEnd w:id="67"/>
      <w:r w:rsidR="00A3686C">
        <w:rPr>
          <w:rStyle w:val="Refdecomentario"/>
        </w:rPr>
        <w:commentReference w:id="67"/>
      </w:r>
      <w:r w:rsidR="00626FBC" w:rsidRPr="00A817C7">
        <w:rPr>
          <w:highlight w:val="yellow"/>
        </w:rPr>
        <w:t>), and experimental evidence for the advantage of large seeds for establishment under low soil moisture conditions has been reported (Leishman &amp; Westoby, 1994). However, the relationships between germination under drought stress and seed size might differ among ecosystems. Therefore, de</w:t>
      </w:r>
      <w:r w:rsidR="00A817C7" w:rsidRPr="00A817C7">
        <w:rPr>
          <w:highlight w:val="yellow"/>
        </w:rPr>
        <w:t>t</w:t>
      </w:r>
      <w:r w:rsidR="00626FBC" w:rsidRPr="00A817C7">
        <w:rPr>
          <w:highlight w:val="yellow"/>
        </w:rPr>
        <w:t>ermining the relationship between seed germination and seed size</w:t>
      </w:r>
      <w:r w:rsidR="00A817C7" w:rsidRPr="00A817C7">
        <w:rPr>
          <w:highlight w:val="yellow"/>
        </w:rPr>
        <w:t xml:space="preserve"> </w:t>
      </w:r>
      <w:r w:rsidR="00626FBC" w:rsidRPr="00A817C7">
        <w:rPr>
          <w:highlight w:val="yellow"/>
        </w:rPr>
        <w:t>is important for predicting future community structures from this</w:t>
      </w:r>
      <w:r w:rsidR="00A817C7" w:rsidRPr="00A817C7">
        <w:rPr>
          <w:highlight w:val="yellow"/>
        </w:rPr>
        <w:t xml:space="preserve"> </w:t>
      </w:r>
      <w:r w:rsidR="00626FBC" w:rsidRPr="00A817C7">
        <w:rPr>
          <w:highlight w:val="yellow"/>
        </w:rPr>
        <w:t>important seed trait</w:t>
      </w:r>
    </w:p>
    <w:p w14:paraId="731AED66" w14:textId="77777777" w:rsidR="00BD4B3A" w:rsidRPr="00A817C7" w:rsidRDefault="00BD4B3A" w:rsidP="0070572A">
      <w:pPr>
        <w:autoSpaceDE w:val="0"/>
        <w:autoSpaceDN w:val="0"/>
        <w:adjustRightInd w:val="0"/>
        <w:spacing w:after="0" w:line="360" w:lineRule="auto"/>
        <w:jc w:val="both"/>
        <w:rPr>
          <w:highlight w:val="yellow"/>
        </w:rPr>
      </w:pPr>
    </w:p>
    <w:p w14:paraId="031320B2" w14:textId="60B6E70F" w:rsidR="00BD4B3A" w:rsidRDefault="00AE4763" w:rsidP="0070572A">
      <w:pPr>
        <w:autoSpaceDE w:val="0"/>
        <w:autoSpaceDN w:val="0"/>
        <w:adjustRightInd w:val="0"/>
        <w:spacing w:after="0" w:line="360" w:lineRule="auto"/>
        <w:jc w:val="both"/>
      </w:pPr>
      <w:proofErr w:type="spellStart"/>
      <w:r>
        <w:t>Orsenigo</w:t>
      </w:r>
      <w:proofErr w:type="spellEnd"/>
      <w:r>
        <w:t xml:space="preserve"> 2015 </w:t>
      </w:r>
    </w:p>
    <w:p w14:paraId="1E5DFFF5" w14:textId="77777777" w:rsidR="00B5475D" w:rsidRDefault="00B5475D" w:rsidP="0070572A">
      <w:pPr>
        <w:autoSpaceDE w:val="0"/>
        <w:autoSpaceDN w:val="0"/>
        <w:adjustRightInd w:val="0"/>
        <w:spacing w:after="0" w:line="360" w:lineRule="auto"/>
        <w:jc w:val="both"/>
      </w:pPr>
    </w:p>
    <w:p w14:paraId="1F563E6C" w14:textId="20BE8453" w:rsidR="00B5475D" w:rsidRDefault="00B5475D"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lastRenderedPageBreak/>
        <w:t xml:space="preserve">GBIF.org (24 November 2023) GBIF Occurrence Download </w:t>
      </w:r>
      <w:hyperlink r:id="rId64" w:history="1">
        <w:r w:rsidR="00E86B57" w:rsidRPr="00C101BF">
          <w:rPr>
            <w:rStyle w:val="Hipervnculo"/>
            <w:rFonts w:ascii="Courier New" w:hAnsi="Courier New" w:cs="Courier New"/>
            <w:sz w:val="21"/>
            <w:szCs w:val="21"/>
            <w:shd w:val="clear" w:color="auto" w:fill="FFFFFF"/>
          </w:rPr>
          <w:t>https://doi.org/10.15468/dl.d2zyk2</w:t>
        </w:r>
      </w:hyperlink>
    </w:p>
    <w:p w14:paraId="2CE625ED" w14:textId="77777777" w:rsidR="00E86B57" w:rsidRDefault="00E86B57"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p>
    <w:p w14:paraId="5FDEFE91" w14:textId="77777777" w:rsidR="00E86B57" w:rsidRPr="00DE31D9" w:rsidRDefault="00E86B57" w:rsidP="0070572A">
      <w:pPr>
        <w:autoSpaceDE w:val="0"/>
        <w:autoSpaceDN w:val="0"/>
        <w:adjustRightInd w:val="0"/>
        <w:spacing w:after="0" w:line="360" w:lineRule="auto"/>
        <w:jc w:val="both"/>
      </w:pPr>
    </w:p>
    <w:p w14:paraId="7DED688A" w14:textId="3403CC08" w:rsidR="00CA0E0D" w:rsidRPr="00CA0E0D" w:rsidRDefault="0049360F" w:rsidP="0070572A">
      <w:pPr>
        <w:pStyle w:val="Ttulo2"/>
        <w:spacing w:line="360" w:lineRule="auto"/>
        <w:jc w:val="both"/>
        <w:rPr>
          <w:lang w:val="en-US"/>
        </w:rPr>
      </w:pPr>
      <w:r>
        <w:rPr>
          <w:lang w:val="en-US"/>
        </w:rPr>
        <w:t>5. References</w:t>
      </w:r>
    </w:p>
    <w:p w14:paraId="6C82213C" w14:textId="3AB6BE88" w:rsidR="0049360F" w:rsidRDefault="001C407B" w:rsidP="0070572A">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65" w:history="1">
        <w:r w:rsidR="00D6256B" w:rsidRPr="002C3E99">
          <w:rPr>
            <w:rStyle w:val="Hipervnculo"/>
            <w:lang w:val="en-US"/>
          </w:rPr>
          <w:t>https://www.R-project.org/</w:t>
        </w:r>
      </w:hyperlink>
      <w:r w:rsidR="004D0CB8">
        <w:rPr>
          <w:lang w:val="en-US"/>
        </w:rPr>
        <w:t>.</w:t>
      </w:r>
    </w:p>
    <w:p w14:paraId="153FC29C" w14:textId="2766BD55" w:rsidR="00D6256B" w:rsidRPr="00BC6FBD" w:rsidRDefault="00D6256B" w:rsidP="0070572A">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Fernández-Pascual Eduardo and González-Rodríguez Gil (2020).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seedr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Hydro and Thermal Time Seed 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https://CRAN.R-project.org/package=seedr</w:t>
      </w:r>
    </w:p>
    <w:p w14:paraId="582B5804" w14:textId="49FC624E" w:rsidR="00BC6FBD" w:rsidRPr="00BC6FBD" w:rsidRDefault="00BC6FBD" w:rsidP="0070572A">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FA07E6">
        <w:rPr>
          <w:rFonts w:asciiTheme="minorHAnsi" w:eastAsiaTheme="minorHAnsi" w:hAnsiTheme="minorHAnsi" w:cstheme="minorBidi"/>
          <w:color w:val="000000" w:themeColor="text1"/>
          <w:kern w:val="2"/>
          <w:sz w:val="22"/>
          <w:szCs w:val="22"/>
          <w:lang w:eastAsia="en-US"/>
          <w14:ligatures w14:val="standardContextual"/>
          <w:rPrChange w:id="68"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 xml:space="preserve">Lozano-Isla, F, Benites-Alfaro, OE, </w:t>
      </w:r>
      <w:proofErr w:type="spellStart"/>
      <w:r w:rsidRPr="00FA07E6">
        <w:rPr>
          <w:rFonts w:asciiTheme="minorHAnsi" w:eastAsiaTheme="minorHAnsi" w:hAnsiTheme="minorHAnsi" w:cstheme="minorBidi"/>
          <w:color w:val="000000" w:themeColor="text1"/>
          <w:kern w:val="2"/>
          <w:sz w:val="22"/>
          <w:szCs w:val="22"/>
          <w:lang w:eastAsia="en-US"/>
          <w14:ligatures w14:val="standardContextual"/>
          <w:rPrChange w:id="69"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Pompelli</w:t>
      </w:r>
      <w:proofErr w:type="spellEnd"/>
      <w:r w:rsidRPr="00FA07E6">
        <w:rPr>
          <w:rFonts w:asciiTheme="minorHAnsi" w:eastAsiaTheme="minorHAnsi" w:hAnsiTheme="minorHAnsi" w:cstheme="minorBidi"/>
          <w:color w:val="000000" w:themeColor="text1"/>
          <w:kern w:val="2"/>
          <w:sz w:val="22"/>
          <w:szCs w:val="22"/>
          <w:lang w:eastAsia="en-US"/>
          <w14:ligatures w14:val="standardContextual"/>
          <w:rPrChange w:id="70"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https://doi.org/10.1111/1440-1703.1275.</w:t>
      </w:r>
    </w:p>
    <w:p w14:paraId="218C57E8" w14:textId="77777777" w:rsidR="00D6256B" w:rsidRDefault="00D6256B" w:rsidP="0070572A">
      <w:pPr>
        <w:spacing w:line="360" w:lineRule="auto"/>
        <w:jc w:val="both"/>
        <w:rPr>
          <w:lang w:val="en-US"/>
        </w:rPr>
      </w:pPr>
    </w:p>
    <w:p w14:paraId="0D6E56E9" w14:textId="7E5B4C74" w:rsidR="0098581D" w:rsidRDefault="0098581D" w:rsidP="0070572A">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55AFBB4C" w14:textId="77777777" w:rsidR="000E05C6" w:rsidRDefault="000E05C6" w:rsidP="0070572A">
      <w:pPr>
        <w:spacing w:line="360" w:lineRule="auto"/>
        <w:jc w:val="both"/>
        <w:rPr>
          <w:lang w:val="en-US"/>
        </w:rPr>
      </w:pPr>
    </w:p>
    <w:p w14:paraId="05ADD3E5" w14:textId="799B418E" w:rsidR="000E05C6" w:rsidRPr="0049360F" w:rsidRDefault="000E05C6" w:rsidP="0070572A">
      <w:pPr>
        <w:spacing w:line="360" w:lineRule="auto"/>
        <w:jc w:val="both"/>
        <w:rPr>
          <w:lang w:val="en-US"/>
        </w:rPr>
      </w:pPr>
    </w:p>
    <w:sectPr w:rsidR="000E05C6"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RA ESPINOSA DEL ALBA" w:date="2023-10-04T15:35:00Z" w:initials="CE">
    <w:p w14:paraId="537AD467" w14:textId="77777777" w:rsidR="00E06E4A" w:rsidRDefault="00E06E4A">
      <w:pPr>
        <w:pStyle w:val="Textocomentario"/>
      </w:pPr>
      <w:r>
        <w:rPr>
          <w:rStyle w:val="Refdecomentario"/>
        </w:rPr>
        <w:annotationRef/>
      </w:r>
      <w:r>
        <w:rPr>
          <w:color w:val="000000"/>
        </w:rPr>
        <w:t>Winkler DE, Butz RJ, Germino MJ, Reinhardt K, Kueppers LM (2018)</w:t>
      </w:r>
    </w:p>
    <w:p w14:paraId="2A334D69" w14:textId="77777777" w:rsidR="00E06E4A" w:rsidRDefault="00E06E4A">
      <w:pPr>
        <w:pStyle w:val="Textocomentario"/>
      </w:pPr>
      <w:r>
        <w:rPr>
          <w:color w:val="000000"/>
        </w:rPr>
        <w:t>Snowmelt timing regulates community composition, phenology,</w:t>
      </w:r>
    </w:p>
    <w:p w14:paraId="0D2D6E65" w14:textId="77777777" w:rsidR="00E06E4A" w:rsidRDefault="00E06E4A">
      <w:pPr>
        <w:pStyle w:val="Textocomentario"/>
      </w:pPr>
      <w:r>
        <w:rPr>
          <w:color w:val="000000"/>
        </w:rPr>
        <w:t>and physiological performance of alpine plants. Front Plant Sci</w:t>
      </w:r>
    </w:p>
    <w:p w14:paraId="0E248326" w14:textId="77777777" w:rsidR="00E06E4A" w:rsidRDefault="00E06E4A" w:rsidP="002F6458">
      <w:pPr>
        <w:pStyle w:val="Textocomentario"/>
      </w:pPr>
      <w:r>
        <w:rPr>
          <w:color w:val="000000"/>
        </w:rPr>
        <w:t xml:space="preserve">9:1140. </w:t>
      </w:r>
      <w:r>
        <w:rPr>
          <w:color w:val="0000FF"/>
        </w:rPr>
        <w:t>https:// doi. org/ 10. 3389/ fpls. 2018. 01140</w:t>
      </w:r>
    </w:p>
  </w:comment>
  <w:comment w:id="1" w:author="CLARA ESPINOSA DEL ALBA" w:date="2023-10-05T16:38:00Z" w:initials="CE">
    <w:p w14:paraId="0C0F1104" w14:textId="77777777" w:rsidR="00E06E4A" w:rsidRDefault="00E06E4A" w:rsidP="002F6458">
      <w:pPr>
        <w:pStyle w:val="Textocomentario"/>
      </w:pPr>
      <w:r>
        <w:rPr>
          <w:rStyle w:val="Refdecomentario"/>
        </w:rPr>
        <w:annotationRef/>
      </w:r>
      <w:r>
        <w:t>Briceño et al 2015. Seed at risk: How will a changing alpine climate affect regeneration from seedsin alpine areas? Alpine botany 125(2) 59-68</w:t>
      </w:r>
    </w:p>
  </w:comment>
  <w:comment w:id="2" w:author="CLARA ESPINOSA DEL ALBA" w:date="2023-10-05T16:39:00Z" w:initials="CE">
    <w:p w14:paraId="5B4864C5" w14:textId="77777777" w:rsidR="00E06E4A" w:rsidRDefault="00E06E4A" w:rsidP="002F6458">
      <w:pPr>
        <w:pStyle w:val="Textocomentario"/>
      </w:pPr>
      <w:r>
        <w:rPr>
          <w:rStyle w:val="Refdecomentario"/>
        </w:rPr>
        <w:annotationRef/>
      </w:r>
      <w:r>
        <w:t>Larson and Funk 2016. Regeneration: an overlooked aspect of trait-based plant community assembly models. Journal of Ecology 104, 1284-1298</w:t>
      </w:r>
    </w:p>
  </w:comment>
  <w:comment w:id="3" w:author="CLARA ESPINOSA DEL ALBA" w:date="2023-10-05T16:40:00Z" w:initials="CE">
    <w:p w14:paraId="0CD09D1D" w14:textId="1903996C" w:rsidR="00E06E4A" w:rsidRDefault="00E06E4A" w:rsidP="002F6458">
      <w:pPr>
        <w:pStyle w:val="Textocomentario"/>
      </w:pPr>
      <w:r>
        <w:rPr>
          <w:rStyle w:val="Refdecomentario"/>
        </w:rPr>
        <w:annotationRef/>
      </w:r>
      <w:r>
        <w:t>Larson et al 2020. Ecological strategies begin at germination: traits, plasticity and survival in the first four days of plant life. Functional ecology 34 968-979</w:t>
      </w:r>
    </w:p>
  </w:comment>
  <w:comment w:id="4" w:author="CLARA ESPINOSA DEL ALBA" w:date="2023-10-04T15:36:00Z" w:initials="CE">
    <w:p w14:paraId="3F6C17DF" w14:textId="471C34B4" w:rsidR="00E06E4A" w:rsidRDefault="00E06E4A">
      <w:pPr>
        <w:pStyle w:val="Textocomentario"/>
      </w:pPr>
      <w:r>
        <w:rPr>
          <w:rStyle w:val="Refdecomentario"/>
        </w:rPr>
        <w:annotationRef/>
      </w:r>
      <w:r>
        <w:t>Bewley JD, Bradford KJ, Hilhorst HWM, Nonogaki H (2013) Germination.</w:t>
      </w:r>
    </w:p>
    <w:p w14:paraId="30DC9E47" w14:textId="77777777" w:rsidR="00E06E4A" w:rsidRDefault="00E06E4A">
      <w:pPr>
        <w:pStyle w:val="Textocomentario"/>
      </w:pPr>
      <w:r>
        <w:t>In: Bewley B et al (eds) Seeds: physiology of development.</w:t>
      </w:r>
    </w:p>
    <w:p w14:paraId="722BC28D" w14:textId="77777777" w:rsidR="00E06E4A" w:rsidRDefault="00E06E4A" w:rsidP="002F6458">
      <w:pPr>
        <w:pStyle w:val="Textocomentario"/>
      </w:pPr>
      <w:r>
        <w:t>Springer, pp 133–181</w:t>
      </w:r>
    </w:p>
  </w:comment>
  <w:comment w:id="5" w:author="CLARA ESPINOSA DEL ALBA" w:date="2023-10-06T09:52:00Z" w:initials="CE">
    <w:p w14:paraId="1C0C2453" w14:textId="77777777" w:rsidR="00E06E4A" w:rsidRDefault="00E06E4A">
      <w:pPr>
        <w:pStyle w:val="Textocomentario"/>
      </w:pPr>
      <w:r>
        <w:rPr>
          <w:rStyle w:val="Refdecomentario"/>
        </w:rPr>
        <w:annotationRef/>
      </w:r>
      <w:r>
        <w:rPr>
          <w:color w:val="131413"/>
        </w:rPr>
        <w:t>Allen PS, Meyer SE, Khan MA (2000) Hydrothermal time as a</w:t>
      </w:r>
    </w:p>
    <w:p w14:paraId="18DA4604" w14:textId="77777777" w:rsidR="00E06E4A" w:rsidRDefault="00E06E4A">
      <w:pPr>
        <w:pStyle w:val="Textocomentario"/>
      </w:pPr>
      <w:r>
        <w:rPr>
          <w:color w:val="131413"/>
        </w:rPr>
        <w:t>tool in comparative germination studies. Seed biology: advances</w:t>
      </w:r>
    </w:p>
    <w:p w14:paraId="5D351176" w14:textId="77777777" w:rsidR="00E06E4A" w:rsidRDefault="00E06E4A" w:rsidP="002F6458">
      <w:pPr>
        <w:pStyle w:val="Textocomentario"/>
      </w:pPr>
      <w:r>
        <w:rPr>
          <w:color w:val="131413"/>
        </w:rPr>
        <w:t>and applications. CABI Publishing, Wallingford</w:t>
      </w:r>
    </w:p>
  </w:comment>
  <w:comment w:id="6" w:author="CLARA ESPINOSA DEL ALBA" w:date="2023-10-06T09:52:00Z" w:initials="CE">
    <w:p w14:paraId="2F23AD25" w14:textId="77777777" w:rsidR="00E06E4A" w:rsidRDefault="00E06E4A">
      <w:pPr>
        <w:pStyle w:val="Textocomentario"/>
      </w:pPr>
      <w:r>
        <w:rPr>
          <w:rStyle w:val="Refdecomentario"/>
        </w:rPr>
        <w:annotationRef/>
      </w:r>
      <w:r>
        <w:rPr>
          <w:color w:val="131413"/>
        </w:rPr>
        <w:t>Bradford KJ (2002) Applications of hydrothermal time to quantifying</w:t>
      </w:r>
    </w:p>
    <w:p w14:paraId="06B63644" w14:textId="77777777" w:rsidR="00E06E4A" w:rsidRDefault="00E06E4A">
      <w:pPr>
        <w:pStyle w:val="Textocomentario"/>
      </w:pPr>
      <w:r>
        <w:rPr>
          <w:color w:val="131413"/>
        </w:rPr>
        <w:t>and modeling seed germination and dormancy. Weed</w:t>
      </w:r>
    </w:p>
    <w:p w14:paraId="008BFBD4" w14:textId="77777777" w:rsidR="00E06E4A" w:rsidRDefault="00E06E4A" w:rsidP="002F6458">
      <w:pPr>
        <w:pStyle w:val="Textocomentario"/>
      </w:pPr>
      <w:r>
        <w:rPr>
          <w:color w:val="131413"/>
        </w:rPr>
        <w:t>Sci 50:248–260</w:t>
      </w:r>
    </w:p>
  </w:comment>
  <w:comment w:id="7" w:author="CLARA ESPINOSA DEL ALBA" w:date="2023-10-06T09:52:00Z" w:initials="CE">
    <w:p w14:paraId="64C3581B" w14:textId="77777777" w:rsidR="00E06E4A" w:rsidRDefault="00E06E4A">
      <w:pPr>
        <w:pStyle w:val="Textocomentario"/>
      </w:pPr>
      <w:r>
        <w:rPr>
          <w:rStyle w:val="Refdecomentario"/>
        </w:rPr>
        <w:annotationRef/>
      </w:r>
      <w:r>
        <w:rPr>
          <w:color w:val="131413"/>
        </w:rPr>
        <w:t>Bewley JD, Bradford KJ, Hilhorst HWM, Nonogaki H (2013)</w:t>
      </w:r>
    </w:p>
    <w:p w14:paraId="3517F9D2" w14:textId="77777777" w:rsidR="00E06E4A" w:rsidRDefault="00E06E4A">
      <w:pPr>
        <w:pStyle w:val="Textocomentario"/>
      </w:pPr>
      <w:r>
        <w:rPr>
          <w:color w:val="131413"/>
        </w:rPr>
        <w:t>Environmental regulation of dormancy and germination. In:</w:t>
      </w:r>
    </w:p>
    <w:p w14:paraId="73D7CA59" w14:textId="77777777" w:rsidR="00E06E4A" w:rsidRDefault="00E06E4A">
      <w:pPr>
        <w:pStyle w:val="Textocomentario"/>
      </w:pPr>
      <w:r>
        <w:rPr>
          <w:color w:val="131413"/>
        </w:rPr>
        <w:t>Bewley JD, Bradford K, Hilhorst H (eds) Seeds: physiology</w:t>
      </w:r>
    </w:p>
    <w:p w14:paraId="387AA91A" w14:textId="77777777" w:rsidR="00E06E4A" w:rsidRDefault="00E06E4A">
      <w:pPr>
        <w:pStyle w:val="Textocomentario"/>
      </w:pPr>
      <w:r>
        <w:rPr>
          <w:color w:val="131413"/>
        </w:rPr>
        <w:t>of development, germination and dormancy, 3rd edn.</w:t>
      </w:r>
    </w:p>
    <w:p w14:paraId="25D6033F" w14:textId="77777777" w:rsidR="00E06E4A" w:rsidRDefault="00E06E4A" w:rsidP="002F6458">
      <w:pPr>
        <w:pStyle w:val="Textocomentario"/>
      </w:pPr>
      <w:r>
        <w:rPr>
          <w:color w:val="131413"/>
        </w:rPr>
        <w:t>Springer, New York</w:t>
      </w:r>
    </w:p>
  </w:comment>
  <w:comment w:id="8" w:author="CLARA ESPINOSA DEL ALBA" w:date="2023-10-06T10:10:00Z" w:initials="CE">
    <w:p w14:paraId="45AB36D8" w14:textId="77777777" w:rsidR="00E06E4A" w:rsidRDefault="00E06E4A">
      <w:pPr>
        <w:pStyle w:val="Textocomentario"/>
      </w:pPr>
      <w:r>
        <w:rPr>
          <w:rStyle w:val="Refdecomentario"/>
        </w:rPr>
        <w:annotationRef/>
      </w:r>
      <w:r>
        <w:rPr>
          <w:color w:val="000000"/>
        </w:rPr>
        <w:t>Fischer RA, Turner NC. 1978. Plant productivity in the arid</w:t>
      </w:r>
    </w:p>
    <w:p w14:paraId="5463C72C" w14:textId="77777777" w:rsidR="00E06E4A" w:rsidRDefault="00E06E4A">
      <w:pPr>
        <w:pStyle w:val="Textocomentario"/>
      </w:pPr>
      <w:r>
        <w:rPr>
          <w:color w:val="000000"/>
        </w:rPr>
        <w:t xml:space="preserve">and semiarid zones. </w:t>
      </w:r>
      <w:r>
        <w:rPr>
          <w:i/>
          <w:iCs/>
          <w:color w:val="000000"/>
        </w:rPr>
        <w:t>Annual Reviews of Plant Physiology</w:t>
      </w:r>
    </w:p>
    <w:p w14:paraId="12DCC07F" w14:textId="77777777" w:rsidR="00E06E4A" w:rsidRDefault="00E06E4A">
      <w:pPr>
        <w:pStyle w:val="Textocomentario"/>
      </w:pPr>
      <w:r>
        <w:rPr>
          <w:b/>
          <w:bCs/>
          <w:color w:val="000000"/>
        </w:rPr>
        <w:t>29</w:t>
      </w:r>
      <w:r>
        <w:rPr>
          <w:color w:val="000000"/>
        </w:rPr>
        <w:t xml:space="preserve">: 277-317. DOI: </w:t>
      </w:r>
      <w:r>
        <w:rPr>
          <w:color w:val="0000FF"/>
        </w:rPr>
        <w:t>https://doi.org/10.1146/annurev.pp.29.</w:t>
      </w:r>
    </w:p>
    <w:p w14:paraId="4E3F219F" w14:textId="77777777" w:rsidR="00E06E4A" w:rsidRDefault="00E06E4A" w:rsidP="002F6458">
      <w:pPr>
        <w:pStyle w:val="Textocomentario"/>
      </w:pPr>
      <w:r>
        <w:rPr>
          <w:color w:val="0000FF"/>
        </w:rPr>
        <w:t>060178.001425</w:t>
      </w:r>
    </w:p>
  </w:comment>
  <w:comment w:id="9" w:author="CLARA ESPINOSA DEL ALBA" w:date="2023-10-06T10:11:00Z" w:initials="CE">
    <w:p w14:paraId="27C7A332" w14:textId="77777777" w:rsidR="00E06E4A" w:rsidRDefault="00E06E4A">
      <w:pPr>
        <w:pStyle w:val="Textocomentario"/>
      </w:pPr>
      <w:r>
        <w:rPr>
          <w:rStyle w:val="Refdecomentario"/>
        </w:rPr>
        <w:annotationRef/>
      </w:r>
      <w:r>
        <w:rPr>
          <w:color w:val="000000"/>
        </w:rPr>
        <w:t>Leishman MR, Westoby M. 1994. The role of seed size in</w:t>
      </w:r>
    </w:p>
    <w:p w14:paraId="30CC6A97" w14:textId="77777777" w:rsidR="00E06E4A" w:rsidRDefault="00E06E4A">
      <w:pPr>
        <w:pStyle w:val="Textocomentario"/>
      </w:pPr>
      <w:r>
        <w:rPr>
          <w:color w:val="000000"/>
        </w:rPr>
        <w:t>seedling establishment in dry soil conditions</w:t>
      </w:r>
    </w:p>
    <w:p w14:paraId="2D21E9E4" w14:textId="77777777" w:rsidR="00E06E4A" w:rsidRDefault="00E06E4A">
      <w:pPr>
        <w:pStyle w:val="Textocomentario"/>
      </w:pPr>
      <w:r>
        <w:rPr>
          <w:color w:val="000000"/>
        </w:rPr>
        <w:t xml:space="preserve">experimental evidence from semi-arid species. </w:t>
      </w:r>
      <w:r>
        <w:rPr>
          <w:i/>
          <w:iCs/>
          <w:color w:val="000000"/>
        </w:rPr>
        <w:t>Journal</w:t>
      </w:r>
    </w:p>
    <w:p w14:paraId="09168ACD" w14:textId="77777777" w:rsidR="00E06E4A" w:rsidRDefault="00E06E4A">
      <w:pPr>
        <w:pStyle w:val="Textocomentario"/>
      </w:pPr>
      <w:r>
        <w:rPr>
          <w:i/>
          <w:iCs/>
          <w:color w:val="000000"/>
        </w:rPr>
        <w:t xml:space="preserve">of Ecology </w:t>
      </w:r>
      <w:r>
        <w:rPr>
          <w:b/>
          <w:bCs/>
          <w:color w:val="000000"/>
        </w:rPr>
        <w:t>82</w:t>
      </w:r>
      <w:r>
        <w:rPr>
          <w:color w:val="000000"/>
        </w:rPr>
        <w:t xml:space="preserve">: 249-258. DOI: </w:t>
      </w:r>
      <w:r>
        <w:rPr>
          <w:color w:val="0000FF"/>
        </w:rPr>
        <w:t>https://doi.org/10.23</w:t>
      </w:r>
    </w:p>
    <w:p w14:paraId="2C613A92" w14:textId="77777777" w:rsidR="00E06E4A" w:rsidRDefault="00E06E4A" w:rsidP="002F6458">
      <w:pPr>
        <w:pStyle w:val="Textocomentario"/>
      </w:pPr>
      <w:r>
        <w:rPr>
          <w:color w:val="0000FF"/>
        </w:rPr>
        <w:t>07/2261293</w:t>
      </w:r>
    </w:p>
  </w:comment>
  <w:comment w:id="10" w:author="CLARA ESPINOSA DEL ALBA" w:date="2023-10-06T10:11:00Z" w:initials="CE">
    <w:p w14:paraId="376D86FF" w14:textId="77777777" w:rsidR="00E06E4A" w:rsidRDefault="00E06E4A">
      <w:pPr>
        <w:pStyle w:val="Textocomentario"/>
      </w:pPr>
      <w:r>
        <w:rPr>
          <w:rStyle w:val="Refdecomentario"/>
        </w:rPr>
        <w:annotationRef/>
      </w:r>
      <w:r>
        <w:t xml:space="preserve">Baskin CC, Baskin JM. 1998. </w:t>
      </w:r>
      <w:r>
        <w:rPr>
          <w:i/>
          <w:iCs/>
        </w:rPr>
        <w:t>Seeds: Ecology,</w:t>
      </w:r>
    </w:p>
    <w:p w14:paraId="7FE0A4D9" w14:textId="77777777" w:rsidR="00E06E4A" w:rsidRDefault="00E06E4A">
      <w:pPr>
        <w:pStyle w:val="Textocomentario"/>
      </w:pPr>
      <w:r>
        <w:rPr>
          <w:i/>
          <w:iCs/>
        </w:rPr>
        <w:t>Biogeography and Evolution of Dormancy and</w:t>
      </w:r>
    </w:p>
    <w:p w14:paraId="68210C38" w14:textId="77777777" w:rsidR="00E06E4A" w:rsidRDefault="00E06E4A">
      <w:pPr>
        <w:pStyle w:val="Textocomentario"/>
      </w:pPr>
      <w:r>
        <w:rPr>
          <w:i/>
          <w:iCs/>
        </w:rPr>
        <w:t>Germination</w:t>
      </w:r>
      <w:r>
        <w:t>. San Diego, California: Academic Press.</w:t>
      </w:r>
    </w:p>
    <w:p w14:paraId="329391E0" w14:textId="77777777" w:rsidR="00E06E4A" w:rsidRPr="002F6458" w:rsidRDefault="00E06E4A" w:rsidP="002F6458">
      <w:pPr>
        <w:pStyle w:val="Textocomentario"/>
        <w:rPr>
          <w:lang w:val="es-ES"/>
        </w:rPr>
      </w:pPr>
      <w:r w:rsidRPr="002F6458">
        <w:rPr>
          <w:lang w:val="es-ES"/>
        </w:rPr>
        <w:t>ISBN-10: 0120802635</w:t>
      </w:r>
    </w:p>
  </w:comment>
  <w:comment w:id="11" w:author="CLARA ESPINOSA DEL ALBA" w:date="2023-10-06T10:12:00Z" w:initials="CE">
    <w:p w14:paraId="7257D817" w14:textId="77777777" w:rsidR="00E06E4A" w:rsidRPr="002F6458" w:rsidRDefault="00E06E4A">
      <w:pPr>
        <w:pStyle w:val="Textocomentario"/>
        <w:rPr>
          <w:lang w:val="es-ES"/>
        </w:rPr>
      </w:pPr>
      <w:r>
        <w:rPr>
          <w:rStyle w:val="Refdecomentario"/>
        </w:rPr>
        <w:annotationRef/>
      </w:r>
      <w:r w:rsidRPr="002F6458">
        <w:rPr>
          <w:color w:val="000000"/>
          <w:lang w:val="es-ES"/>
        </w:rPr>
        <w:t>Norden N, Daws MI, Antoine C, Gonzalez MA, Garwood</w:t>
      </w:r>
    </w:p>
    <w:p w14:paraId="2F09EE75" w14:textId="77777777" w:rsidR="00E06E4A" w:rsidRDefault="00E06E4A">
      <w:pPr>
        <w:pStyle w:val="Textocomentario"/>
      </w:pPr>
      <w:r>
        <w:rPr>
          <w:color w:val="000000"/>
        </w:rPr>
        <w:t>NC, Chave J. 2009. The relationship between seed mass</w:t>
      </w:r>
    </w:p>
    <w:p w14:paraId="2B0DBAF9" w14:textId="77777777" w:rsidR="00E06E4A" w:rsidRDefault="00E06E4A">
      <w:pPr>
        <w:pStyle w:val="Textocomentario"/>
      </w:pPr>
      <w:r>
        <w:rPr>
          <w:color w:val="000000"/>
        </w:rPr>
        <w:t>and mean time to germination for 1037 tree species</w:t>
      </w:r>
    </w:p>
    <w:p w14:paraId="48CAAC56" w14:textId="77777777" w:rsidR="00E06E4A" w:rsidRDefault="00E06E4A">
      <w:pPr>
        <w:pStyle w:val="Textocomentario"/>
      </w:pPr>
      <w:r>
        <w:rPr>
          <w:color w:val="000000"/>
        </w:rPr>
        <w:t xml:space="preserve">across five tropical forests. </w:t>
      </w:r>
      <w:r>
        <w:rPr>
          <w:i/>
          <w:iCs/>
          <w:color w:val="000000"/>
        </w:rPr>
        <w:t>Functional Ecol</w:t>
      </w:r>
      <w:r>
        <w:rPr>
          <w:color w:val="000000"/>
        </w:rPr>
        <w:t xml:space="preserve">ogy </w:t>
      </w:r>
      <w:r>
        <w:rPr>
          <w:b/>
          <w:bCs/>
          <w:color w:val="000000"/>
        </w:rPr>
        <w:t>23</w:t>
      </w:r>
      <w:r>
        <w:rPr>
          <w:color w:val="000000"/>
        </w:rPr>
        <w:t>:</w:t>
      </w:r>
    </w:p>
    <w:p w14:paraId="22423CD4" w14:textId="77777777" w:rsidR="00E06E4A" w:rsidRDefault="00E06E4A">
      <w:pPr>
        <w:pStyle w:val="Textocomentario"/>
      </w:pPr>
      <w:r>
        <w:rPr>
          <w:color w:val="000000"/>
        </w:rPr>
        <w:t xml:space="preserve">203-210. DOI: </w:t>
      </w:r>
      <w:r>
        <w:rPr>
          <w:color w:val="0000FF"/>
        </w:rPr>
        <w:t>https://doi.org/10.1111/j.1365-2435.200</w:t>
      </w:r>
    </w:p>
    <w:p w14:paraId="62ADD43D" w14:textId="77777777" w:rsidR="00E06E4A" w:rsidRDefault="00E06E4A" w:rsidP="002F6458">
      <w:pPr>
        <w:pStyle w:val="Textocomentario"/>
      </w:pPr>
      <w:r>
        <w:rPr>
          <w:color w:val="0000FF"/>
        </w:rPr>
        <w:t>8.01477.x</w:t>
      </w:r>
    </w:p>
  </w:comment>
  <w:comment w:id="12" w:author="CLARA ESPINOSA DEL ALBA" w:date="2023-10-06T10:12:00Z" w:initials="CE">
    <w:p w14:paraId="3B154495" w14:textId="77777777" w:rsidR="00E06E4A" w:rsidRDefault="00E06E4A">
      <w:pPr>
        <w:pStyle w:val="Textocomentario"/>
      </w:pPr>
      <w:r>
        <w:rPr>
          <w:rStyle w:val="Refdecomentario"/>
        </w:rPr>
        <w:annotationRef/>
      </w:r>
      <w:r>
        <w:rPr>
          <w:color w:val="000000"/>
        </w:rPr>
        <w:t>Kikuzawa K, Koyama H. 1999. Scaling of soil water</w:t>
      </w:r>
    </w:p>
    <w:p w14:paraId="39F4CF76" w14:textId="77777777" w:rsidR="00E06E4A" w:rsidRDefault="00E06E4A">
      <w:pPr>
        <w:pStyle w:val="Textocomentario"/>
      </w:pPr>
      <w:r>
        <w:rPr>
          <w:color w:val="000000"/>
        </w:rPr>
        <w:t>absorption by seeds: an experiment using seed</w:t>
      </w:r>
    </w:p>
    <w:p w14:paraId="7FC7B8B5" w14:textId="77777777" w:rsidR="00E06E4A" w:rsidRDefault="00E06E4A">
      <w:pPr>
        <w:pStyle w:val="Textocomentario"/>
      </w:pPr>
      <w:r>
        <w:rPr>
          <w:color w:val="000000"/>
        </w:rPr>
        <w:t xml:space="preserve">analogues. </w:t>
      </w:r>
      <w:r>
        <w:rPr>
          <w:i/>
          <w:iCs/>
          <w:color w:val="000000"/>
        </w:rPr>
        <w:t xml:space="preserve">Seed Science Research </w:t>
      </w:r>
      <w:r>
        <w:rPr>
          <w:b/>
          <w:bCs/>
          <w:color w:val="000000"/>
        </w:rPr>
        <w:t>9</w:t>
      </w:r>
      <w:r>
        <w:rPr>
          <w:color w:val="000000"/>
        </w:rPr>
        <w:t>: 171-178. DOI:</w:t>
      </w:r>
    </w:p>
    <w:p w14:paraId="0ADCB929" w14:textId="77777777" w:rsidR="00E06E4A" w:rsidRDefault="00E06E4A" w:rsidP="002F6458">
      <w:pPr>
        <w:pStyle w:val="Textocomentario"/>
      </w:pPr>
      <w:r>
        <w:rPr>
          <w:color w:val="0000FF"/>
        </w:rPr>
        <w:t>https://doi.org/10.1017/S0960258599000197</w:t>
      </w:r>
    </w:p>
  </w:comment>
  <w:comment w:id="13" w:author="CLARA ESPINOSA DEL ALBA" w:date="2023-10-06T10:12:00Z" w:initials="CE">
    <w:p w14:paraId="37B187C3" w14:textId="77777777" w:rsidR="00E06E4A" w:rsidRDefault="00E06E4A">
      <w:pPr>
        <w:pStyle w:val="Textocomentario"/>
      </w:pPr>
      <w:r>
        <w:rPr>
          <w:rStyle w:val="Refdecomentario"/>
        </w:rPr>
        <w:annotationRef/>
      </w:r>
      <w:r>
        <w:rPr>
          <w:color w:val="000000"/>
        </w:rPr>
        <w:t>Kidson R, Westoby M. 2000. Seed mass and seedling</w:t>
      </w:r>
    </w:p>
    <w:p w14:paraId="30B202A2" w14:textId="77777777" w:rsidR="00E06E4A" w:rsidRDefault="00E06E4A">
      <w:pPr>
        <w:pStyle w:val="Textocomentario"/>
      </w:pPr>
      <w:r>
        <w:rPr>
          <w:color w:val="000000"/>
        </w:rPr>
        <w:t>dimensions in relation to seedling establishment.</w:t>
      </w:r>
    </w:p>
    <w:p w14:paraId="381BBC92" w14:textId="77777777" w:rsidR="00E06E4A" w:rsidRPr="002F6458" w:rsidRDefault="00E06E4A">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28DB9215" w14:textId="77777777" w:rsidR="00E06E4A" w:rsidRDefault="00E06E4A" w:rsidP="002F6458">
      <w:pPr>
        <w:pStyle w:val="Textocomentario"/>
      </w:pPr>
      <w:r>
        <w:rPr>
          <w:color w:val="0000FF"/>
        </w:rPr>
        <w:t>00008882</w:t>
      </w:r>
    </w:p>
  </w:comment>
  <w:comment w:id="14" w:author="CLARA ESPINOSA DEL ALBA" w:date="2023-10-06T10:12:00Z" w:initials="CE">
    <w:p w14:paraId="6DFAB67A" w14:textId="77777777" w:rsidR="00E06E4A" w:rsidRDefault="00E06E4A">
      <w:pPr>
        <w:pStyle w:val="Textocomentario"/>
      </w:pPr>
      <w:r>
        <w:rPr>
          <w:rStyle w:val="Refdecomentario"/>
        </w:rPr>
        <w:annotationRef/>
      </w:r>
      <w:r>
        <w:rPr>
          <w:color w:val="000000"/>
        </w:rPr>
        <w:t>Merino-Martín L, Courtauld C, Commander L, Turner S,</w:t>
      </w:r>
    </w:p>
    <w:p w14:paraId="46375284" w14:textId="77777777" w:rsidR="00E06E4A" w:rsidRDefault="00E06E4A">
      <w:pPr>
        <w:pStyle w:val="Textocomentario"/>
      </w:pPr>
      <w:r>
        <w:rPr>
          <w:color w:val="000000"/>
        </w:rPr>
        <w:t>Lewandrowski W, Stevens J. 2017. Interactions between</w:t>
      </w:r>
    </w:p>
    <w:p w14:paraId="536576E1" w14:textId="77777777" w:rsidR="00E06E4A" w:rsidRDefault="00E06E4A">
      <w:pPr>
        <w:pStyle w:val="Textocomentario"/>
      </w:pPr>
      <w:r>
        <w:rPr>
          <w:color w:val="000000"/>
        </w:rPr>
        <w:t>seed functional traits and burial depth regulate</w:t>
      </w:r>
    </w:p>
    <w:p w14:paraId="768E8946" w14:textId="77777777" w:rsidR="00E06E4A" w:rsidRDefault="00E06E4A">
      <w:pPr>
        <w:pStyle w:val="Textocomentario"/>
      </w:pPr>
      <w:r>
        <w:rPr>
          <w:color w:val="000000"/>
        </w:rPr>
        <w:t>germination and seedling emergence under water stress</w:t>
      </w:r>
    </w:p>
    <w:p w14:paraId="55354614" w14:textId="77777777" w:rsidR="00E06E4A" w:rsidRDefault="00E06E4A">
      <w:pPr>
        <w:pStyle w:val="Textocomentario"/>
      </w:pPr>
      <w:r>
        <w:rPr>
          <w:color w:val="000000"/>
        </w:rPr>
        <w:t xml:space="preserve">in species from semi-arid environments. </w:t>
      </w:r>
      <w:r>
        <w:rPr>
          <w:i/>
          <w:iCs/>
          <w:color w:val="000000"/>
        </w:rPr>
        <w:t>Journal of Arid</w:t>
      </w:r>
    </w:p>
    <w:p w14:paraId="77CE4CA5" w14:textId="77777777" w:rsidR="00E06E4A" w:rsidRDefault="00E06E4A">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0AC1A5C2" w14:textId="77777777" w:rsidR="00E06E4A" w:rsidRDefault="00E06E4A" w:rsidP="002F6458">
      <w:pPr>
        <w:pStyle w:val="Textocomentario"/>
      </w:pPr>
      <w:r>
        <w:rPr>
          <w:color w:val="0000FF"/>
        </w:rPr>
        <w:t>j.jaridenv.2017.07.018</w:t>
      </w:r>
    </w:p>
  </w:comment>
  <w:comment w:id="15" w:author="CLARA ESPINOSA DEL ALBA" w:date="2023-10-05T16:41:00Z" w:initials="CE">
    <w:p w14:paraId="1A83911D" w14:textId="25C8EBFC" w:rsidR="00E06E4A" w:rsidRDefault="00E06E4A" w:rsidP="002F6458">
      <w:pPr>
        <w:pStyle w:val="Textocomentario"/>
      </w:pPr>
      <w:r>
        <w:rPr>
          <w:rStyle w:val="Refdecomentario"/>
        </w:rPr>
        <w:annotationRef/>
      </w:r>
      <w:r>
        <w:t>Cochrane 2015. Will among-population variation in seed trait improve the chance of spcies persistence under cliamte change) Global ecology and Biogeography 24, 12-24</w:t>
      </w:r>
    </w:p>
  </w:comment>
  <w:comment w:id="16" w:author="CLARA ESPINOSA DEL ALBA" w:date="2023-10-05T16:42:00Z" w:initials="CE">
    <w:p w14:paraId="5A79D43A" w14:textId="77777777" w:rsidR="00E06E4A" w:rsidRDefault="00E06E4A" w:rsidP="002F6458">
      <w:pPr>
        <w:pStyle w:val="Textocomentario"/>
      </w:pPr>
      <w:r>
        <w:rPr>
          <w:rStyle w:val="Refdecomentario"/>
        </w:rPr>
        <w:annotationRef/>
      </w:r>
      <w:r>
        <w:t>Cochrane 2014. Evidence of population variation in drought tolerance during seed germination in four  species from western australia. Australian journal of botany, 62, 481-489</w:t>
      </w:r>
    </w:p>
  </w:comment>
  <w:comment w:id="17" w:author="CLARA ESPINOSA DEL ALBA" w:date="2023-10-05T15:18:00Z" w:initials="CE">
    <w:p w14:paraId="1747DBCC" w14:textId="6F5A7F63" w:rsidR="00E06E4A" w:rsidRDefault="00E06E4A" w:rsidP="002F6458">
      <w:pPr>
        <w:pStyle w:val="Textocomentario"/>
      </w:pPr>
      <w:r>
        <w:rPr>
          <w:rStyle w:val="Refdecomentario"/>
        </w:rPr>
        <w:annotationRef/>
      </w:r>
      <w:r>
        <w:t>Check if this also happens in the Cantabrians mountains</w:t>
      </w:r>
    </w:p>
  </w:comment>
  <w:comment w:id="18" w:author="CLARA ESPINOSA DEL ALBA" w:date="2023-10-05T16:43:00Z" w:initials="CE">
    <w:p w14:paraId="1C3F73BD" w14:textId="77777777" w:rsidR="00E06E4A" w:rsidRDefault="00E06E4A" w:rsidP="002F6458">
      <w:pPr>
        <w:pStyle w:val="Textocomentario"/>
      </w:pPr>
      <w:r>
        <w:rPr>
          <w:rStyle w:val="Refdecomentario"/>
        </w:rPr>
        <w:annotationRef/>
      </w:r>
      <w:r>
        <w:t>Study case in norway Cliamte in Norway 2011- A knowledge base for climate adaptation</w:t>
      </w:r>
    </w:p>
  </w:comment>
  <w:comment w:id="19" w:author="CLARA ESPINOSA DEL ALBA" w:date="2023-10-06T10:39:00Z" w:initials="CE">
    <w:p w14:paraId="54F9E454" w14:textId="77777777" w:rsidR="00E06E4A" w:rsidRDefault="00E06E4A">
      <w:pPr>
        <w:pStyle w:val="Textocomentario"/>
      </w:pPr>
      <w:r>
        <w:rPr>
          <w:rStyle w:val="Refdecomentario"/>
        </w:rPr>
        <w:annotationRef/>
      </w:r>
      <w:r>
        <w:t>Rubio de Casas, R., Willis, C. G., Pearse, W. D., Baskin, C. C., Baskin, J.</w:t>
      </w:r>
    </w:p>
    <w:p w14:paraId="11B95D62" w14:textId="77777777" w:rsidR="00E06E4A" w:rsidRDefault="00E06E4A">
      <w:pPr>
        <w:pStyle w:val="Textocomentario"/>
      </w:pPr>
      <w:r>
        <w:t>M., &amp; Cavender‐Bares, J. (2017). Global biogeography of seed dormancy</w:t>
      </w:r>
    </w:p>
    <w:p w14:paraId="0F403D8A" w14:textId="77777777" w:rsidR="00E06E4A" w:rsidRDefault="00E06E4A">
      <w:pPr>
        <w:pStyle w:val="Textocomentario"/>
      </w:pPr>
      <w:r>
        <w:t>is determined by seasonality and seed size: A case study in the</w:t>
      </w:r>
    </w:p>
    <w:p w14:paraId="2E858ECE" w14:textId="77777777" w:rsidR="00E06E4A" w:rsidRDefault="00E06E4A">
      <w:pPr>
        <w:pStyle w:val="Textocomentario"/>
      </w:pPr>
      <w:r>
        <w:t xml:space="preserve">legumes. </w:t>
      </w:r>
      <w:r>
        <w:rPr>
          <w:i/>
          <w:iCs/>
        </w:rPr>
        <w:t>New Phytologist</w:t>
      </w:r>
      <w:r>
        <w:t xml:space="preserve">, </w:t>
      </w:r>
      <w:r>
        <w:rPr>
          <w:i/>
          <w:iCs/>
        </w:rPr>
        <w:t>214</w:t>
      </w:r>
      <w:r>
        <w:t>, 1527–1536. https://doi.org/10.1111/</w:t>
      </w:r>
    </w:p>
    <w:p w14:paraId="3E3EAE69" w14:textId="77777777" w:rsidR="00E06E4A" w:rsidRDefault="00E06E4A" w:rsidP="002F6458">
      <w:pPr>
        <w:pStyle w:val="Textocomentario"/>
      </w:pPr>
      <w:r>
        <w:t>nph.14498</w:t>
      </w:r>
    </w:p>
  </w:comment>
  <w:comment w:id="20" w:author="CLARA ESPINOSA DEL ALBA" w:date="2023-10-06T10:39:00Z" w:initials="CE">
    <w:p w14:paraId="394DB7E7" w14:textId="77777777" w:rsidR="00E06E4A" w:rsidRDefault="00E06E4A">
      <w:pPr>
        <w:pStyle w:val="Textocomentario"/>
      </w:pPr>
      <w:r>
        <w:rPr>
          <w:rStyle w:val="Refdecomentario"/>
        </w:rPr>
        <w:annotationRef/>
      </w:r>
      <w:r>
        <w:t>Kitajima, K., &amp; Fenner, M. (2000). Ecology of seedling regeneration. In M.</w:t>
      </w:r>
    </w:p>
    <w:p w14:paraId="7594DD1A" w14:textId="77777777" w:rsidR="00E06E4A" w:rsidRDefault="00E06E4A">
      <w:pPr>
        <w:pStyle w:val="Textocomentario"/>
      </w:pPr>
      <w:r>
        <w:t xml:space="preserve">Fenner (Ed.), </w:t>
      </w:r>
      <w:r>
        <w:rPr>
          <w:i/>
          <w:iCs/>
        </w:rPr>
        <w:t xml:space="preserve">Seeds: Ecology of regeneration in plant communities </w:t>
      </w:r>
      <w:r>
        <w:t>(2nd</w:t>
      </w:r>
    </w:p>
    <w:p w14:paraId="058D271D" w14:textId="77777777" w:rsidR="00E06E4A" w:rsidRDefault="00E06E4A" w:rsidP="002F6458">
      <w:pPr>
        <w:pStyle w:val="Textocomentario"/>
      </w:pPr>
      <w:r>
        <w:t>ed., pp. 331–359). Wallingford, UK: CABI</w:t>
      </w:r>
    </w:p>
  </w:comment>
  <w:comment w:id="21" w:author="CLARA ESPINOSA DEL ALBA" w:date="2023-10-06T10:40:00Z" w:initials="CE">
    <w:p w14:paraId="62B7A7E2" w14:textId="77777777" w:rsidR="00E06E4A" w:rsidRDefault="00E06E4A">
      <w:pPr>
        <w:pStyle w:val="Textocomentario"/>
      </w:pPr>
      <w:r>
        <w:rPr>
          <w:rStyle w:val="Refdecomentario"/>
        </w:rPr>
        <w:annotationRef/>
      </w:r>
      <w:r>
        <w:t>Pake, C. E., &amp; Venable, D. L. (1996). Seed banks in desert annuals:</w:t>
      </w:r>
    </w:p>
    <w:p w14:paraId="3AB08615" w14:textId="77777777" w:rsidR="00E06E4A" w:rsidRDefault="00E06E4A">
      <w:pPr>
        <w:pStyle w:val="Textocomentario"/>
      </w:pPr>
      <w:r>
        <w:t>Implications for persistence and coexistence in variable environments.</w:t>
      </w:r>
    </w:p>
    <w:p w14:paraId="66FC128A" w14:textId="77777777" w:rsidR="00E06E4A" w:rsidRDefault="00E06E4A" w:rsidP="002F6458">
      <w:pPr>
        <w:pStyle w:val="Textocomentario"/>
      </w:pPr>
      <w:r>
        <w:rPr>
          <w:i/>
          <w:iCs/>
        </w:rPr>
        <w:t>Ecology</w:t>
      </w:r>
      <w:r>
        <w:t xml:space="preserve">, </w:t>
      </w:r>
      <w:r>
        <w:rPr>
          <w:i/>
          <w:iCs/>
        </w:rPr>
        <w:t>77</w:t>
      </w:r>
      <w:r>
        <w:t>, 1427–1435. https://doi.org/10.2307/2265540</w:t>
      </w:r>
    </w:p>
  </w:comment>
  <w:comment w:id="22" w:author="CLARA ESPINOSA DEL ALBA" w:date="2023-10-06T10:40:00Z" w:initials="CE">
    <w:p w14:paraId="53B32EA6" w14:textId="77777777" w:rsidR="00E06E4A" w:rsidRDefault="00E06E4A">
      <w:pPr>
        <w:pStyle w:val="Textocomentario"/>
      </w:pPr>
      <w:r>
        <w:rPr>
          <w:rStyle w:val="Refdecomentario"/>
        </w:rPr>
        <w:annotationRef/>
      </w:r>
      <w:r>
        <w:t>Kos, M., &amp; Poschlod, P. (2008). Correlates of inter‐specific variation</w:t>
      </w:r>
    </w:p>
    <w:p w14:paraId="1C11674E" w14:textId="77777777" w:rsidR="00E06E4A" w:rsidRDefault="00E06E4A">
      <w:pPr>
        <w:pStyle w:val="Textocomentario"/>
      </w:pPr>
      <w:r>
        <w:t>in germination response to water stress in a semi‐arid savannah.</w:t>
      </w:r>
    </w:p>
    <w:p w14:paraId="62B4DC5F" w14:textId="77777777" w:rsidR="00E06E4A" w:rsidRDefault="00E06E4A">
      <w:pPr>
        <w:pStyle w:val="Textocomentario"/>
      </w:pPr>
      <w:r>
        <w:rPr>
          <w:i/>
          <w:iCs/>
        </w:rPr>
        <w:t>Basic &amp; Applied Ecology</w:t>
      </w:r>
      <w:r>
        <w:t xml:space="preserve">, </w:t>
      </w:r>
      <w:r>
        <w:rPr>
          <w:i/>
          <w:iCs/>
        </w:rPr>
        <w:t>9</w:t>
      </w:r>
      <w:r>
        <w:t>, 645–652. https://doi.org/10.1016/j.</w:t>
      </w:r>
    </w:p>
    <w:p w14:paraId="65F79CF5" w14:textId="77777777" w:rsidR="00E06E4A" w:rsidRDefault="00E06E4A" w:rsidP="002F6458">
      <w:pPr>
        <w:pStyle w:val="Textocomentario"/>
      </w:pPr>
      <w:r>
        <w:t>baae.2007.10.005</w:t>
      </w:r>
    </w:p>
  </w:comment>
  <w:comment w:id="23" w:author="CLARA ESPINOSA DEL ALBA" w:date="2023-10-05T16:45:00Z" w:initials="CE">
    <w:p w14:paraId="371D9B8D" w14:textId="27735C66" w:rsidR="00E06E4A" w:rsidRDefault="00E06E4A" w:rsidP="002F6458">
      <w:pPr>
        <w:pStyle w:val="Textocomentario"/>
      </w:pPr>
      <w:r>
        <w:rPr>
          <w:rStyle w:val="Refdecomentario"/>
        </w:rPr>
        <w:annotationRef/>
      </w:r>
      <w:r>
        <w:t>Wellstein 2013. Intraspecific phenotypic variability of plant functional traits in contrasting mountain grasslands habitats. Biodiversity and conservation 22, 2353-2374</w:t>
      </w:r>
    </w:p>
  </w:comment>
  <w:comment w:id="24" w:author="CLARA ESPINOSA DEL ALBA" w:date="2023-10-05T16:46:00Z" w:initials="CE">
    <w:p w14:paraId="42B0302E" w14:textId="77777777" w:rsidR="00E06E4A" w:rsidRDefault="00E06E4A" w:rsidP="002F6458">
      <w:pPr>
        <w:pStyle w:val="Textocomentario"/>
      </w:pPr>
      <w:r>
        <w:rPr>
          <w:rStyle w:val="Refdecomentario"/>
        </w:rPr>
        <w:annotationRef/>
      </w:r>
      <w:r>
        <w:t>Vazquez-ramizez and venn 2021. Seeds and seedlings in a changing world. A systematic review and meta-analysis from high altitude and high latitude ecosystems</w:t>
      </w:r>
    </w:p>
  </w:comment>
  <w:comment w:id="25" w:author="CLARA ESPINOSA DEL ALBA" w:date="2023-10-04T15:36:00Z" w:initials="CE">
    <w:p w14:paraId="422F575A" w14:textId="7541184C" w:rsidR="00E06E4A" w:rsidRDefault="00E06E4A" w:rsidP="006E27D6">
      <w:pPr>
        <w:pStyle w:val="Textocomentario"/>
      </w:pPr>
      <w:r>
        <w:rPr>
          <w:rStyle w:val="Refdecomentario"/>
        </w:rPr>
        <w:annotationRef/>
      </w:r>
      <w:r>
        <w:t>Onipchenko VG (2004) Alpine ecosystems in the Northwest Caucasus.</w:t>
      </w:r>
    </w:p>
    <w:p w14:paraId="2D370205" w14:textId="77777777" w:rsidR="00E06E4A" w:rsidRDefault="00E06E4A" w:rsidP="006E27D6">
      <w:pPr>
        <w:pStyle w:val="Textocomentario"/>
      </w:pPr>
      <w:r>
        <w:t>Springer Science &amp; Business Media</w:t>
      </w:r>
    </w:p>
  </w:comment>
  <w:comment w:id="26" w:author="CLARA ESPINOSA DEL ALBA" w:date="2023-10-05T16:47:00Z" w:initials="CE">
    <w:p w14:paraId="5633BD70" w14:textId="77777777" w:rsidR="00E06E4A" w:rsidRDefault="00E06E4A" w:rsidP="002F6458">
      <w:pPr>
        <w:pStyle w:val="Textocomentario"/>
      </w:pPr>
      <w:r>
        <w:rPr>
          <w:rStyle w:val="Refdecomentario"/>
        </w:rPr>
        <w:annotationRef/>
      </w:r>
      <w:r>
        <w:t>Evans and Dennehy 2005. Germ banking: bet-hedging and variable release from egg and seed dormancy. The Quarterly review of biology 80, 431-451</w:t>
      </w:r>
    </w:p>
  </w:comment>
  <w:comment w:id="27" w:author="CLARA ESPINOSA DEL ALBA" w:date="2023-10-05T16:48:00Z" w:initials="CE">
    <w:p w14:paraId="397D1F39" w14:textId="33F4886D" w:rsidR="00E06E4A" w:rsidRDefault="00E06E4A" w:rsidP="002F6458">
      <w:pPr>
        <w:pStyle w:val="Textocomentario"/>
      </w:pPr>
      <w:r>
        <w:rPr>
          <w:rStyle w:val="Refdecomentario"/>
        </w:rPr>
        <w:annotationRef/>
      </w:r>
      <w:r>
        <w:t>Clinal population divergence in an adaptative parental environmental effect that adust seed banking. New phytologist 214, 1230-1244</w:t>
      </w:r>
    </w:p>
  </w:comment>
  <w:comment w:id="28" w:author="CLARA ESPINOSA DEL ALBA" w:date="2023-10-06T09:14:00Z" w:initials="CE">
    <w:p w14:paraId="4E13F2BB" w14:textId="77777777" w:rsidR="00E06E4A" w:rsidRDefault="00E06E4A" w:rsidP="002F6458">
      <w:pPr>
        <w:pStyle w:val="Textocomentario"/>
      </w:pPr>
      <w:r>
        <w:rPr>
          <w:rStyle w:val="Refdecomentario"/>
        </w:rPr>
        <w:annotationRef/>
      </w:r>
      <w:r>
        <w:rPr>
          <w:color w:val="000000"/>
          <w:lang w:val="en-US"/>
        </w:rPr>
        <w:t xml:space="preserve">Dracup J, Li KS, Paulson EG Jr. On the definition of droughts. Water Resources Research. 1980; 16: 297–302. </w:t>
      </w:r>
      <w:hyperlink r:id="rId1" w:history="1">
        <w:r w:rsidRPr="00AC053D">
          <w:rPr>
            <w:rStyle w:val="Hipervnculo"/>
            <w:lang w:val="en-US"/>
          </w:rPr>
          <w:t>https://doi.org/10.1029/WR016i002p00297</w:t>
        </w:r>
      </w:hyperlink>
    </w:p>
  </w:comment>
  <w:comment w:id="29" w:author="CLARA ESPINOSA DEL ALBA" w:date="2023-10-06T09:15:00Z" w:initials="CE">
    <w:p w14:paraId="714AA823" w14:textId="77777777" w:rsidR="00E06E4A" w:rsidRDefault="00E06E4A">
      <w:pPr>
        <w:pStyle w:val="Textocomentario"/>
      </w:pPr>
      <w:r>
        <w:rPr>
          <w:rStyle w:val="Refdecomentario"/>
        </w:rPr>
        <w:annotationRef/>
      </w:r>
      <w:r>
        <w:rPr>
          <w:color w:val="000000"/>
        </w:rPr>
        <w:t>Blum A. Drought resistance—is it really a complex trait? Functional Plant Biology. 2011; 38: 753.</w:t>
      </w:r>
    </w:p>
    <w:p w14:paraId="7E773B7F" w14:textId="77777777" w:rsidR="00E06E4A" w:rsidRDefault="00E06E4A" w:rsidP="002F6458">
      <w:pPr>
        <w:pStyle w:val="Textocomentario"/>
      </w:pPr>
      <w:r>
        <w:rPr>
          <w:color w:val="2C5CFB"/>
        </w:rPr>
        <w:t xml:space="preserve">https://doi.org/10.1071/FP11101 </w:t>
      </w:r>
      <w:r>
        <w:rPr>
          <w:color w:val="000000"/>
        </w:rPr>
        <w:t xml:space="preserve">PMID: </w:t>
      </w:r>
      <w:r>
        <w:rPr>
          <w:color w:val="2C5CFB"/>
        </w:rPr>
        <w:t>32480932</w:t>
      </w:r>
    </w:p>
  </w:comment>
  <w:comment w:id="30" w:author="CLARA ESPINOSA DEL ALBA" w:date="2023-10-06T09:16:00Z" w:initials="CE">
    <w:p w14:paraId="450FBF18" w14:textId="77777777" w:rsidR="00E06E4A" w:rsidRDefault="00E06E4A">
      <w:pPr>
        <w:pStyle w:val="Textocomentario"/>
      </w:pPr>
      <w:r>
        <w:rPr>
          <w:rStyle w:val="Refdecomentario"/>
        </w:rPr>
        <w:annotationRef/>
      </w:r>
      <w:r>
        <w:rPr>
          <w:color w:val="000000"/>
        </w:rPr>
        <w:t>Finch-Savage WE, Leubner-Metzger G. Seed dormancy and the control of germination. New Phytologist.</w:t>
      </w:r>
    </w:p>
    <w:p w14:paraId="5059E6BD" w14:textId="77777777" w:rsidR="00E06E4A" w:rsidRDefault="00E06E4A" w:rsidP="002F6458">
      <w:pPr>
        <w:pStyle w:val="Textocomentario"/>
      </w:pPr>
      <w:r>
        <w:rPr>
          <w:color w:val="000000"/>
        </w:rPr>
        <w:t xml:space="preserve">2006; 171: 501–523. </w:t>
      </w:r>
      <w:r>
        <w:rPr>
          <w:color w:val="2C5CFB"/>
        </w:rPr>
        <w:t xml:space="preserve">https://doi.org/10.1111/j.1469-8137.2006.01787.x </w:t>
      </w:r>
      <w:r>
        <w:rPr>
          <w:color w:val="000000"/>
        </w:rPr>
        <w:t xml:space="preserve">PMID: </w:t>
      </w:r>
      <w:r>
        <w:rPr>
          <w:color w:val="2C5CFB"/>
        </w:rPr>
        <w:t>16866955</w:t>
      </w:r>
    </w:p>
  </w:comment>
  <w:comment w:id="31" w:author="CLARA ESPINOSA DEL ALBA" w:date="2023-10-06T09:53:00Z" w:initials="CE">
    <w:p w14:paraId="46CB007C" w14:textId="77777777" w:rsidR="00E06E4A" w:rsidRDefault="00E06E4A">
      <w:pPr>
        <w:pStyle w:val="Textocomentario"/>
      </w:pPr>
      <w:r>
        <w:rPr>
          <w:rStyle w:val="Refdecomentario"/>
        </w:rPr>
        <w:annotationRef/>
      </w:r>
      <w:r>
        <w:rPr>
          <w:color w:val="131413"/>
        </w:rPr>
        <w:t>Bullied WJ, Van Acker RC, Bullock PR (2012) Hydrothermal</w:t>
      </w:r>
    </w:p>
    <w:p w14:paraId="74DE7FBE" w14:textId="77777777" w:rsidR="00E06E4A" w:rsidRDefault="00E06E4A">
      <w:pPr>
        <w:pStyle w:val="Textocomentario"/>
      </w:pPr>
      <w:r>
        <w:rPr>
          <w:color w:val="131413"/>
        </w:rPr>
        <w:t>modeling of seedling emergence timing across topography</w:t>
      </w:r>
    </w:p>
    <w:p w14:paraId="7846677B" w14:textId="77777777" w:rsidR="00E06E4A" w:rsidRDefault="00E06E4A" w:rsidP="002F6458">
      <w:pPr>
        <w:pStyle w:val="Textocomentario"/>
      </w:pPr>
      <w:r>
        <w:rPr>
          <w:color w:val="131413"/>
        </w:rPr>
        <w:t>and soil depth. Agron J 104:423–436</w:t>
      </w:r>
    </w:p>
  </w:comment>
  <w:comment w:id="32" w:author="CLARA ESPINOSA DEL ALBA" w:date="2023-10-06T09:53:00Z" w:initials="CE">
    <w:p w14:paraId="470A63FE" w14:textId="77777777" w:rsidR="00E06E4A" w:rsidRDefault="00E06E4A">
      <w:pPr>
        <w:pStyle w:val="Textocomentario"/>
      </w:pPr>
      <w:r>
        <w:rPr>
          <w:rStyle w:val="Refdecomentario"/>
        </w:rPr>
        <w:annotationRef/>
      </w:r>
      <w:r>
        <w:rPr>
          <w:color w:val="131413"/>
        </w:rPr>
        <w:t>Hadas A (1977) Water uptake and germination of leguminous</w:t>
      </w:r>
    </w:p>
    <w:p w14:paraId="74AADA11" w14:textId="77777777" w:rsidR="00E06E4A" w:rsidRDefault="00E06E4A">
      <w:pPr>
        <w:pStyle w:val="Textocomentario"/>
      </w:pPr>
      <w:r>
        <w:rPr>
          <w:color w:val="131413"/>
        </w:rPr>
        <w:t>seeds in soils of changing matric and osmotic water potential.</w:t>
      </w:r>
    </w:p>
    <w:p w14:paraId="2CE3F0CA" w14:textId="77777777" w:rsidR="00E06E4A" w:rsidRDefault="00E06E4A" w:rsidP="002F6458">
      <w:pPr>
        <w:pStyle w:val="Textocomentario"/>
      </w:pPr>
      <w:r>
        <w:rPr>
          <w:color w:val="131413"/>
        </w:rPr>
        <w:t>J Exp Bot 28:977–985</w:t>
      </w:r>
    </w:p>
  </w:comment>
  <w:comment w:id="35" w:author="CLARA ESPINOSA DEL ALBA" w:date="2023-10-06T10:40:00Z" w:initials="CE">
    <w:p w14:paraId="7462C219" w14:textId="77777777" w:rsidR="00E06E4A" w:rsidRDefault="00E06E4A">
      <w:pPr>
        <w:pStyle w:val="Textocomentario"/>
      </w:pPr>
      <w:r>
        <w:rPr>
          <w:rStyle w:val="Refdecomentario"/>
        </w:rPr>
        <w:annotationRef/>
      </w:r>
      <w:r>
        <w:t>Philippi, T., &amp; Seger, J. (1989). Hedging one's evolutionary bets, revisited.</w:t>
      </w:r>
    </w:p>
    <w:p w14:paraId="0BBD4042" w14:textId="77777777" w:rsidR="00E06E4A" w:rsidRDefault="00E06E4A">
      <w:pPr>
        <w:pStyle w:val="Textocomentario"/>
      </w:pPr>
      <w:r>
        <w:rPr>
          <w:i/>
          <w:iCs/>
        </w:rPr>
        <w:t>Trends in Ecology &amp; Evolution</w:t>
      </w:r>
      <w:r>
        <w:t xml:space="preserve">, </w:t>
      </w:r>
      <w:r>
        <w:rPr>
          <w:i/>
          <w:iCs/>
        </w:rPr>
        <w:t>4</w:t>
      </w:r>
      <w:r>
        <w:t>, 41–44. https://doi.</w:t>
      </w:r>
    </w:p>
    <w:p w14:paraId="420CBC90" w14:textId="77777777" w:rsidR="00E06E4A" w:rsidRDefault="00E06E4A" w:rsidP="002F6458">
      <w:pPr>
        <w:pStyle w:val="Textocomentario"/>
      </w:pPr>
      <w:r>
        <w:t>org/10.1016/0169-5347(89)90138-9</w:t>
      </w:r>
    </w:p>
  </w:comment>
  <w:comment w:id="36" w:author="CLARA ESPINOSA DEL ALBA" w:date="2023-10-06T10:41:00Z" w:initials="CE">
    <w:p w14:paraId="0E7D9B39" w14:textId="77777777" w:rsidR="00E06E4A" w:rsidRDefault="00E06E4A">
      <w:pPr>
        <w:pStyle w:val="Textocomentario"/>
      </w:pPr>
      <w:r>
        <w:rPr>
          <w:rStyle w:val="Refdecomentario"/>
        </w:rPr>
        <w:annotationRef/>
      </w:r>
      <w:r>
        <w:t>Simons, A. M. (2011). Modes of response to environmental change</w:t>
      </w:r>
    </w:p>
    <w:p w14:paraId="03B89641" w14:textId="77777777" w:rsidR="00E06E4A" w:rsidRDefault="00E06E4A">
      <w:pPr>
        <w:pStyle w:val="Textocomentario"/>
      </w:pPr>
      <w:r>
        <w:t xml:space="preserve">and the elusive empirical evidence for bet hedging. </w:t>
      </w:r>
      <w:r>
        <w:rPr>
          <w:i/>
          <w:iCs/>
        </w:rPr>
        <w:t>Proceedings of</w:t>
      </w:r>
    </w:p>
    <w:p w14:paraId="5B68E619" w14:textId="77777777" w:rsidR="00E06E4A" w:rsidRDefault="00E06E4A">
      <w:pPr>
        <w:pStyle w:val="Textocomentario"/>
      </w:pPr>
      <w:r>
        <w:rPr>
          <w:i/>
          <w:iCs/>
        </w:rPr>
        <w:t>the Royal Society B: Biological Sciences</w:t>
      </w:r>
      <w:r>
        <w:t xml:space="preserve">, </w:t>
      </w:r>
      <w:r>
        <w:rPr>
          <w:i/>
          <w:iCs/>
        </w:rPr>
        <w:t>278</w:t>
      </w:r>
      <w:r>
        <w:t>, 1601–1609. https://doi.</w:t>
      </w:r>
    </w:p>
    <w:p w14:paraId="71654707" w14:textId="77777777" w:rsidR="00E06E4A" w:rsidRPr="002F6458" w:rsidRDefault="00E06E4A" w:rsidP="002F6458">
      <w:pPr>
        <w:pStyle w:val="Textocomentario"/>
        <w:rPr>
          <w:lang w:val="es-ES"/>
        </w:rPr>
      </w:pPr>
      <w:r w:rsidRPr="002F6458">
        <w:rPr>
          <w:lang w:val="es-ES"/>
        </w:rPr>
        <w:t>org/10.1098/rspb.2011.0176</w:t>
      </w:r>
    </w:p>
  </w:comment>
  <w:comment w:id="37" w:author="CLARA ESPINOSA DEL ALBA" w:date="2023-10-06T10:41:00Z" w:initials="CE">
    <w:p w14:paraId="65A4264B" w14:textId="77777777" w:rsidR="00E06E4A" w:rsidRPr="0039051E" w:rsidRDefault="00E06E4A">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342C6D70" w14:textId="77777777" w:rsidR="00E06E4A" w:rsidRPr="0039051E" w:rsidRDefault="00E06E4A" w:rsidP="002F6458">
      <w:pPr>
        <w:pStyle w:val="Textocomentario"/>
      </w:pPr>
      <w:r w:rsidRPr="0039051E">
        <w:rPr>
          <w:i/>
          <w:iCs/>
        </w:rPr>
        <w:t>88</w:t>
      </w:r>
      <w:r w:rsidRPr="0039051E">
        <w:t>, 1086–1090. https://doi.org/10.1890/06-1495</w:t>
      </w:r>
    </w:p>
  </w:comment>
  <w:comment w:id="38" w:author="CLARA ESPINOSA DEL ALBA" w:date="2023-10-05T16:49:00Z" w:initials="CE">
    <w:p w14:paraId="790ECB47" w14:textId="5E35CE25" w:rsidR="00E06E4A" w:rsidRPr="0039051E" w:rsidRDefault="00E06E4A" w:rsidP="002F6458">
      <w:pPr>
        <w:pStyle w:val="Textocomentario"/>
      </w:pPr>
      <w:r>
        <w:rPr>
          <w:rStyle w:val="Refdecomentario"/>
        </w:rPr>
        <w:annotationRef/>
      </w:r>
      <w:r w:rsidRPr="0039051E">
        <w:t xml:space="preserve">From </w:t>
      </w:r>
      <w:proofErr w:type="spellStart"/>
      <w:r w:rsidRPr="0039051E">
        <w:t>Gya</w:t>
      </w:r>
      <w:proofErr w:type="spellEnd"/>
      <w:r w:rsidRPr="0039051E">
        <w:t xml:space="preserve"> 2023</w:t>
      </w:r>
    </w:p>
  </w:comment>
  <w:comment w:id="39" w:author="Cuenta Microsoft" w:date="2023-11-27T13:32:00Z" w:initials="CM">
    <w:p w14:paraId="1A88BB0A" w14:textId="7BEEB9A8" w:rsidR="00E06E4A" w:rsidRPr="0039051E" w:rsidRDefault="00E06E4A">
      <w:pPr>
        <w:pStyle w:val="Textocomentario"/>
      </w:pPr>
      <w:r>
        <w:rPr>
          <w:rStyle w:val="Refdecomentario"/>
        </w:rPr>
        <w:annotationRef/>
      </w:r>
      <w:r w:rsidRPr="0039051E">
        <w:t xml:space="preserve">Incomplete data! </w:t>
      </w:r>
    </w:p>
  </w:comment>
  <w:comment w:id="40" w:author="Diana María Cruz Tejada" w:date="2023-10-04T16:58:00Z" w:initials="DC">
    <w:p w14:paraId="60A8B9A7" w14:textId="43CC82C6" w:rsidR="00E06E4A" w:rsidRPr="0039051E" w:rsidRDefault="00E06E4A" w:rsidP="002F6458">
      <w:pPr>
        <w:pStyle w:val="Textocomentario"/>
      </w:pPr>
      <w:r>
        <w:rPr>
          <w:rStyle w:val="Refdecomentario"/>
        </w:rPr>
        <w:annotationRef/>
      </w:r>
      <w:proofErr w:type="spellStart"/>
      <w:r w:rsidRPr="0039051E">
        <w:t>Siembra</w:t>
      </w:r>
      <w:proofErr w:type="spellEnd"/>
      <w:r w:rsidRPr="0039051E">
        <w:t xml:space="preserve"> intermedia</w:t>
      </w:r>
    </w:p>
  </w:comment>
  <w:comment w:id="42" w:author="CLARA ESPINOSA DEL ALBA" w:date="2023-10-03T16:35:00Z" w:initials="CE">
    <w:p w14:paraId="74ABA07F" w14:textId="1300CFB4" w:rsidR="00E06E4A" w:rsidRDefault="00E06E4A" w:rsidP="002F6458">
      <w:pPr>
        <w:pStyle w:val="Textocomentario"/>
      </w:pPr>
      <w:r>
        <w:rPr>
          <w:rStyle w:val="Refdecomentario"/>
        </w:rPr>
        <w:annotationRef/>
      </w:r>
      <w:r>
        <w:t>Add some info about number of days with water stress</w:t>
      </w:r>
    </w:p>
  </w:comment>
  <w:comment w:id="43" w:author="CLARA ESPINOSA DEL ALBA" w:date="2023-10-05T15:25:00Z" w:initials="CE">
    <w:p w14:paraId="17846C49" w14:textId="77777777" w:rsidR="00E06E4A" w:rsidRDefault="00E06E4A" w:rsidP="002F6458">
      <w:pPr>
        <w:pStyle w:val="Textocomentario"/>
      </w:pPr>
      <w:r>
        <w:rPr>
          <w:rStyle w:val="Refdecomentario"/>
        </w:rPr>
        <w:annotationRef/>
      </w:r>
      <w:r>
        <w:t>Boxplot of growing season mean soil water potential (check Gya 2023 fig1)</w:t>
      </w:r>
    </w:p>
  </w:comment>
  <w:comment w:id="44" w:author="Cuenta Microsoft" w:date="2023-11-15T11:38:00Z" w:initials="CM">
    <w:p w14:paraId="18DAC650" w14:textId="1A621063" w:rsidR="00E06E4A" w:rsidRPr="00007527" w:rsidRDefault="00E06E4A">
      <w:pPr>
        <w:pStyle w:val="Textocomentario"/>
        <w:rPr>
          <w:lang w:val="es-ES"/>
        </w:rPr>
      </w:pPr>
      <w:r>
        <w:rPr>
          <w:rStyle w:val="Refdecomentario"/>
        </w:rPr>
        <w:annotationRef/>
      </w:r>
      <w:r w:rsidRPr="00007527">
        <w:rPr>
          <w:lang w:val="es-ES"/>
        </w:rPr>
        <w:t>Check with ibuttons inventories</w:t>
      </w:r>
    </w:p>
  </w:comment>
  <w:comment w:id="47" w:author="CLARA ESPINOSA DEL ALBA" w:date="2023-10-06T10:04:00Z" w:initials="CE">
    <w:p w14:paraId="7DB9C079" w14:textId="77777777" w:rsidR="00E06E4A" w:rsidRPr="00772697" w:rsidRDefault="00E06E4A">
      <w:pPr>
        <w:pStyle w:val="Textocomentario"/>
        <w:rPr>
          <w:lang w:val="es-ES"/>
        </w:rPr>
      </w:pPr>
      <w:r>
        <w:rPr>
          <w:rStyle w:val="Refdecomentario"/>
        </w:rPr>
        <w:annotationRef/>
      </w:r>
      <w:r w:rsidRPr="002F6458">
        <w:rPr>
          <w:lang w:val="es-ES"/>
        </w:rPr>
        <w:t xml:space="preserve">Villela FA, </w:t>
      </w:r>
      <w:proofErr w:type="spellStart"/>
      <w:r w:rsidRPr="002F6458">
        <w:rPr>
          <w:lang w:val="es-ES"/>
        </w:rPr>
        <w:t>Doni-Filho</w:t>
      </w:r>
      <w:proofErr w:type="spellEnd"/>
      <w:r w:rsidRPr="002F6458">
        <w:rPr>
          <w:lang w:val="es-ES"/>
        </w:rPr>
        <w:t xml:space="preserve"> L, Sequeira EL. 1991. </w:t>
      </w:r>
      <w:r w:rsidRPr="00772697">
        <w:rPr>
          <w:lang w:val="es-ES"/>
        </w:rPr>
        <w:t>Tabela de</w:t>
      </w:r>
    </w:p>
    <w:p w14:paraId="5A19ED53" w14:textId="77777777" w:rsidR="00E06E4A" w:rsidRPr="002F6458" w:rsidRDefault="00E06E4A">
      <w:pPr>
        <w:pStyle w:val="Textocomentario"/>
        <w:rPr>
          <w:lang w:val="es-ES"/>
        </w:rPr>
      </w:pPr>
      <w:r w:rsidRPr="002F6458">
        <w:rPr>
          <w:lang w:val="es-ES"/>
        </w:rPr>
        <w:t>potencial osmótico em função da concentração de</w:t>
      </w:r>
    </w:p>
    <w:p w14:paraId="2FB25D4C" w14:textId="77777777" w:rsidR="00E06E4A" w:rsidRPr="0039051E" w:rsidRDefault="00E06E4A">
      <w:pPr>
        <w:pStyle w:val="Textocomentario"/>
      </w:pPr>
      <w:r w:rsidRPr="002F6458">
        <w:rPr>
          <w:lang w:val="es-ES"/>
        </w:rPr>
        <w:t xml:space="preserve">polietileno glicol 6.000 e da temperatura. </w:t>
      </w:r>
      <w:proofErr w:type="spellStart"/>
      <w:r w:rsidRPr="0039051E">
        <w:rPr>
          <w:i/>
          <w:iCs/>
        </w:rPr>
        <w:t>Pesquisa</w:t>
      </w:r>
      <w:proofErr w:type="spellEnd"/>
    </w:p>
    <w:p w14:paraId="6363A82C" w14:textId="77777777" w:rsidR="00E06E4A" w:rsidRPr="0039051E" w:rsidRDefault="00E06E4A" w:rsidP="002F6458">
      <w:pPr>
        <w:pStyle w:val="Textocomentario"/>
      </w:pPr>
      <w:proofErr w:type="spellStart"/>
      <w:r w:rsidRPr="0039051E">
        <w:rPr>
          <w:i/>
          <w:iCs/>
        </w:rPr>
        <w:t>Agropecuária</w:t>
      </w:r>
      <w:proofErr w:type="spellEnd"/>
      <w:r w:rsidRPr="0039051E">
        <w:rPr>
          <w:i/>
          <w:iCs/>
        </w:rPr>
        <w:t xml:space="preserve"> </w:t>
      </w:r>
      <w:proofErr w:type="spellStart"/>
      <w:r w:rsidRPr="0039051E">
        <w:rPr>
          <w:i/>
          <w:iCs/>
        </w:rPr>
        <w:t>Brasileira</w:t>
      </w:r>
      <w:proofErr w:type="spellEnd"/>
      <w:r w:rsidRPr="0039051E">
        <w:rPr>
          <w:i/>
          <w:iCs/>
        </w:rPr>
        <w:t xml:space="preserve"> </w:t>
      </w:r>
      <w:r w:rsidRPr="0039051E">
        <w:rPr>
          <w:b/>
          <w:bCs/>
        </w:rPr>
        <w:t>26</w:t>
      </w:r>
      <w:r w:rsidRPr="0039051E">
        <w:t>: 1957-1968.</w:t>
      </w:r>
    </w:p>
  </w:comment>
  <w:comment w:id="49" w:author="Cuenta Microsoft" w:date="2023-11-30T17:44:00Z" w:initials="CM">
    <w:p w14:paraId="180FA66E" w14:textId="592E8BE7" w:rsidR="00E06E4A" w:rsidRDefault="00E06E4A">
      <w:pPr>
        <w:pStyle w:val="Textocomentario"/>
      </w:pPr>
      <w:r>
        <w:rPr>
          <w:rStyle w:val="Refdecomentario"/>
        </w:rPr>
        <w:annotationRef/>
      </w:r>
      <w:r>
        <w:t>Add significances in graph as stars?</w:t>
      </w:r>
    </w:p>
  </w:comment>
  <w:comment w:id="50" w:author="CLARA ESPINOSA DEL ALBA" w:date="2023-10-04T15:32:00Z" w:initials="CE">
    <w:p w14:paraId="5C63C609" w14:textId="24CD67ED" w:rsidR="00E06E4A" w:rsidRDefault="00E06E4A">
      <w:pPr>
        <w:pStyle w:val="Textocomentario"/>
      </w:pPr>
      <w:r>
        <w:rPr>
          <w:rStyle w:val="Refdecomentario"/>
        </w:rPr>
        <w:annotationRef/>
      </w:r>
      <w:r>
        <w:t xml:space="preserve">From </w:t>
      </w:r>
      <w:proofErr w:type="spellStart"/>
      <w:r>
        <w:t>Rosbackh</w:t>
      </w:r>
      <w:proofErr w:type="spellEnd"/>
      <w:r>
        <w:t xml:space="preserve"> 2022 Alpine plant communities differ in their seed germination</w:t>
      </w:r>
    </w:p>
    <w:p w14:paraId="1AE45C75" w14:textId="77777777" w:rsidR="00E06E4A" w:rsidRDefault="00E06E4A" w:rsidP="002F6458">
      <w:pPr>
        <w:pStyle w:val="Textocomentario"/>
      </w:pPr>
      <w:r>
        <w:t>requirements along a snowmelt gradient in the Caucasus. Alpine Botany 132.</w:t>
      </w:r>
    </w:p>
  </w:comment>
  <w:comment w:id="51" w:author="CLARA ESPINOSA DEL ALBA" w:date="2023-10-04T15:33:00Z" w:initials="CE">
    <w:p w14:paraId="6D893885" w14:textId="77777777" w:rsidR="00E06E4A" w:rsidRDefault="00E06E4A">
      <w:pPr>
        <w:pStyle w:val="Textocomentario"/>
      </w:pPr>
      <w:r>
        <w:rPr>
          <w:rStyle w:val="Refdecomentario"/>
        </w:rPr>
        <w:annotationRef/>
      </w:r>
      <w:r>
        <w:rPr>
          <w:color w:val="000000"/>
        </w:rPr>
        <w:t>Bell KL, Bliss LC (1980) Plant reproduction in a high Arctic environment.</w:t>
      </w:r>
    </w:p>
    <w:p w14:paraId="444A38E2" w14:textId="77777777" w:rsidR="00E06E4A" w:rsidRDefault="00E06E4A">
      <w:pPr>
        <w:pStyle w:val="Textocomentario"/>
      </w:pPr>
      <w:r>
        <w:rPr>
          <w:color w:val="000000"/>
        </w:rPr>
        <w:t xml:space="preserve">Arct Alp Res 12:1–10. </w:t>
      </w:r>
      <w:r>
        <w:rPr>
          <w:color w:val="0000FF"/>
        </w:rPr>
        <w:t>https:// doi. org/ 10. 1080/ 00040 851.</w:t>
      </w:r>
    </w:p>
    <w:p w14:paraId="63925857" w14:textId="77777777" w:rsidR="00E06E4A" w:rsidRDefault="00E06E4A" w:rsidP="002F6458">
      <w:pPr>
        <w:pStyle w:val="Textocomentario"/>
      </w:pPr>
      <w:r>
        <w:rPr>
          <w:color w:val="0000FF"/>
        </w:rPr>
        <w:t>1980. 12004 158</w:t>
      </w:r>
    </w:p>
  </w:comment>
  <w:comment w:id="52" w:author="CLARA ESPINOSA DEL ALBA" w:date="2023-10-04T15:33:00Z" w:initials="CE">
    <w:p w14:paraId="794A41D1" w14:textId="77777777" w:rsidR="00E06E4A" w:rsidRDefault="00E06E4A">
      <w:pPr>
        <w:pStyle w:val="Textocomentario"/>
      </w:pPr>
      <w:r>
        <w:rPr>
          <w:rStyle w:val="Refdecomentario"/>
        </w:rPr>
        <w:annotationRef/>
      </w:r>
      <w:r>
        <w:rPr>
          <w:color w:val="000000"/>
        </w:rPr>
        <w:t>Oberbauer S, Miller PC (1982) Effect of water potential on seed germination.</w:t>
      </w:r>
    </w:p>
    <w:p w14:paraId="30CBF37A" w14:textId="77777777" w:rsidR="00E06E4A" w:rsidRDefault="00E06E4A">
      <w:pPr>
        <w:pStyle w:val="Textocomentario"/>
      </w:pPr>
      <w:r>
        <w:rPr>
          <w:color w:val="000000"/>
        </w:rPr>
        <w:t xml:space="preserve">Ecography 5:218–220. </w:t>
      </w:r>
      <w:r>
        <w:rPr>
          <w:color w:val="0000FF"/>
        </w:rPr>
        <w:t>https:// doi. org/ 10. 1111/j. 1600-</w:t>
      </w:r>
    </w:p>
    <w:p w14:paraId="676AB0C6" w14:textId="77777777" w:rsidR="00E06E4A" w:rsidRDefault="00E06E4A" w:rsidP="002F6458">
      <w:pPr>
        <w:pStyle w:val="Textocomentario"/>
      </w:pPr>
      <w:r>
        <w:rPr>
          <w:color w:val="0000FF"/>
        </w:rPr>
        <w:t>0587. 1982. tb010 40.x</w:t>
      </w:r>
    </w:p>
  </w:comment>
  <w:comment w:id="53" w:author="CLARA ESPINOSA DEL ALBA" w:date="2023-10-04T15:34:00Z" w:initials="CE">
    <w:p w14:paraId="4F1450AB" w14:textId="77777777" w:rsidR="00E06E4A" w:rsidRDefault="00E06E4A">
      <w:pPr>
        <w:pStyle w:val="Textocomentario"/>
      </w:pPr>
      <w:r>
        <w:rPr>
          <w:rStyle w:val="Refdecomentario"/>
        </w:rPr>
        <w:annotationRef/>
      </w:r>
      <w:r>
        <w:rPr>
          <w:color w:val="000000"/>
        </w:rPr>
        <w:t>Tudela-Isanta M, Ladouceur E, Wijayasinghe M, Pritchard HW, Mondoni</w:t>
      </w:r>
    </w:p>
    <w:p w14:paraId="59678E01" w14:textId="77777777" w:rsidR="00E06E4A" w:rsidRDefault="00E06E4A">
      <w:pPr>
        <w:pStyle w:val="Textocomentario"/>
      </w:pPr>
      <w:r>
        <w:rPr>
          <w:color w:val="000000"/>
        </w:rPr>
        <w:t>A (2018b) The seed germination niche limits the distribution</w:t>
      </w:r>
    </w:p>
    <w:p w14:paraId="74BFAD0D" w14:textId="77777777" w:rsidR="00E06E4A" w:rsidRDefault="00E06E4A">
      <w:pPr>
        <w:pStyle w:val="Textocomentario"/>
      </w:pPr>
      <w:r>
        <w:rPr>
          <w:color w:val="000000"/>
        </w:rPr>
        <w:t>of some plant species in calcareous or siliceous alpine bedrocks.</w:t>
      </w:r>
    </w:p>
    <w:p w14:paraId="07F3C726" w14:textId="77777777" w:rsidR="00E06E4A" w:rsidRDefault="00E06E4A" w:rsidP="002F6458">
      <w:pPr>
        <w:pStyle w:val="Textocomentario"/>
      </w:pPr>
      <w:r>
        <w:rPr>
          <w:color w:val="000000"/>
        </w:rPr>
        <w:t xml:space="preserve">Alp Bot 128:83–95. </w:t>
      </w:r>
      <w:r>
        <w:rPr>
          <w:color w:val="0000FF"/>
        </w:rPr>
        <w:t>https:// doi. org/ 10. 1007/ s00035- 018- 0199-0</w:t>
      </w:r>
    </w:p>
  </w:comment>
  <w:comment w:id="54" w:author="CLARA ESPINOSA DEL ALBA" w:date="2023-10-04T15:34:00Z" w:initials="CE">
    <w:p w14:paraId="4F8E6DA4" w14:textId="77777777" w:rsidR="00E06E4A" w:rsidRDefault="00E06E4A">
      <w:pPr>
        <w:pStyle w:val="Textocomentario"/>
      </w:pPr>
      <w:r>
        <w:rPr>
          <w:rStyle w:val="Refdecomentario"/>
        </w:rPr>
        <w:annotationRef/>
      </w:r>
      <w:r>
        <w:rPr>
          <w:color w:val="000000"/>
        </w:rPr>
        <w:t>Orsenigo S, Abeli T, Rossi G, Bonasoni P, Pasquaretta C, Gandini</w:t>
      </w:r>
    </w:p>
    <w:p w14:paraId="2610FBB4" w14:textId="77777777" w:rsidR="00E06E4A" w:rsidRDefault="00E06E4A">
      <w:pPr>
        <w:pStyle w:val="Textocomentario"/>
      </w:pPr>
      <w:r>
        <w:rPr>
          <w:color w:val="000000"/>
        </w:rPr>
        <w:t>M, Mondoni A (2015) Effects of autumn and spring heat</w:t>
      </w:r>
    </w:p>
    <w:p w14:paraId="7494FB09" w14:textId="77777777" w:rsidR="00E06E4A" w:rsidRDefault="00E06E4A">
      <w:pPr>
        <w:pStyle w:val="Textocomentario"/>
      </w:pPr>
      <w:r>
        <w:rPr>
          <w:color w:val="000000"/>
        </w:rPr>
        <w:t>waves on seed germination of high mountain plants. PLoS ONE</w:t>
      </w:r>
    </w:p>
    <w:p w14:paraId="67F0FE6C" w14:textId="77777777" w:rsidR="00E06E4A" w:rsidRDefault="00E06E4A" w:rsidP="002F6458">
      <w:pPr>
        <w:pStyle w:val="Textocomentario"/>
      </w:pPr>
      <w:r>
        <w:rPr>
          <w:color w:val="000000"/>
        </w:rPr>
        <w:t xml:space="preserve">10:e0133626. </w:t>
      </w:r>
      <w:r>
        <w:rPr>
          <w:color w:val="0000FF"/>
        </w:rPr>
        <w:t>https:// doi. org/ 10. 1371/ journ al. pone. 01336 26</w:t>
      </w:r>
    </w:p>
  </w:comment>
  <w:comment w:id="55" w:author="CLARA ESPINOSA DEL ALBA" w:date="2023-10-04T15:34:00Z" w:initials="CE">
    <w:p w14:paraId="4771F646" w14:textId="77777777" w:rsidR="00E06E4A" w:rsidRDefault="00E06E4A">
      <w:pPr>
        <w:pStyle w:val="Textocomentario"/>
      </w:pPr>
      <w:r>
        <w:rPr>
          <w:rStyle w:val="Refdecomentario"/>
        </w:rPr>
        <w:annotationRef/>
      </w:r>
      <w:r>
        <w:rPr>
          <w:color w:val="000000"/>
        </w:rPr>
        <w:t>Walder T, Erschbamer B (2015) Temperature and drought drive differences</w:t>
      </w:r>
    </w:p>
    <w:p w14:paraId="7A01C274" w14:textId="77777777" w:rsidR="00E06E4A" w:rsidRDefault="00E06E4A">
      <w:pPr>
        <w:pStyle w:val="Textocomentario"/>
      </w:pPr>
      <w:r>
        <w:rPr>
          <w:color w:val="000000"/>
        </w:rPr>
        <w:t>in germination responses between congeneric species along</w:t>
      </w:r>
    </w:p>
    <w:p w14:paraId="308DD2FA" w14:textId="77777777" w:rsidR="00E06E4A" w:rsidRDefault="00E06E4A">
      <w:pPr>
        <w:pStyle w:val="Textocomentario"/>
      </w:pPr>
      <w:r>
        <w:rPr>
          <w:color w:val="000000"/>
        </w:rPr>
        <w:t xml:space="preserve">altitudinal gradients. Plant Ecol 216:1297–1309. </w:t>
      </w:r>
      <w:r>
        <w:rPr>
          <w:color w:val="0000FF"/>
        </w:rPr>
        <w:t>https:// doi. org/</w:t>
      </w:r>
    </w:p>
    <w:p w14:paraId="7435AD7B" w14:textId="77777777" w:rsidR="00E06E4A" w:rsidRDefault="00E06E4A" w:rsidP="002F6458">
      <w:pPr>
        <w:pStyle w:val="Textocomentario"/>
      </w:pPr>
      <w:r>
        <w:rPr>
          <w:color w:val="0000FF"/>
        </w:rPr>
        <w:t>10. 1007/ s11258- 015- 0509-1</w:t>
      </w:r>
    </w:p>
  </w:comment>
  <w:comment w:id="56" w:author="CLARA ESPINOSA DEL ALBA" w:date="2023-10-04T15:35:00Z" w:initials="CE">
    <w:p w14:paraId="2F38B02B" w14:textId="77777777" w:rsidR="00E06E4A" w:rsidRDefault="00E06E4A">
      <w:pPr>
        <w:pStyle w:val="Textocomentario"/>
      </w:pPr>
      <w:r>
        <w:rPr>
          <w:rStyle w:val="Refdecomentario"/>
        </w:rPr>
        <w:annotationRef/>
      </w:r>
      <w:r>
        <w:t>Welling P, Laine K (2000) Characteristics of the seedling flora in alpine</w:t>
      </w:r>
    </w:p>
    <w:p w14:paraId="2CCB3CCF" w14:textId="77777777" w:rsidR="00E06E4A" w:rsidRDefault="00E06E4A">
      <w:pPr>
        <w:pStyle w:val="Textocomentario"/>
      </w:pPr>
      <w:r>
        <w:t>vegetation, subarctic Finland, I. Seedling densities in 15 plant</w:t>
      </w:r>
    </w:p>
    <w:p w14:paraId="0BA10A4E" w14:textId="77777777" w:rsidR="00E06E4A" w:rsidRDefault="00E06E4A" w:rsidP="002F6458">
      <w:pPr>
        <w:pStyle w:val="Textocomentario"/>
      </w:pPr>
      <w:r>
        <w:t>communities. Ann Bot Fenn 37:69–76</w:t>
      </w:r>
    </w:p>
  </w:comment>
  <w:comment w:id="57" w:author="CLARA ESPINOSA DEL ALBA" w:date="2023-10-04T15:35:00Z" w:initials="CE">
    <w:p w14:paraId="4F380DB0" w14:textId="77777777" w:rsidR="00E06E4A" w:rsidRDefault="00E06E4A">
      <w:pPr>
        <w:pStyle w:val="Textocomentario"/>
      </w:pPr>
      <w:r>
        <w:rPr>
          <w:rStyle w:val="Refdecomentario"/>
        </w:rPr>
        <w:annotationRef/>
      </w:r>
      <w:r>
        <w:rPr>
          <w:color w:val="000000"/>
        </w:rPr>
        <w:t>Forbis TA (2003) Seedling demography in an alpine ecosystem. Am J</w:t>
      </w:r>
    </w:p>
    <w:p w14:paraId="4871A32C" w14:textId="77777777" w:rsidR="00E06E4A" w:rsidRDefault="00E06E4A" w:rsidP="002F6458">
      <w:pPr>
        <w:pStyle w:val="Textocomentario"/>
      </w:pPr>
      <w:r>
        <w:rPr>
          <w:color w:val="000000"/>
        </w:rPr>
        <w:t xml:space="preserve">Bot 90:1197–1206. </w:t>
      </w:r>
      <w:r>
        <w:rPr>
          <w:color w:val="0000FF"/>
        </w:rPr>
        <w:t>https:// doi. org/ 10. 3732/ ajb. 90.8. 1197</w:t>
      </w:r>
    </w:p>
  </w:comment>
  <w:comment w:id="58" w:author="CLARA ESPINOSA DEL ALBA" w:date="2023-10-05T15:12:00Z" w:initials="CE">
    <w:p w14:paraId="2579E6F7" w14:textId="77777777" w:rsidR="00E06E4A" w:rsidRDefault="00E06E4A" w:rsidP="002F6458">
      <w:pPr>
        <w:pStyle w:val="Textocomentario"/>
      </w:pPr>
      <w:r>
        <w:rPr>
          <w:rStyle w:val="Refdecomentario"/>
        </w:rPr>
        <w:annotationRef/>
      </w:r>
      <w:r>
        <w:t>Gya et al 2023. A test of local adaptation to drought in germination and seedling traits in populations of two alpine forbs across a 2000mm/year precipitation gradient. Ecology and Evolution 13</w:t>
      </w:r>
    </w:p>
  </w:comment>
  <w:comment w:id="59" w:author="CLARA ESPINOSA DEL ALBA" w:date="2023-10-05T16:21:00Z" w:initials="CE">
    <w:p w14:paraId="34570D43" w14:textId="77777777" w:rsidR="00E06E4A" w:rsidRDefault="00E06E4A" w:rsidP="002F6458">
      <w:pPr>
        <w:pStyle w:val="Textocomentario"/>
      </w:pPr>
      <w:r>
        <w:rPr>
          <w:rStyle w:val="Refdecomentario"/>
        </w:rPr>
        <w:annotationRef/>
      </w:r>
      <w:r>
        <w:t>More literature about it in discussion of Gya 2023</w:t>
      </w:r>
    </w:p>
  </w:comment>
  <w:comment w:id="60" w:author="CLARA ESPINOSA DEL ALBA" w:date="2023-10-05T16:51:00Z" w:initials="CE">
    <w:p w14:paraId="298FC5A8" w14:textId="77777777" w:rsidR="00E06E4A" w:rsidRDefault="00E06E4A" w:rsidP="002F6458">
      <w:pPr>
        <w:pStyle w:val="Textocomentario"/>
      </w:pPr>
      <w:r>
        <w:rPr>
          <w:rStyle w:val="Refdecomentario"/>
        </w:rPr>
        <w:annotationRef/>
      </w:r>
      <w:r>
        <w:t>Plant responses to hcanging water supply and availability in hihg elevation ecosystems: A quantitative systematic review and meta-analysis. Land, 10, 1150</w:t>
      </w:r>
    </w:p>
  </w:comment>
  <w:comment w:id="61" w:author="CLARA ESPINOSA DEL ALBA" w:date="2023-10-05T16:52:00Z" w:initials="CE">
    <w:p w14:paraId="692E4E23" w14:textId="77777777" w:rsidR="00E06E4A" w:rsidRDefault="00E06E4A" w:rsidP="002F6458">
      <w:pPr>
        <w:pStyle w:val="Textocomentario"/>
      </w:pPr>
      <w:r>
        <w:rPr>
          <w:rStyle w:val="Refdecomentario"/>
        </w:rPr>
        <w:annotationRef/>
      </w:r>
      <w:r>
        <w:t>The effect of osil water potential on seed germination of some British plants. New phytologist, 115, 539-548</w:t>
      </w:r>
    </w:p>
  </w:comment>
  <w:comment w:id="62" w:author="CLARA ESPINOSA DEL ALBA" w:date="2023-10-06T09:04:00Z" w:initials="CE">
    <w:p w14:paraId="7FEA10D2" w14:textId="77777777" w:rsidR="00E06E4A" w:rsidRDefault="00E06E4A" w:rsidP="002F6458">
      <w:pPr>
        <w:pStyle w:val="Textocomentario"/>
      </w:pPr>
      <w:r>
        <w:rPr>
          <w:rStyle w:val="Refdecomentario"/>
        </w:rPr>
        <w:annotationRef/>
      </w:r>
      <w:r>
        <w:t>Germination response of diverse wild and landrace chile peppers under drought stress. PLoS ONE 15</w:t>
      </w:r>
    </w:p>
  </w:comment>
  <w:comment w:id="63" w:author="CLARA ESPINOSA DEL ALBA" w:date="2023-10-06T09:34:00Z" w:initials="CE">
    <w:p w14:paraId="1D91001F" w14:textId="77777777" w:rsidR="00E06E4A" w:rsidRDefault="00E06E4A" w:rsidP="002F6458">
      <w:pPr>
        <w:pStyle w:val="Textocomentario"/>
      </w:pPr>
      <w:r>
        <w:rPr>
          <w:rStyle w:val="Refdecomentario"/>
        </w:rPr>
        <w:annotationRef/>
      </w:r>
      <w:r>
        <w:t>Seed germination responses to soil hydraulic conductivity and PEG osmotic solutions. Plant Soil 2021 462:176-188</w:t>
      </w:r>
    </w:p>
  </w:comment>
  <w:comment w:id="64" w:author="CLARA ESPINOSA DEL ALBA" w:date="2023-10-06T09:58:00Z" w:initials="CE">
    <w:p w14:paraId="0B329FDF" w14:textId="77777777" w:rsidR="00E06E4A" w:rsidRDefault="00E06E4A" w:rsidP="002F6458">
      <w:pPr>
        <w:pStyle w:val="Textocomentario"/>
      </w:pPr>
      <w:r>
        <w:rPr>
          <w:rStyle w:val="Refdecomentario"/>
        </w:rPr>
        <w:annotationRef/>
      </w:r>
      <w:r>
        <w:t>Geermination of sevens pecies of srhubs in semiarid central mexico: Effect of drought and seed size. Botanical Sciences 98: 464-472</w:t>
      </w:r>
    </w:p>
  </w:comment>
  <w:comment w:id="65" w:author="CLARA ESPINOSA DEL ALBA" w:date="2023-10-06T10:10:00Z" w:initials="CE">
    <w:p w14:paraId="64992F04" w14:textId="77777777" w:rsidR="00E06E4A" w:rsidRDefault="00E06E4A">
      <w:pPr>
        <w:pStyle w:val="Textocomentario"/>
      </w:pPr>
      <w:r>
        <w:rPr>
          <w:rStyle w:val="Refdecomentario"/>
        </w:rPr>
        <w:annotationRef/>
      </w:r>
      <w:r>
        <w:rPr>
          <w:color w:val="000000"/>
        </w:rPr>
        <w:t>Merino-Martín L, Courtauld C, Commander L, Turner S,</w:t>
      </w:r>
    </w:p>
    <w:p w14:paraId="63ADA90F" w14:textId="77777777" w:rsidR="00E06E4A" w:rsidRDefault="00E06E4A">
      <w:pPr>
        <w:pStyle w:val="Textocomentario"/>
      </w:pPr>
      <w:r>
        <w:rPr>
          <w:color w:val="000000"/>
        </w:rPr>
        <w:t>Lewandrowski W, Stevens J. 2017. Interactions between</w:t>
      </w:r>
    </w:p>
    <w:p w14:paraId="183B80EA" w14:textId="77777777" w:rsidR="00E06E4A" w:rsidRDefault="00E06E4A">
      <w:pPr>
        <w:pStyle w:val="Textocomentario"/>
      </w:pPr>
      <w:r>
        <w:rPr>
          <w:color w:val="000000"/>
        </w:rPr>
        <w:t>seed functional traits and burial depth regulate</w:t>
      </w:r>
    </w:p>
    <w:p w14:paraId="3DCD4A07" w14:textId="77777777" w:rsidR="00E06E4A" w:rsidRDefault="00E06E4A">
      <w:pPr>
        <w:pStyle w:val="Textocomentario"/>
      </w:pPr>
      <w:r>
        <w:rPr>
          <w:color w:val="000000"/>
        </w:rPr>
        <w:t>germination and seedling emergence under water stress</w:t>
      </w:r>
    </w:p>
    <w:p w14:paraId="079DD127" w14:textId="77777777" w:rsidR="00E06E4A" w:rsidRDefault="00E06E4A">
      <w:pPr>
        <w:pStyle w:val="Textocomentario"/>
      </w:pPr>
      <w:r>
        <w:rPr>
          <w:color w:val="000000"/>
        </w:rPr>
        <w:t xml:space="preserve">in species from semi-arid environments. </w:t>
      </w:r>
      <w:r>
        <w:rPr>
          <w:i/>
          <w:iCs/>
          <w:color w:val="000000"/>
        </w:rPr>
        <w:t>Journal of Arid</w:t>
      </w:r>
    </w:p>
    <w:p w14:paraId="4C6D7A24" w14:textId="77777777" w:rsidR="00E06E4A" w:rsidRDefault="00E06E4A">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590847F6" w14:textId="77777777" w:rsidR="00E06E4A" w:rsidRDefault="00E06E4A" w:rsidP="002F6458">
      <w:pPr>
        <w:pStyle w:val="Textocomentario"/>
      </w:pPr>
      <w:r>
        <w:rPr>
          <w:color w:val="0000FF"/>
        </w:rPr>
        <w:t>j.jaridenv.2017.07.018</w:t>
      </w:r>
    </w:p>
  </w:comment>
  <w:comment w:id="66" w:author="CLARA ESPINOSA DEL ALBA" w:date="2023-10-06T10:25:00Z" w:initials="CE">
    <w:p w14:paraId="3F062230" w14:textId="77777777" w:rsidR="00E06E4A" w:rsidRDefault="00E06E4A" w:rsidP="002F6458">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67" w:author="CLARA ESPINOSA DEL ALBA" w:date="2023-10-06T10:39:00Z" w:initials="CE">
    <w:p w14:paraId="6B67AD11" w14:textId="77777777" w:rsidR="00E06E4A" w:rsidRDefault="00E06E4A">
      <w:pPr>
        <w:pStyle w:val="Textocomentario"/>
      </w:pPr>
      <w:r>
        <w:rPr>
          <w:rStyle w:val="Refdecomentario"/>
        </w:rPr>
        <w:annotationRef/>
      </w:r>
      <w:r>
        <w:t>Leishman, M. R., &amp; Westoby, M. (1994). The role of large seed size in</w:t>
      </w:r>
    </w:p>
    <w:p w14:paraId="03674B28" w14:textId="77777777" w:rsidR="00E06E4A" w:rsidRDefault="00E06E4A">
      <w:pPr>
        <w:pStyle w:val="Textocomentario"/>
      </w:pPr>
      <w:r>
        <w:t xml:space="preserve">shaded conditions: Experimental evidence. </w:t>
      </w:r>
      <w:r>
        <w:rPr>
          <w:i/>
          <w:iCs/>
        </w:rPr>
        <w:t>Functional Ecology</w:t>
      </w:r>
      <w:r>
        <w:t xml:space="preserve">, </w:t>
      </w:r>
      <w:r>
        <w:rPr>
          <w:i/>
          <w:iCs/>
        </w:rPr>
        <w:t>8</w:t>
      </w:r>
      <w:r>
        <w:t>,</w:t>
      </w:r>
    </w:p>
    <w:p w14:paraId="2CBAF940" w14:textId="77777777" w:rsidR="00E06E4A" w:rsidRDefault="00E06E4A">
      <w:pPr>
        <w:pStyle w:val="Textocomentario"/>
      </w:pPr>
      <w:r>
        <w:t>205–214. https://doi.org/10.2307/2389903</w:t>
      </w:r>
    </w:p>
    <w:p w14:paraId="1BF8DD2D" w14:textId="77777777" w:rsidR="00E06E4A" w:rsidRDefault="00E06E4A">
      <w:pPr>
        <w:pStyle w:val="Textocomentario"/>
      </w:pPr>
      <w:r>
        <w:t>Leishman, M. R., Wright, I. J., Moles, A. T., Westoby, M., &amp; Fenner, M.</w:t>
      </w:r>
    </w:p>
    <w:p w14:paraId="3549C16B" w14:textId="77777777" w:rsidR="00E06E4A" w:rsidRDefault="00E06E4A">
      <w:pPr>
        <w:pStyle w:val="Textocomentario"/>
      </w:pPr>
      <w:r>
        <w:t xml:space="preserve">(2000). The evolutionary ecology of seed size. </w:t>
      </w:r>
      <w:r>
        <w:rPr>
          <w:i/>
          <w:iCs/>
        </w:rPr>
        <w:t>Trends in Ecology &amp;</w:t>
      </w:r>
    </w:p>
    <w:p w14:paraId="19F3CBFE" w14:textId="77777777" w:rsidR="00E06E4A" w:rsidRDefault="00E06E4A" w:rsidP="002F6458">
      <w:pPr>
        <w:pStyle w:val="Textocomentario"/>
      </w:pPr>
      <w:r>
        <w:rPr>
          <w:i/>
          <w:iCs/>
        </w:rPr>
        <w:t>Evolution</w:t>
      </w:r>
      <w:r>
        <w:t xml:space="preserve">, </w:t>
      </w:r>
      <w:r>
        <w:rPr>
          <w:i/>
          <w:iCs/>
        </w:rPr>
        <w:t>7</w:t>
      </w:r>
      <w:r>
        <w:t>, 368–372.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248326" w15:done="0"/>
  <w15:commentEx w15:paraId="0C0F1104" w15:done="0"/>
  <w15:commentEx w15:paraId="5B4864C5" w15:done="0"/>
  <w15:commentEx w15:paraId="0CD09D1D" w15:paraIdParent="5B4864C5" w15:done="0"/>
  <w15:commentEx w15:paraId="722BC28D" w15:done="0"/>
  <w15:commentEx w15:paraId="5D351176" w15:done="0"/>
  <w15:commentEx w15:paraId="008BFBD4" w15:done="0"/>
  <w15:commentEx w15:paraId="25D6033F" w15:done="0"/>
  <w15:commentEx w15:paraId="4E3F219F" w15:done="0"/>
  <w15:commentEx w15:paraId="2C613A92" w15:done="0"/>
  <w15:commentEx w15:paraId="329391E0" w15:done="0"/>
  <w15:commentEx w15:paraId="62ADD43D" w15:done="0"/>
  <w15:commentEx w15:paraId="0ADCB929" w15:done="0"/>
  <w15:commentEx w15:paraId="28DB9215" w15:done="0"/>
  <w15:commentEx w15:paraId="0AC1A5C2" w15:done="0"/>
  <w15:commentEx w15:paraId="1A83911D" w15:done="0"/>
  <w15:commentEx w15:paraId="5A79D43A" w15:paraIdParent="1A83911D" w15:done="0"/>
  <w15:commentEx w15:paraId="1747DBCC" w15:done="0"/>
  <w15:commentEx w15:paraId="1C3F73BD" w15:done="0"/>
  <w15:commentEx w15:paraId="3E3EAE69" w15:done="0"/>
  <w15:commentEx w15:paraId="058D271D" w15:done="0"/>
  <w15:commentEx w15:paraId="66FC128A" w15:done="0"/>
  <w15:commentEx w15:paraId="65F79CF5" w15:done="0"/>
  <w15:commentEx w15:paraId="371D9B8D" w15:done="0"/>
  <w15:commentEx w15:paraId="42B0302E" w15:done="0"/>
  <w15:commentEx w15:paraId="2D370205" w15:done="0"/>
  <w15:commentEx w15:paraId="5633BD70" w15:done="0"/>
  <w15:commentEx w15:paraId="397D1F39" w15:done="0"/>
  <w15:commentEx w15:paraId="4E13F2BB" w15:done="0"/>
  <w15:commentEx w15:paraId="7E773B7F" w15:done="0"/>
  <w15:commentEx w15:paraId="5059E6BD" w15:done="0"/>
  <w15:commentEx w15:paraId="7846677B" w15:done="0"/>
  <w15:commentEx w15:paraId="2CE3F0CA" w15:done="0"/>
  <w15:commentEx w15:paraId="420CBC90" w15:done="0"/>
  <w15:commentEx w15:paraId="71654707" w15:done="0"/>
  <w15:commentEx w15:paraId="342C6D70" w15:done="0"/>
  <w15:commentEx w15:paraId="790ECB47" w15:done="0"/>
  <w15:commentEx w15:paraId="1A88BB0A" w15:done="0"/>
  <w15:commentEx w15:paraId="60A8B9A7" w15:done="0"/>
  <w15:commentEx w15:paraId="74ABA07F" w15:done="0"/>
  <w15:commentEx w15:paraId="17846C49" w15:paraIdParent="74ABA07F" w15:done="0"/>
  <w15:commentEx w15:paraId="18DAC650" w15:done="0"/>
  <w15:commentEx w15:paraId="6363A82C" w15:done="0"/>
  <w15:commentEx w15:paraId="180FA66E" w15:done="0"/>
  <w15:commentEx w15:paraId="1AE45C75" w15:done="0"/>
  <w15:commentEx w15:paraId="63925857" w15:done="0"/>
  <w15:commentEx w15:paraId="676AB0C6" w15:done="0"/>
  <w15:commentEx w15:paraId="07F3C726" w15:done="0"/>
  <w15:commentEx w15:paraId="67F0FE6C" w15:done="0"/>
  <w15:commentEx w15:paraId="7435AD7B" w15:done="0"/>
  <w15:commentEx w15:paraId="0BA10A4E" w15:done="0"/>
  <w15:commentEx w15:paraId="4871A32C" w15:done="0"/>
  <w15:commentEx w15:paraId="2579E6F7" w15:done="0"/>
  <w15:commentEx w15:paraId="34570D43" w15:done="0"/>
  <w15:commentEx w15:paraId="298FC5A8" w15:done="0"/>
  <w15:commentEx w15:paraId="692E4E23" w15:done="0"/>
  <w15:commentEx w15:paraId="7FEA10D2" w15:done="0"/>
  <w15:commentEx w15:paraId="1D91001F" w15:done="0"/>
  <w15:commentEx w15:paraId="0B329FDF" w15:done="0"/>
  <w15:commentEx w15:paraId="590847F6" w15:done="0"/>
  <w15:commentEx w15:paraId="3F062230" w15:done="0"/>
  <w15:commentEx w15:paraId="19F3CB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DB9C050" w16cex:dateUtc="2023-10-04T13:35:00Z"/>
  <w16cex:commentExtensible w16cex:durableId="28C71F5E" w16cex:dateUtc="2023-10-05T14:38:00Z"/>
  <w16cex:commentExtensible w16cex:durableId="6B7E980C" w16cex:dateUtc="2023-10-05T14:39:00Z"/>
  <w16cex:commentExtensible w16cex:durableId="1232A4F3" w16cex:dateUtc="2023-10-05T14:40:00Z"/>
  <w16cex:commentExtensible w16cex:durableId="08F589A3" w16cex:dateUtc="2023-10-04T13:36: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187F5EDA" w16cex:dateUtc="2023-10-06T08:11:00Z"/>
  <w16cex:commentExtensible w16cex:durableId="7D67C582" w16cex:dateUtc="2023-10-06T08:11:00Z"/>
  <w16cex:commentExtensible w16cex:durableId="03D78B99" w16cex:dateUtc="2023-10-06T08:12:00Z"/>
  <w16cex:commentExtensible w16cex:durableId="02A8BEB3" w16cex:dateUtc="2023-10-06T08:12:00Z"/>
  <w16cex:commentExtensible w16cex:durableId="2206631A" w16cex:dateUtc="2023-10-06T08:12:00Z"/>
  <w16cex:commentExtensible w16cex:durableId="6359D27E" w16cex:dateUtc="2023-10-06T08:12:00Z"/>
  <w16cex:commentExtensible w16cex:durableId="44855390" w16cex:dateUtc="2023-10-05T14:41:00Z"/>
  <w16cex:commentExtensible w16cex:durableId="7E65215E" w16cex:dateUtc="2023-10-05T14:42:00Z"/>
  <w16cex:commentExtensible w16cex:durableId="315DD552" w16cex:dateUtc="2023-10-05T13:18:00Z"/>
  <w16cex:commentExtensible w16cex:durableId="2F5600EA" w16cex:dateUtc="2023-10-05T14:43:00Z"/>
  <w16cex:commentExtensible w16cex:durableId="12885C2F" w16cex:dateUtc="2023-10-06T08:39:00Z"/>
  <w16cex:commentExtensible w16cex:durableId="68469A94" w16cex:dateUtc="2023-10-06T08:39:00Z"/>
  <w16cex:commentExtensible w16cex:durableId="071A855B" w16cex:dateUtc="2023-10-06T08:40:00Z"/>
  <w16cex:commentExtensible w16cex:durableId="1E7E9B18" w16cex:dateUtc="2023-10-06T08:40:00Z"/>
  <w16cex:commentExtensible w16cex:durableId="0A0233FC" w16cex:dateUtc="2023-10-05T14:45:00Z"/>
  <w16cex:commentExtensible w16cex:durableId="5CFCFA6D" w16cex:dateUtc="2023-10-05T14:46:00Z"/>
  <w16cex:commentExtensible w16cex:durableId="78FB7BE6" w16cex:dateUtc="2023-10-04T13:36:00Z"/>
  <w16cex:commentExtensible w16cex:durableId="6F1AFE16" w16cex:dateUtc="2023-10-05T14:47:00Z"/>
  <w16cex:commentExtensible w16cex:durableId="17097058" w16cex:dateUtc="2023-10-05T14:48:00Z"/>
  <w16cex:commentExtensible w16cex:durableId="7FE2824E" w16cex:dateUtc="2023-10-06T07:14:00Z"/>
  <w16cex:commentExtensible w16cex:durableId="2AA9A137" w16cex:dateUtc="2023-10-06T07:15:00Z"/>
  <w16cex:commentExtensible w16cex:durableId="7FF2F86F" w16cex:dateUtc="2023-10-06T07:16:00Z"/>
  <w16cex:commentExtensible w16cex:durableId="0FE92C82" w16cex:dateUtc="2023-10-06T07:53:00Z"/>
  <w16cex:commentExtensible w16cex:durableId="3FABB3FA" w16cex:dateUtc="2023-10-06T07:53:00Z"/>
  <w16cex:commentExtensible w16cex:durableId="4BC22870" w16cex:dateUtc="2023-10-06T08:40:00Z"/>
  <w16cex:commentExtensible w16cex:durableId="1B2CC74D" w16cex:dateUtc="2023-10-06T08:41:00Z"/>
  <w16cex:commentExtensible w16cex:durableId="21751131" w16cex:dateUtc="2023-10-06T08:41:00Z"/>
  <w16cex:commentExtensible w16cex:durableId="60D8FE9E" w16cex:dateUtc="2023-10-05T14:49:00Z"/>
  <w16cex:commentExtensible w16cex:durableId="6768BE14" w16cex:dateUtc="2023-10-04T14:58:00Z"/>
  <w16cex:commentExtensible w16cex:durableId="6A0D82F9" w16cex:dateUtc="2023-10-03T14:30:00Z"/>
  <w16cex:commentExtensible w16cex:durableId="1A3D7338" w16cex:dateUtc="2023-10-04T13:04:00Z"/>
  <w16cex:commentExtensible w16cex:durableId="2655ED90" w16cex:dateUtc="2023-10-03T14:35:00Z"/>
  <w16cex:commentExtensible w16cex:durableId="5C8DED37" w16cex:dateUtc="2023-10-05T13:25:00Z"/>
  <w16cex:commentExtensible w16cex:durableId="7A9D3499" w16cex:dateUtc="2023-10-04T08:46:00Z"/>
  <w16cex:commentExtensible w16cex:durableId="7B133AB6" w16cex:dateUtc="2023-10-04T09:44:00Z"/>
  <w16cex:commentExtensible w16cex:durableId="3317A731" w16cex:dateUtc="2023-10-04T14:32:00Z"/>
  <w16cex:commentExtensible w16cex:durableId="142C616A" w16cex:dateUtc="2023-10-05T12:03:00Z"/>
  <w16cex:commentExtensible w16cex:durableId="555EFDCE" w16cex:dateUtc="2023-10-06T08:04:00Z"/>
  <w16cex:commentExtensible w16cex:durableId="625CF5AD" w16cex:dateUtc="2023-09-27T11:43:00Z"/>
  <w16cex:commentExtensible w16cex:durableId="1E51C425" w16cex:dateUtc="2023-10-04T13:32:00Z"/>
  <w16cex:commentExtensible w16cex:durableId="044D18B0" w16cex:dateUtc="2023-10-04T13:33:00Z"/>
  <w16cex:commentExtensible w16cex:durableId="3D122976" w16cex:dateUtc="2023-10-04T13:33:00Z"/>
  <w16cex:commentExtensible w16cex:durableId="32A74807" w16cex:dateUtc="2023-10-04T13:34:00Z"/>
  <w16cex:commentExtensible w16cex:durableId="2FE3B09B" w16cex:dateUtc="2023-10-04T13:34:00Z"/>
  <w16cex:commentExtensible w16cex:durableId="758349F7" w16cex:dateUtc="2023-10-04T13:34:00Z"/>
  <w16cex:commentExtensible w16cex:durableId="690395B3" w16cex:dateUtc="2023-10-04T13:35:00Z"/>
  <w16cex:commentExtensible w16cex:durableId="54D6BEB4" w16cex:dateUtc="2023-10-04T13:35:00Z"/>
  <w16cex:commentExtensible w16cex:durableId="3E866421" w16cex:dateUtc="2023-10-05T13:12:00Z"/>
  <w16cex:commentExtensible w16cex:durableId="1A71D24A" w16cex:dateUtc="2023-10-05T14:21:00Z"/>
  <w16cex:commentExtensible w16cex:durableId="4390D9CD" w16cex:dateUtc="2023-10-05T14:51:00Z"/>
  <w16cex:commentExtensible w16cex:durableId="49019961" w16cex:dateUtc="2023-10-05T14:52:00Z"/>
  <w16cex:commentExtensible w16cex:durableId="3A9DB359" w16cex:dateUtc="2023-10-06T07:04:00Z"/>
  <w16cex:commentExtensible w16cex:durableId="4F479FDE" w16cex:dateUtc="2023-10-06T07:34:00Z"/>
  <w16cex:commentExtensible w16cex:durableId="4C9B5859" w16cex:dateUtc="2023-10-06T07:58:00Z"/>
  <w16cex:commentExtensible w16cex:durableId="77D25D4C" w16cex:dateUtc="2023-10-06T08:10:00Z"/>
  <w16cex:commentExtensible w16cex:durableId="722684BA" w16cex:dateUtc="2023-10-06T08:25:00Z"/>
  <w16cex:commentExtensible w16cex:durableId="722B0A21" w16cex:dateUtc="2023-10-06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48326" w16cid:durableId="2DB9C050"/>
  <w16cid:commentId w16cid:paraId="0C0F1104" w16cid:durableId="28C71F5E"/>
  <w16cid:commentId w16cid:paraId="5B4864C5" w16cid:durableId="6B7E980C"/>
  <w16cid:commentId w16cid:paraId="0CD09D1D" w16cid:durableId="1232A4F3"/>
  <w16cid:commentId w16cid:paraId="722BC28D" w16cid:durableId="08F589A3"/>
  <w16cid:commentId w16cid:paraId="5D351176" w16cid:durableId="54F7BC41"/>
  <w16cid:commentId w16cid:paraId="008BFBD4" w16cid:durableId="748A7A53"/>
  <w16cid:commentId w16cid:paraId="25D6033F" w16cid:durableId="27659580"/>
  <w16cid:commentId w16cid:paraId="4E3F219F" w16cid:durableId="0A47CCD0"/>
  <w16cid:commentId w16cid:paraId="2C613A92" w16cid:durableId="187F5EDA"/>
  <w16cid:commentId w16cid:paraId="329391E0" w16cid:durableId="7D67C582"/>
  <w16cid:commentId w16cid:paraId="62ADD43D" w16cid:durableId="03D78B99"/>
  <w16cid:commentId w16cid:paraId="0ADCB929" w16cid:durableId="02A8BEB3"/>
  <w16cid:commentId w16cid:paraId="28DB9215" w16cid:durableId="2206631A"/>
  <w16cid:commentId w16cid:paraId="0AC1A5C2" w16cid:durableId="6359D27E"/>
  <w16cid:commentId w16cid:paraId="1A83911D" w16cid:durableId="44855390"/>
  <w16cid:commentId w16cid:paraId="5A79D43A" w16cid:durableId="7E65215E"/>
  <w16cid:commentId w16cid:paraId="1747DBCC" w16cid:durableId="315DD552"/>
  <w16cid:commentId w16cid:paraId="1C3F73BD" w16cid:durableId="2F5600EA"/>
  <w16cid:commentId w16cid:paraId="3E3EAE69" w16cid:durableId="12885C2F"/>
  <w16cid:commentId w16cid:paraId="058D271D" w16cid:durableId="68469A94"/>
  <w16cid:commentId w16cid:paraId="66FC128A" w16cid:durableId="071A855B"/>
  <w16cid:commentId w16cid:paraId="65F79CF5" w16cid:durableId="1E7E9B18"/>
  <w16cid:commentId w16cid:paraId="371D9B8D" w16cid:durableId="0A0233FC"/>
  <w16cid:commentId w16cid:paraId="42B0302E" w16cid:durableId="5CFCFA6D"/>
  <w16cid:commentId w16cid:paraId="2D370205" w16cid:durableId="78FB7BE6"/>
  <w16cid:commentId w16cid:paraId="5633BD70" w16cid:durableId="6F1AFE16"/>
  <w16cid:commentId w16cid:paraId="397D1F39" w16cid:durableId="17097058"/>
  <w16cid:commentId w16cid:paraId="4E13F2BB" w16cid:durableId="7FE2824E"/>
  <w16cid:commentId w16cid:paraId="7E773B7F" w16cid:durableId="2AA9A137"/>
  <w16cid:commentId w16cid:paraId="5059E6BD" w16cid:durableId="7FF2F86F"/>
  <w16cid:commentId w16cid:paraId="7846677B" w16cid:durableId="0FE92C82"/>
  <w16cid:commentId w16cid:paraId="2CE3F0CA" w16cid:durableId="3FABB3FA"/>
  <w16cid:commentId w16cid:paraId="420CBC90" w16cid:durableId="4BC22870"/>
  <w16cid:commentId w16cid:paraId="71654707" w16cid:durableId="1B2CC74D"/>
  <w16cid:commentId w16cid:paraId="342C6D70" w16cid:durableId="21751131"/>
  <w16cid:commentId w16cid:paraId="790ECB47" w16cid:durableId="60D8FE9E"/>
  <w16cid:commentId w16cid:paraId="1A88BB0A" w16cid:durableId="184E0A42"/>
  <w16cid:commentId w16cid:paraId="60A8B9A7" w16cid:durableId="6768BE14"/>
  <w16cid:commentId w16cid:paraId="5279DFD5" w16cid:durableId="6A0D82F9"/>
  <w16cid:commentId w16cid:paraId="6B1D6146" w16cid:durableId="1A3D7338"/>
  <w16cid:commentId w16cid:paraId="74ABA07F" w16cid:durableId="2655ED90"/>
  <w16cid:commentId w16cid:paraId="17846C49" w16cid:durableId="5C8DED37"/>
  <w16cid:commentId w16cid:paraId="18DAC650" w16cid:durableId="5B161994"/>
  <w16cid:commentId w16cid:paraId="50FB7AB8" w16cid:durableId="7A9D3499"/>
  <w16cid:commentId w16cid:paraId="31BF38E6" w16cid:durableId="7B133AB6"/>
  <w16cid:commentId w16cid:paraId="5DE3405D" w16cid:durableId="3317A731"/>
  <w16cid:commentId w16cid:paraId="21B72DA2" w16cid:durableId="142C616A"/>
  <w16cid:commentId w16cid:paraId="6363A82C" w16cid:durableId="555EFDCE"/>
  <w16cid:commentId w16cid:paraId="24D5B7E9" w16cid:durableId="625CF5AD"/>
  <w16cid:commentId w16cid:paraId="1AE45C75" w16cid:durableId="1E51C425"/>
  <w16cid:commentId w16cid:paraId="63925857" w16cid:durableId="044D18B0"/>
  <w16cid:commentId w16cid:paraId="676AB0C6" w16cid:durableId="3D122976"/>
  <w16cid:commentId w16cid:paraId="07F3C726" w16cid:durableId="32A74807"/>
  <w16cid:commentId w16cid:paraId="67F0FE6C" w16cid:durableId="2FE3B09B"/>
  <w16cid:commentId w16cid:paraId="7435AD7B" w16cid:durableId="758349F7"/>
  <w16cid:commentId w16cid:paraId="0BA10A4E" w16cid:durableId="690395B3"/>
  <w16cid:commentId w16cid:paraId="4871A32C" w16cid:durableId="54D6BEB4"/>
  <w16cid:commentId w16cid:paraId="2579E6F7" w16cid:durableId="3E866421"/>
  <w16cid:commentId w16cid:paraId="34570D43" w16cid:durableId="1A71D24A"/>
  <w16cid:commentId w16cid:paraId="298FC5A8" w16cid:durableId="4390D9CD"/>
  <w16cid:commentId w16cid:paraId="692E4E23" w16cid:durableId="49019961"/>
  <w16cid:commentId w16cid:paraId="7FEA10D2" w16cid:durableId="3A9DB359"/>
  <w16cid:commentId w16cid:paraId="1D91001F" w16cid:durableId="4F479FDE"/>
  <w16cid:commentId w16cid:paraId="0B329FDF" w16cid:durableId="4C9B5859"/>
  <w16cid:commentId w16cid:paraId="590847F6" w16cid:durableId="77D25D4C"/>
  <w16cid:commentId w16cid:paraId="3F062230" w16cid:durableId="722684BA"/>
  <w16cid:commentId w16cid:paraId="19F3CBFE" w16cid:durableId="722B0A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Regular">
    <w:altName w:val="MS Gothic"/>
    <w:panose1 w:val="00000000000000000000"/>
    <w:charset w:val="00"/>
    <w:family w:val="auto"/>
    <w:notTrueType/>
    <w:pitch w:val="default"/>
    <w:sig w:usb0="00000000" w:usb1="08070000" w:usb2="00000010" w:usb3="00000000" w:csb0="0002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RA ESPINOSA DEL ALBA">
    <w15:presenceInfo w15:providerId="AD" w15:userId="S::espinosaclara@uniovi.es::56b0cbcd-66e9-4a2a-97b1-2aadcbcf6318"/>
  </w15:person>
  <w15:person w15:author="Cuenta Microsoft">
    <w15:presenceInfo w15:providerId="Windows Live" w15:userId="e18eea43b52b8463"/>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EB2"/>
    <w:rsid w:val="00007527"/>
    <w:rsid w:val="00011460"/>
    <w:rsid w:val="00014E1D"/>
    <w:rsid w:val="00022585"/>
    <w:rsid w:val="00023A98"/>
    <w:rsid w:val="0003269E"/>
    <w:rsid w:val="000506EA"/>
    <w:rsid w:val="00054E4D"/>
    <w:rsid w:val="00056064"/>
    <w:rsid w:val="000811EF"/>
    <w:rsid w:val="00082D4C"/>
    <w:rsid w:val="00094E89"/>
    <w:rsid w:val="00096970"/>
    <w:rsid w:val="000A3CB1"/>
    <w:rsid w:val="000A5F58"/>
    <w:rsid w:val="000B054E"/>
    <w:rsid w:val="000B130D"/>
    <w:rsid w:val="000B7325"/>
    <w:rsid w:val="000D6C01"/>
    <w:rsid w:val="000E05C6"/>
    <w:rsid w:val="000E48E7"/>
    <w:rsid w:val="000E74C9"/>
    <w:rsid w:val="000F5A47"/>
    <w:rsid w:val="000F5E9F"/>
    <w:rsid w:val="001119CE"/>
    <w:rsid w:val="001129AB"/>
    <w:rsid w:val="00115627"/>
    <w:rsid w:val="001157C6"/>
    <w:rsid w:val="001262AD"/>
    <w:rsid w:val="00143028"/>
    <w:rsid w:val="00143588"/>
    <w:rsid w:val="001462E2"/>
    <w:rsid w:val="001568DF"/>
    <w:rsid w:val="001631D3"/>
    <w:rsid w:val="00165571"/>
    <w:rsid w:val="0017049C"/>
    <w:rsid w:val="001704A4"/>
    <w:rsid w:val="0017435F"/>
    <w:rsid w:val="001829AF"/>
    <w:rsid w:val="00184562"/>
    <w:rsid w:val="00186A01"/>
    <w:rsid w:val="00191A40"/>
    <w:rsid w:val="00191F73"/>
    <w:rsid w:val="001925E0"/>
    <w:rsid w:val="001A1DA8"/>
    <w:rsid w:val="001A3F11"/>
    <w:rsid w:val="001A43E9"/>
    <w:rsid w:val="001B06AC"/>
    <w:rsid w:val="001B1336"/>
    <w:rsid w:val="001B432A"/>
    <w:rsid w:val="001C1BB4"/>
    <w:rsid w:val="001C1DE0"/>
    <w:rsid w:val="001C407B"/>
    <w:rsid w:val="001D1743"/>
    <w:rsid w:val="001E6A2B"/>
    <w:rsid w:val="001E6AED"/>
    <w:rsid w:val="001F2FAE"/>
    <w:rsid w:val="001F3C61"/>
    <w:rsid w:val="00216D67"/>
    <w:rsid w:val="00221957"/>
    <w:rsid w:val="00223348"/>
    <w:rsid w:val="00237EE6"/>
    <w:rsid w:val="00241824"/>
    <w:rsid w:val="00260CAF"/>
    <w:rsid w:val="00267E59"/>
    <w:rsid w:val="00272597"/>
    <w:rsid w:val="00285198"/>
    <w:rsid w:val="002861E0"/>
    <w:rsid w:val="002874A2"/>
    <w:rsid w:val="00291508"/>
    <w:rsid w:val="00294834"/>
    <w:rsid w:val="002B213D"/>
    <w:rsid w:val="002B4C53"/>
    <w:rsid w:val="002B66E5"/>
    <w:rsid w:val="002C39E4"/>
    <w:rsid w:val="002C4019"/>
    <w:rsid w:val="002C5196"/>
    <w:rsid w:val="002C52AC"/>
    <w:rsid w:val="002C57BD"/>
    <w:rsid w:val="002D2B32"/>
    <w:rsid w:val="002D727C"/>
    <w:rsid w:val="002F27BC"/>
    <w:rsid w:val="002F4B59"/>
    <w:rsid w:val="002F4D6D"/>
    <w:rsid w:val="002F6458"/>
    <w:rsid w:val="003051ED"/>
    <w:rsid w:val="0031128E"/>
    <w:rsid w:val="00311A0C"/>
    <w:rsid w:val="00323B58"/>
    <w:rsid w:val="00324D6F"/>
    <w:rsid w:val="003269C0"/>
    <w:rsid w:val="003321EA"/>
    <w:rsid w:val="00333633"/>
    <w:rsid w:val="00346567"/>
    <w:rsid w:val="003502A4"/>
    <w:rsid w:val="00352538"/>
    <w:rsid w:val="00353628"/>
    <w:rsid w:val="003661CF"/>
    <w:rsid w:val="0037582F"/>
    <w:rsid w:val="003807AB"/>
    <w:rsid w:val="003845EA"/>
    <w:rsid w:val="00387ECF"/>
    <w:rsid w:val="0039051E"/>
    <w:rsid w:val="00390BF5"/>
    <w:rsid w:val="0039142E"/>
    <w:rsid w:val="003A738A"/>
    <w:rsid w:val="003C4097"/>
    <w:rsid w:val="003D08FA"/>
    <w:rsid w:val="003D54E6"/>
    <w:rsid w:val="003F2A29"/>
    <w:rsid w:val="003F4FCB"/>
    <w:rsid w:val="00401551"/>
    <w:rsid w:val="00401DED"/>
    <w:rsid w:val="00401EB1"/>
    <w:rsid w:val="00411B5D"/>
    <w:rsid w:val="00412DDA"/>
    <w:rsid w:val="0041612A"/>
    <w:rsid w:val="00416A70"/>
    <w:rsid w:val="00417006"/>
    <w:rsid w:val="0042434E"/>
    <w:rsid w:val="00426DDC"/>
    <w:rsid w:val="0042715C"/>
    <w:rsid w:val="004345B0"/>
    <w:rsid w:val="004404EB"/>
    <w:rsid w:val="00442BF1"/>
    <w:rsid w:val="00445E0A"/>
    <w:rsid w:val="004512FF"/>
    <w:rsid w:val="00453893"/>
    <w:rsid w:val="00454362"/>
    <w:rsid w:val="00467E54"/>
    <w:rsid w:val="00475789"/>
    <w:rsid w:val="00476EF1"/>
    <w:rsid w:val="00483B30"/>
    <w:rsid w:val="0049360F"/>
    <w:rsid w:val="00493BEC"/>
    <w:rsid w:val="004A6829"/>
    <w:rsid w:val="004B0087"/>
    <w:rsid w:val="004C20B9"/>
    <w:rsid w:val="004C529E"/>
    <w:rsid w:val="004C631E"/>
    <w:rsid w:val="004D0CB8"/>
    <w:rsid w:val="004D33FB"/>
    <w:rsid w:val="004D4663"/>
    <w:rsid w:val="004E1ECF"/>
    <w:rsid w:val="004E7A00"/>
    <w:rsid w:val="004F7FD2"/>
    <w:rsid w:val="00500DC0"/>
    <w:rsid w:val="00502A37"/>
    <w:rsid w:val="005032C4"/>
    <w:rsid w:val="00505BC6"/>
    <w:rsid w:val="00506DBA"/>
    <w:rsid w:val="00507869"/>
    <w:rsid w:val="00511721"/>
    <w:rsid w:val="00512A9D"/>
    <w:rsid w:val="00514A33"/>
    <w:rsid w:val="00522779"/>
    <w:rsid w:val="00540F03"/>
    <w:rsid w:val="005433F2"/>
    <w:rsid w:val="005607E6"/>
    <w:rsid w:val="00582C98"/>
    <w:rsid w:val="00587E81"/>
    <w:rsid w:val="00596577"/>
    <w:rsid w:val="005A5C83"/>
    <w:rsid w:val="005D7514"/>
    <w:rsid w:val="005E07D4"/>
    <w:rsid w:val="005E6715"/>
    <w:rsid w:val="005E779D"/>
    <w:rsid w:val="00601EFA"/>
    <w:rsid w:val="00614C56"/>
    <w:rsid w:val="00622F0C"/>
    <w:rsid w:val="00623C11"/>
    <w:rsid w:val="006243DA"/>
    <w:rsid w:val="0062654F"/>
    <w:rsid w:val="00626FBC"/>
    <w:rsid w:val="00632C04"/>
    <w:rsid w:val="00632F6C"/>
    <w:rsid w:val="0063599F"/>
    <w:rsid w:val="0065695B"/>
    <w:rsid w:val="00663006"/>
    <w:rsid w:val="006655FE"/>
    <w:rsid w:val="0066589A"/>
    <w:rsid w:val="0066698D"/>
    <w:rsid w:val="0068503C"/>
    <w:rsid w:val="0069060F"/>
    <w:rsid w:val="006A1150"/>
    <w:rsid w:val="006A3BFE"/>
    <w:rsid w:val="006B343F"/>
    <w:rsid w:val="006C3A11"/>
    <w:rsid w:val="006C420B"/>
    <w:rsid w:val="006C6634"/>
    <w:rsid w:val="006D592E"/>
    <w:rsid w:val="006D78C7"/>
    <w:rsid w:val="006E27D6"/>
    <w:rsid w:val="006E2DAC"/>
    <w:rsid w:val="006E69E2"/>
    <w:rsid w:val="006E70F8"/>
    <w:rsid w:val="006E7318"/>
    <w:rsid w:val="006F10CA"/>
    <w:rsid w:val="006F1D36"/>
    <w:rsid w:val="006F24AE"/>
    <w:rsid w:val="0070572A"/>
    <w:rsid w:val="00720EE9"/>
    <w:rsid w:val="00721DBE"/>
    <w:rsid w:val="00722EEC"/>
    <w:rsid w:val="00724CB9"/>
    <w:rsid w:val="00765FFE"/>
    <w:rsid w:val="00772697"/>
    <w:rsid w:val="00773119"/>
    <w:rsid w:val="00782121"/>
    <w:rsid w:val="00787B94"/>
    <w:rsid w:val="00790F2B"/>
    <w:rsid w:val="007A5434"/>
    <w:rsid w:val="007A6975"/>
    <w:rsid w:val="007B19CE"/>
    <w:rsid w:val="007C50FF"/>
    <w:rsid w:val="007D1F61"/>
    <w:rsid w:val="007D5228"/>
    <w:rsid w:val="007E062A"/>
    <w:rsid w:val="007E7249"/>
    <w:rsid w:val="007F0446"/>
    <w:rsid w:val="007F2991"/>
    <w:rsid w:val="007F2A29"/>
    <w:rsid w:val="007F7693"/>
    <w:rsid w:val="008119A4"/>
    <w:rsid w:val="00813665"/>
    <w:rsid w:val="0081658B"/>
    <w:rsid w:val="00823C9E"/>
    <w:rsid w:val="00833482"/>
    <w:rsid w:val="00851EE8"/>
    <w:rsid w:val="00862CB7"/>
    <w:rsid w:val="0086750D"/>
    <w:rsid w:val="0088106A"/>
    <w:rsid w:val="008835AC"/>
    <w:rsid w:val="00887968"/>
    <w:rsid w:val="008967F6"/>
    <w:rsid w:val="008B2D7F"/>
    <w:rsid w:val="008B3D65"/>
    <w:rsid w:val="008C4ECD"/>
    <w:rsid w:val="008D271F"/>
    <w:rsid w:val="008D77E8"/>
    <w:rsid w:val="008E3FE9"/>
    <w:rsid w:val="008E4BC4"/>
    <w:rsid w:val="008E6816"/>
    <w:rsid w:val="008F1CC6"/>
    <w:rsid w:val="008F2C22"/>
    <w:rsid w:val="008F6381"/>
    <w:rsid w:val="0090338D"/>
    <w:rsid w:val="00903433"/>
    <w:rsid w:val="00910C3F"/>
    <w:rsid w:val="00944C3B"/>
    <w:rsid w:val="0094530E"/>
    <w:rsid w:val="0096757A"/>
    <w:rsid w:val="009809E6"/>
    <w:rsid w:val="00982FF4"/>
    <w:rsid w:val="0098581D"/>
    <w:rsid w:val="00987BCF"/>
    <w:rsid w:val="009A0B8C"/>
    <w:rsid w:val="009A65AA"/>
    <w:rsid w:val="009B6D67"/>
    <w:rsid w:val="009D0B6A"/>
    <w:rsid w:val="009D0D73"/>
    <w:rsid w:val="009D24C6"/>
    <w:rsid w:val="009E1DE1"/>
    <w:rsid w:val="009E28D2"/>
    <w:rsid w:val="009F5875"/>
    <w:rsid w:val="00A00EEC"/>
    <w:rsid w:val="00A041C3"/>
    <w:rsid w:val="00A07ABE"/>
    <w:rsid w:val="00A13963"/>
    <w:rsid w:val="00A15D39"/>
    <w:rsid w:val="00A169FD"/>
    <w:rsid w:val="00A21528"/>
    <w:rsid w:val="00A27FD6"/>
    <w:rsid w:val="00A3062A"/>
    <w:rsid w:val="00A3686C"/>
    <w:rsid w:val="00A36A1C"/>
    <w:rsid w:val="00A41343"/>
    <w:rsid w:val="00A508EC"/>
    <w:rsid w:val="00A559B2"/>
    <w:rsid w:val="00A57C36"/>
    <w:rsid w:val="00A649DA"/>
    <w:rsid w:val="00A6520A"/>
    <w:rsid w:val="00A66D8B"/>
    <w:rsid w:val="00A67F84"/>
    <w:rsid w:val="00A817C7"/>
    <w:rsid w:val="00A86C02"/>
    <w:rsid w:val="00A8767B"/>
    <w:rsid w:val="00AA47BB"/>
    <w:rsid w:val="00AB1F38"/>
    <w:rsid w:val="00AB444A"/>
    <w:rsid w:val="00AC17DE"/>
    <w:rsid w:val="00AC1FEB"/>
    <w:rsid w:val="00AC4EC8"/>
    <w:rsid w:val="00AC69E7"/>
    <w:rsid w:val="00AC7532"/>
    <w:rsid w:val="00AD7CEA"/>
    <w:rsid w:val="00AE27A4"/>
    <w:rsid w:val="00AE4763"/>
    <w:rsid w:val="00AF329C"/>
    <w:rsid w:val="00AF445A"/>
    <w:rsid w:val="00AF4FE8"/>
    <w:rsid w:val="00AF60ED"/>
    <w:rsid w:val="00B00CF4"/>
    <w:rsid w:val="00B05D3A"/>
    <w:rsid w:val="00B11695"/>
    <w:rsid w:val="00B12FDF"/>
    <w:rsid w:val="00B17693"/>
    <w:rsid w:val="00B205FA"/>
    <w:rsid w:val="00B34B2B"/>
    <w:rsid w:val="00B405BD"/>
    <w:rsid w:val="00B500F2"/>
    <w:rsid w:val="00B50B41"/>
    <w:rsid w:val="00B51D94"/>
    <w:rsid w:val="00B5475D"/>
    <w:rsid w:val="00B64437"/>
    <w:rsid w:val="00B64674"/>
    <w:rsid w:val="00B83A04"/>
    <w:rsid w:val="00B91291"/>
    <w:rsid w:val="00B91F6A"/>
    <w:rsid w:val="00B94696"/>
    <w:rsid w:val="00B94A6D"/>
    <w:rsid w:val="00B95219"/>
    <w:rsid w:val="00B97BAA"/>
    <w:rsid w:val="00BA00E3"/>
    <w:rsid w:val="00BA3107"/>
    <w:rsid w:val="00BA6B66"/>
    <w:rsid w:val="00BC6FBD"/>
    <w:rsid w:val="00BD1007"/>
    <w:rsid w:val="00BD4B3A"/>
    <w:rsid w:val="00BD4F9F"/>
    <w:rsid w:val="00BE03A4"/>
    <w:rsid w:val="00BE6494"/>
    <w:rsid w:val="00BE79FF"/>
    <w:rsid w:val="00BF21FC"/>
    <w:rsid w:val="00BF4C77"/>
    <w:rsid w:val="00BF7A09"/>
    <w:rsid w:val="00C02DF2"/>
    <w:rsid w:val="00C03F76"/>
    <w:rsid w:val="00C14326"/>
    <w:rsid w:val="00C16F9A"/>
    <w:rsid w:val="00C1789C"/>
    <w:rsid w:val="00C20FB4"/>
    <w:rsid w:val="00C44289"/>
    <w:rsid w:val="00C4736A"/>
    <w:rsid w:val="00C506C1"/>
    <w:rsid w:val="00C51EB6"/>
    <w:rsid w:val="00C57FE3"/>
    <w:rsid w:val="00C625C6"/>
    <w:rsid w:val="00C652AF"/>
    <w:rsid w:val="00C764BB"/>
    <w:rsid w:val="00C81F8A"/>
    <w:rsid w:val="00C8429F"/>
    <w:rsid w:val="00C85516"/>
    <w:rsid w:val="00C96405"/>
    <w:rsid w:val="00CA0E0D"/>
    <w:rsid w:val="00CA5225"/>
    <w:rsid w:val="00CB12E2"/>
    <w:rsid w:val="00CB4CD3"/>
    <w:rsid w:val="00CD2481"/>
    <w:rsid w:val="00CD4F41"/>
    <w:rsid w:val="00CD5BB9"/>
    <w:rsid w:val="00CE226D"/>
    <w:rsid w:val="00CE2C05"/>
    <w:rsid w:val="00CF269A"/>
    <w:rsid w:val="00CF4A17"/>
    <w:rsid w:val="00CF7918"/>
    <w:rsid w:val="00D0291A"/>
    <w:rsid w:val="00D13301"/>
    <w:rsid w:val="00D16065"/>
    <w:rsid w:val="00D200B3"/>
    <w:rsid w:val="00D401D8"/>
    <w:rsid w:val="00D446C8"/>
    <w:rsid w:val="00D45015"/>
    <w:rsid w:val="00D4790F"/>
    <w:rsid w:val="00D5780F"/>
    <w:rsid w:val="00D6256B"/>
    <w:rsid w:val="00D75ABE"/>
    <w:rsid w:val="00D802B4"/>
    <w:rsid w:val="00D829B7"/>
    <w:rsid w:val="00D90541"/>
    <w:rsid w:val="00D94D39"/>
    <w:rsid w:val="00DA159B"/>
    <w:rsid w:val="00DA29EC"/>
    <w:rsid w:val="00DB3214"/>
    <w:rsid w:val="00DB3EE2"/>
    <w:rsid w:val="00DC08EA"/>
    <w:rsid w:val="00DC5D55"/>
    <w:rsid w:val="00DD12B9"/>
    <w:rsid w:val="00DD17C4"/>
    <w:rsid w:val="00DE31D9"/>
    <w:rsid w:val="00DE4F5E"/>
    <w:rsid w:val="00DE543D"/>
    <w:rsid w:val="00DE6FA6"/>
    <w:rsid w:val="00DE76B5"/>
    <w:rsid w:val="00DF2D11"/>
    <w:rsid w:val="00DF38F3"/>
    <w:rsid w:val="00DF660B"/>
    <w:rsid w:val="00E06E4A"/>
    <w:rsid w:val="00E12693"/>
    <w:rsid w:val="00E13C93"/>
    <w:rsid w:val="00E21272"/>
    <w:rsid w:val="00E6463E"/>
    <w:rsid w:val="00E67CC4"/>
    <w:rsid w:val="00E73F06"/>
    <w:rsid w:val="00E83EC8"/>
    <w:rsid w:val="00E86B57"/>
    <w:rsid w:val="00E90211"/>
    <w:rsid w:val="00EB3AA5"/>
    <w:rsid w:val="00EB6B6C"/>
    <w:rsid w:val="00EC1C8D"/>
    <w:rsid w:val="00EC552C"/>
    <w:rsid w:val="00EC7A9E"/>
    <w:rsid w:val="00ED355B"/>
    <w:rsid w:val="00EE51FF"/>
    <w:rsid w:val="00F07FD2"/>
    <w:rsid w:val="00F22226"/>
    <w:rsid w:val="00F241A0"/>
    <w:rsid w:val="00F342F2"/>
    <w:rsid w:val="00F52E55"/>
    <w:rsid w:val="00F5753E"/>
    <w:rsid w:val="00F7375B"/>
    <w:rsid w:val="00F7734A"/>
    <w:rsid w:val="00F775DE"/>
    <w:rsid w:val="00F850DE"/>
    <w:rsid w:val="00F85EE4"/>
    <w:rsid w:val="00F94D14"/>
    <w:rsid w:val="00FA07E6"/>
    <w:rsid w:val="00FA16FF"/>
    <w:rsid w:val="00FB3C4D"/>
    <w:rsid w:val="00FC3DCF"/>
    <w:rsid w:val="00FC5BEC"/>
    <w:rsid w:val="00FE7F93"/>
    <w:rsid w:val="00FF1154"/>
    <w:rsid w:val="00FF25C7"/>
    <w:rsid w:val="00FF5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semiHidden/>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semiHidden/>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uesto">
    <w:name w:val="Title"/>
    <w:basedOn w:val="Normal"/>
    <w:next w:val="Normal"/>
    <w:link w:val="Puest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PuestoCar">
    <w:name w:val="Puesto Car"/>
    <w:basedOn w:val="Fuentedeprrafopredeter"/>
    <w:link w:val="Puest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29/WR016i002p0029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i.org/10.15468/dl.d2zyk2" TargetMode="External"/><Relationship Id="rId69"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R-project.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101E9-D46D-4792-85C1-08C58F662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TotalTime>
  <Pages>17</Pages>
  <Words>5083</Words>
  <Characters>28977</Characters>
  <Application>Microsoft Office Word</Application>
  <DocSecurity>0</DocSecurity>
  <Lines>241</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Cuenta Microsoft</cp:lastModifiedBy>
  <cp:revision>396</cp:revision>
  <dcterms:created xsi:type="dcterms:W3CDTF">2023-10-03T13:37:00Z</dcterms:created>
  <dcterms:modified xsi:type="dcterms:W3CDTF">2023-11-30T17:29:00Z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ies>
</file>