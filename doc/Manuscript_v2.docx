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16A61CC6"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D02CEC" w:rsidRPr="003407A9">
        <w:rPr>
          <w:rFonts w:eastAsia="Times New Roman" w:cstheme="minorHAnsi"/>
          <w:sz w:val="28"/>
          <w:szCs w:val="28"/>
        </w:rPr>
        <w:t>Intraspecific variability in water-stress thresholds for seed germination shows a functional response to soil microclimate</w:t>
      </w:r>
      <w:r w:rsidR="00CE026B" w:rsidRPr="003407A9">
        <w:rPr>
          <w:rFonts w:eastAsia="Times New Roman" w:cstheme="minorHAnsi"/>
          <w:sz w:val="28"/>
          <w:szCs w:val="28"/>
        </w:rPr>
        <w:t>.</w:t>
      </w:r>
    </w:p>
    <w:p w14:paraId="2A6A26B0" w14:textId="5431B9DF"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Authors list</w:t>
      </w:r>
    </w:p>
    <w:p w14:paraId="697E92B9" w14:textId="258728D0"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 xml:space="preserve">Espinosa del Alba, C., Cruz-Tejada, D., Jiménez-Alfaro, </w:t>
      </w:r>
      <w:r w:rsidR="00D87E7E" w:rsidRPr="001265D3">
        <w:rPr>
          <w:rFonts w:eastAsia="Times New Roman" w:cstheme="minorHAnsi"/>
          <w:lang w:val="es-CO"/>
        </w:rPr>
        <w:t>B.,</w:t>
      </w:r>
      <w:r w:rsidR="00FC3071" w:rsidRPr="001265D3">
        <w:rPr>
          <w:rFonts w:eastAsia="Times New Roman" w:cstheme="minorHAnsi"/>
          <w:lang w:val="es-CO"/>
        </w:rPr>
        <w:t xml:space="preserve"> and E. Fernández-Pascual.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6E2A2EF1" w:rsidR="00131116" w:rsidRPr="00705EDD" w:rsidRDefault="00EE2B1C" w:rsidP="00EE2B1C">
      <w:pPr>
        <w:spacing w:after="0" w:line="360" w:lineRule="auto"/>
        <w:textAlignment w:val="baseline"/>
        <w:rPr>
          <w:rFonts w:eastAsia="Times New Roman" w:cstheme="minorHAnsi"/>
          <w:color w:val="000000"/>
          <w:lang w:val="es-ES" w:eastAsia="ca-ES"/>
        </w:rPr>
      </w:pPr>
      <w:r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 xml:space="preserve">(Univ. </w:t>
      </w:r>
      <w:r w:rsidR="00131116" w:rsidRPr="00705EDD">
        <w:rPr>
          <w:rFonts w:eastAsia="Times New Roman" w:cstheme="minorHAnsi"/>
          <w:color w:val="000000"/>
          <w:lang w:val="es-ES" w:eastAsia="ca-ES"/>
        </w:rPr>
        <w:t xml:space="preserve">Oviedo-CSIC-Princ. Asturias), 33600 Mieres, Spain. </w:t>
      </w:r>
    </w:p>
    <w:p w14:paraId="2AB92EBC" w14:textId="078C1DFB" w:rsidR="00D02CEC" w:rsidRPr="00705EDD" w:rsidRDefault="007934BC" w:rsidP="00EE2B1C">
      <w:pPr>
        <w:spacing w:after="0" w:line="360" w:lineRule="auto"/>
        <w:rPr>
          <w:rFonts w:eastAsia="Times New Roman" w:cstheme="minorHAnsi"/>
          <w:lang w:val="es-ES"/>
        </w:rPr>
      </w:pPr>
      <w:r w:rsidRPr="00705EDD">
        <w:rPr>
          <w:rFonts w:eastAsia="Times New Roman" w:cstheme="minorHAnsi"/>
          <w:lang w:val="es-ES"/>
        </w:rPr>
        <w:t xml:space="preserve">University of </w:t>
      </w:r>
      <w:r w:rsidR="00131116" w:rsidRPr="00705EDD">
        <w:rPr>
          <w:rFonts w:eastAsia="Times New Roman" w:cstheme="minorHAnsi"/>
          <w:lang w:val="es-ES"/>
        </w:rPr>
        <w:t>Pisa</w:t>
      </w:r>
      <w:r w:rsidR="0093394D" w:rsidRPr="00705EDD">
        <w:rPr>
          <w:rFonts w:eastAsia="Times New Roman" w:cstheme="minorHAnsi"/>
          <w:lang w:val="es-ES"/>
        </w:rPr>
        <w:t xml:space="preserve">, </w:t>
      </w:r>
      <w:r w:rsidR="007544A2" w:rsidRPr="00705EDD">
        <w:rPr>
          <w:rFonts w:eastAsia="Times New Roman" w:cstheme="minorHAnsi"/>
          <w:lang w:val="es-ES"/>
        </w:rPr>
        <w:t>56126</w:t>
      </w:r>
      <w:r w:rsidR="00B443A2" w:rsidRPr="00705EDD">
        <w:rPr>
          <w:rFonts w:eastAsia="Times New Roman" w:cstheme="minorHAnsi"/>
          <w:lang w:val="es-ES"/>
        </w:rPr>
        <w:t xml:space="preserve"> Pisa</w:t>
      </w:r>
      <w:r w:rsidR="007544A2" w:rsidRPr="00705EDD">
        <w:rPr>
          <w:rFonts w:eastAsia="Times New Roman" w:cstheme="minorHAnsi"/>
          <w:lang w:val="es-ES"/>
        </w:rPr>
        <w:t xml:space="preserve">, </w:t>
      </w:r>
      <w:r w:rsidR="0093394D" w:rsidRPr="00705EDD">
        <w:rPr>
          <w:rFonts w:eastAsia="Times New Roman" w:cstheme="minorHAnsi"/>
          <w:lang w:val="es-ES"/>
        </w:rPr>
        <w:t>Italy.</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b/>
          <w:bCs/>
          <w:sz w:val="22"/>
          <w:szCs w:val="22"/>
          <w:lang w:val="es-CO" w:eastAsia="ca-ES"/>
        </w:rPr>
        <w:t>Correspondence author</w:t>
      </w:r>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8"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265BD304" w14:textId="76347B1C" w:rsidR="00317A21"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Cruz-Tejada</w:t>
      </w:r>
      <w:r w:rsidR="00317A21">
        <w:rPr>
          <w:rFonts w:eastAsia="Times New Roman" w:cstheme="minorHAnsi"/>
          <w:lang w:val="es-CO"/>
        </w:rPr>
        <w:t>.</w:t>
      </w:r>
      <w:r w:rsidR="00D02CEC" w:rsidRPr="00395E4C">
        <w:rPr>
          <w:rFonts w:eastAsia="Times New Roman" w:cstheme="minorHAnsi"/>
          <w:lang w:val="es-CO"/>
        </w:rPr>
        <w:t xml:space="preserve"> </w:t>
      </w:r>
      <w:hyperlink r:id="rId9" w:history="1">
        <w:r w:rsidR="00317A21" w:rsidRPr="00CE0F89">
          <w:rPr>
            <w:rStyle w:val="Hipervnculo"/>
            <w:rFonts w:eastAsia="Times New Roman" w:cstheme="minorHAnsi"/>
            <w:lang w:val="es-CO"/>
          </w:rPr>
          <w:t>https://orcid.org/0000-0003-3220-1619</w:t>
        </w:r>
      </w:hyperlink>
    </w:p>
    <w:p w14:paraId="58E41EFC" w14:textId="77777777" w:rsidR="00FC3071" w:rsidRPr="00317A21" w:rsidRDefault="00FC3071" w:rsidP="00EE2B1C">
      <w:pPr>
        <w:spacing w:after="0" w:line="360" w:lineRule="auto"/>
        <w:rPr>
          <w:rFonts w:cstheme="minorHAnsi"/>
          <w:color w:val="0563C1" w:themeColor="hyperlink"/>
          <w:u w:val="single"/>
          <w:lang w:val="es-CO"/>
        </w:rPr>
      </w:pPr>
      <w:r w:rsidRPr="001265D3">
        <w:rPr>
          <w:rFonts w:eastAsia="Times New Roman" w:cstheme="minorHAnsi"/>
          <w:lang w:val="es-CO"/>
        </w:rPr>
        <w:t xml:space="preserve">Borja Jiménez-Alfaro. </w:t>
      </w:r>
      <w:hyperlink r:id="rId10" w:history="1">
        <w:r w:rsidRPr="00317A21">
          <w:rPr>
            <w:rStyle w:val="Hipervnculo"/>
            <w:rFonts w:cstheme="minorHAnsi"/>
            <w:lang w:val="es-CO"/>
          </w:rPr>
          <w:t>https://orcid.org/0000-0001-6601-9597</w:t>
        </w:r>
      </w:hyperlink>
    </w:p>
    <w:p w14:paraId="4FCCCF6A" w14:textId="18434706" w:rsidR="00D02CEC" w:rsidRPr="00317A21" w:rsidRDefault="007934BC" w:rsidP="00EE2B1C">
      <w:pPr>
        <w:spacing w:after="0" w:line="360" w:lineRule="auto"/>
        <w:rPr>
          <w:rFonts w:eastAsia="Times New Roman" w:cstheme="minorHAnsi"/>
          <w:lang w:val="es-CO"/>
        </w:rPr>
      </w:pPr>
      <w:r w:rsidRPr="00317A21">
        <w:rPr>
          <w:rFonts w:eastAsia="Times New Roman" w:cstheme="minorHAnsi"/>
          <w:lang w:val="es-CO"/>
        </w:rPr>
        <w:t xml:space="preserve">Eduardo </w:t>
      </w:r>
      <w:r w:rsidR="00D02CEC" w:rsidRPr="00317A21">
        <w:rPr>
          <w:rFonts w:eastAsia="Times New Roman" w:cstheme="minorHAnsi"/>
          <w:lang w:val="es-CO"/>
        </w:rPr>
        <w:t>Fernández-Pascual</w:t>
      </w:r>
      <w:r w:rsidR="003B08F1" w:rsidRPr="00317A21">
        <w:rPr>
          <w:rFonts w:eastAsia="Times New Roman" w:cstheme="minorHAnsi"/>
          <w:lang w:val="es-CO"/>
        </w:rPr>
        <w:t>.</w:t>
      </w:r>
      <w:r w:rsidR="00D02CEC" w:rsidRPr="00317A21">
        <w:rPr>
          <w:rFonts w:eastAsia="Times New Roman" w:cstheme="minorHAnsi"/>
          <w:lang w:val="es-CO"/>
        </w:rPr>
        <w:t xml:space="preserve"> </w:t>
      </w:r>
      <w:hyperlink r:id="rId11" w:history="1">
        <w:r w:rsidR="003B08F1" w:rsidRPr="00317A21">
          <w:rPr>
            <w:rStyle w:val="Hipervnculo"/>
            <w:rFonts w:cstheme="minorHAnsi"/>
            <w:lang w:val="es-CO"/>
          </w:rPr>
          <w:t>https://orcid.org/0000-0002-4743-9577</w:t>
        </w:r>
      </w:hyperlink>
    </w:p>
    <w:p w14:paraId="7502E08F" w14:textId="2FF6AD18" w:rsidR="00F24945" w:rsidRPr="00705EDD" w:rsidRDefault="00F24945" w:rsidP="00EE2B1C">
      <w:pPr>
        <w:spacing w:line="360" w:lineRule="auto"/>
        <w:jc w:val="both"/>
        <w:rPr>
          <w:b/>
          <w:bCs/>
          <w:lang w:val="en-US"/>
        </w:rPr>
      </w:pPr>
      <w:r w:rsidRPr="00705EDD">
        <w:rPr>
          <w:b/>
          <w:bCs/>
          <w:lang w:val="en-US"/>
        </w:rPr>
        <w:t>Acknowledgements</w:t>
      </w:r>
    </w:p>
    <w:p w14:paraId="549E024A" w14:textId="01F78018" w:rsidR="00E97096" w:rsidRPr="003407A9" w:rsidRDefault="00E97096" w:rsidP="00EE2B1C">
      <w:pPr>
        <w:spacing w:line="360" w:lineRule="auto"/>
        <w:jc w:val="both"/>
      </w:pPr>
      <w:r w:rsidRPr="003407A9">
        <w:t xml:space="preserve">Maria </w:t>
      </w:r>
      <w:r w:rsidR="00A81C91" w:rsidRPr="003407A9">
        <w:t xml:space="preserve">Pérez Vallejo </w:t>
      </w:r>
      <w:r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p>
    <w:p w14:paraId="2B75FDCF" w14:textId="4DC05A69" w:rsidR="00FC3071" w:rsidRPr="00E9466D" w:rsidRDefault="006F4C73" w:rsidP="00EE2B1C">
      <w:pPr>
        <w:spacing w:line="360" w:lineRule="auto"/>
        <w:rPr>
          <w:lang w:val="es-ES" w:eastAsia="ca-ES"/>
        </w:rPr>
      </w:pPr>
      <w:r w:rsidRPr="003407A9">
        <w:rPr>
          <w:lang w:eastAsia="ca-ES"/>
        </w:rPr>
        <w:t>This research was funded by the Spanish Research Agency (AEI/10.13039/501100011033).</w:t>
      </w:r>
      <w:r w:rsidR="009D2490" w:rsidRPr="003407A9">
        <w:rPr>
          <w:lang w:eastAsia="ca-ES"/>
        </w:rPr>
        <w:t xml:space="preserve"> </w:t>
      </w:r>
      <w:r w:rsidRPr="003407A9">
        <w:rPr>
          <w:lang w:eastAsia="ca-ES"/>
        </w:rPr>
        <w:t xml:space="preserve">SEEDALP: Seed ecological spectrum of alpine plant communities (MCI-20-PID2019-108636GA-I00). </w:t>
      </w:r>
      <w:r w:rsidR="009D2490" w:rsidRPr="003407A9">
        <w:rPr>
          <w:lang w:eastAsia="ca-ES"/>
        </w:rPr>
        <w:t xml:space="preserve"> </w:t>
      </w:r>
      <w:r w:rsidRPr="00317A21">
        <w:rPr>
          <w:lang w:val="es-CO"/>
        </w:rPr>
        <w:t xml:space="preserve">MCI-21-PRE2020-092874: Ayudas para Contratos Predoctorales para la Formación de Doctores </w:t>
      </w:r>
      <w:r w:rsidR="00E9466D">
        <w:rPr>
          <w:lang w:val="es-CO"/>
        </w:rPr>
        <w:t>–</w:t>
      </w:r>
      <w:r w:rsidRPr="00317A21">
        <w:rPr>
          <w:lang w:val="es-CO"/>
        </w:rPr>
        <w:t xml:space="preserve"> F</w:t>
      </w:r>
      <w:r w:rsidR="00E9466D">
        <w:rPr>
          <w:lang w:val="es-CO"/>
        </w:rPr>
        <w:t>ormación personal investigador</w:t>
      </w:r>
      <w:r w:rsidRPr="00317A21">
        <w:rPr>
          <w:lang w:val="es-CO"/>
        </w:rPr>
        <w:t xml:space="preserve"> - FPI - del Ministerio de Ciencia e Innovación</w:t>
      </w:r>
      <w:r w:rsidR="00EE2B1C" w:rsidRPr="00317A21">
        <w:rPr>
          <w:lang w:val="es-CO" w:eastAsia="ca-ES"/>
        </w:rPr>
        <w:t xml:space="preserve">. </w:t>
      </w:r>
      <w:r w:rsidR="008E6F90" w:rsidRPr="00E9466D">
        <w:rPr>
          <w:lang w:val="es-ES" w:eastAsia="ca-ES"/>
        </w:rPr>
        <w:t xml:space="preserve">SV-23-GIJON-JBA: </w:t>
      </w:r>
      <w:r w:rsidR="00D13E57">
        <w:rPr>
          <w:lang w:val="es-ES" w:eastAsia="ca-ES"/>
        </w:rPr>
        <w:t xml:space="preserve">Ayuntamiento de </w:t>
      </w:r>
      <w:r w:rsidR="008E6F90" w:rsidRPr="00E9466D">
        <w:rPr>
          <w:lang w:val="es-ES" w:eastAsia="ca-ES"/>
        </w:rPr>
        <w:t>G</w:t>
      </w:r>
      <w:r w:rsidR="00D13E57">
        <w:rPr>
          <w:lang w:val="es-ES" w:eastAsia="ca-ES"/>
        </w:rPr>
        <w:t>ijón</w:t>
      </w:r>
      <w:r w:rsidR="008E6F90" w:rsidRPr="00E9466D">
        <w:rPr>
          <w:lang w:val="es-ES" w:eastAsia="ca-ES"/>
        </w:rPr>
        <w:t xml:space="preserve"> - J</w:t>
      </w:r>
      <w:r w:rsidR="00D13E57">
        <w:rPr>
          <w:lang w:val="es-ES" w:eastAsia="ca-ES"/>
        </w:rPr>
        <w:t>ardín</w:t>
      </w:r>
      <w:r w:rsidR="008E6F90" w:rsidRPr="00E9466D">
        <w:rPr>
          <w:lang w:val="es-ES" w:eastAsia="ca-ES"/>
        </w:rPr>
        <w:t xml:space="preserve"> B</w:t>
      </w:r>
      <w:r w:rsidR="00D13E57">
        <w:rPr>
          <w:lang w:val="es-ES" w:eastAsia="ca-ES"/>
        </w:rPr>
        <w:t>otánico</w:t>
      </w:r>
      <w:r w:rsidR="008E6F90" w:rsidRPr="00E9466D">
        <w:rPr>
          <w:lang w:val="es-ES" w:eastAsia="ca-ES"/>
        </w:rPr>
        <w:t xml:space="preserve"> A</w:t>
      </w:r>
      <w:r w:rsidR="00D13E57">
        <w:rPr>
          <w:lang w:val="es-ES" w:eastAsia="ca-ES"/>
        </w:rPr>
        <w:t>tlántico</w:t>
      </w:r>
      <w:r w:rsidR="008E6F90" w:rsidRPr="00E9466D">
        <w:rPr>
          <w:lang w:val="es-ES" w:eastAsia="ca-ES"/>
        </w:rPr>
        <w:t xml:space="preserve"> 2022-2026</w:t>
      </w:r>
      <w:r w:rsidR="00D13E57">
        <w:rPr>
          <w:lang w:val="es-ES" w:eastAsia="ca-ES"/>
        </w:rPr>
        <w:t>.</w:t>
      </w:r>
    </w:p>
    <w:p w14:paraId="0A6DCE4E" w14:textId="77777777" w:rsidR="00F24945" w:rsidRPr="00705EDD" w:rsidRDefault="00F24945" w:rsidP="00EE2B1C">
      <w:pPr>
        <w:spacing w:line="360" w:lineRule="auto"/>
        <w:jc w:val="both"/>
        <w:rPr>
          <w:b/>
          <w:bCs/>
          <w:lang w:val="es-ES"/>
        </w:rPr>
      </w:pPr>
      <w:r w:rsidRPr="00705EDD">
        <w:rPr>
          <w:b/>
          <w:bCs/>
          <w:lang w:val="es-ES"/>
        </w:rPr>
        <w:t>Author contributions</w:t>
      </w:r>
    </w:p>
    <w:p w14:paraId="58EC1C7B" w14:textId="397A9108" w:rsidR="00E97096" w:rsidRPr="003407A9" w:rsidRDefault="007D08E1" w:rsidP="00EE2B1C">
      <w:pPr>
        <w:spacing w:line="360" w:lineRule="auto"/>
        <w:jc w:val="both"/>
      </w:pPr>
      <w:r w:rsidRPr="003407A9">
        <w:t>EFP</w:t>
      </w:r>
      <w:r w:rsidR="00E51014" w:rsidRPr="003407A9">
        <w:t>, BJA</w:t>
      </w:r>
      <w:r w:rsidRPr="003407A9">
        <w:t xml:space="preserve"> and CE conceived </w:t>
      </w:r>
      <w:r w:rsidR="0005063B" w:rsidRPr="003407A9">
        <w:t>the</w:t>
      </w:r>
      <w:r w:rsidRPr="003407A9">
        <w:t xml:space="preserve"> idea and designed </w:t>
      </w:r>
      <w:r w:rsidR="0005063B" w:rsidRPr="003407A9">
        <w:t xml:space="preserve">the </w:t>
      </w:r>
      <w:r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r w:rsidRPr="003407A9">
        <w:t xml:space="preserve">Raw data and </w:t>
      </w:r>
      <w:r w:rsidR="00470240" w:rsidRPr="003407A9">
        <w:t xml:space="preserve">R </w:t>
      </w:r>
      <w:r w:rsidRPr="003407A9">
        <w:t xml:space="preserve">script </w:t>
      </w:r>
      <w:r w:rsidR="00470240" w:rsidRPr="003407A9">
        <w:t>for analysis are available in GitHub (XXX)</w:t>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r w:rsidR="00E64758" w:rsidRPr="003407A9">
        <w:t>(350 words max)</w:t>
      </w:r>
      <w:r w:rsidR="00C26A02" w:rsidRPr="003407A9">
        <w:t xml:space="preserve"> </w:t>
      </w:r>
    </w:p>
    <w:p w14:paraId="20836E10" w14:textId="52807B19" w:rsidR="00526365" w:rsidRPr="003407A9" w:rsidRDefault="00FA508B" w:rsidP="002D07AE">
      <w:pPr>
        <w:spacing w:line="360" w:lineRule="auto"/>
        <w:jc w:val="both"/>
      </w:pPr>
      <w:r w:rsidRPr="003407A9">
        <w:t xml:space="preserve">1. </w:t>
      </w:r>
      <w:r w:rsidR="00464D56" w:rsidRPr="003407A9">
        <w:t>Intraspecific variability</w:t>
      </w:r>
      <w:r w:rsidR="0081459B" w:rsidRPr="003407A9">
        <w:t xml:space="preserve"> plays a </w:t>
      </w:r>
      <w:r w:rsidR="00D335F0">
        <w:t>crucial</w:t>
      </w:r>
      <w:r w:rsidR="0081459B" w:rsidRPr="003407A9">
        <w:t xml:space="preserve"> role</w:t>
      </w:r>
      <w:r w:rsidR="00A31D4A" w:rsidRPr="003407A9">
        <w:t xml:space="preserve"> in a wide </w:t>
      </w:r>
      <w:r w:rsidR="00C2035D" w:rsidRPr="003407A9">
        <w:t>range</w:t>
      </w:r>
      <w:r w:rsidR="00A31D4A" w:rsidRPr="003407A9">
        <w:t xml:space="preserve"> of biological processes and </w:t>
      </w:r>
      <w:r w:rsidR="008D3FCA">
        <w:t>u</w:t>
      </w:r>
      <w:r w:rsidR="002413DE" w:rsidRPr="003407A9">
        <w:t xml:space="preserve">nder </w:t>
      </w:r>
      <w:r w:rsidR="00DD37AA">
        <w:t xml:space="preserve">the </w:t>
      </w:r>
      <w:r w:rsidR="002413DE" w:rsidRPr="003407A9">
        <w:t>current global change</w:t>
      </w:r>
      <w:r w:rsidR="00526365" w:rsidRPr="003407A9">
        <w:t>,</w:t>
      </w:r>
      <w:r w:rsidR="002413DE" w:rsidRPr="003407A9">
        <w:t xml:space="preserve"> </w:t>
      </w:r>
      <w:r w:rsidR="00D335F0">
        <w:t>being a key figure</w:t>
      </w:r>
      <w:r w:rsidR="00526365" w:rsidRPr="003407A9">
        <w:t xml:space="preserve"> in plant adaptation</w:t>
      </w:r>
      <w:r w:rsidR="00F5499B" w:rsidRPr="003407A9">
        <w:t xml:space="preserve"> and regeneration.</w:t>
      </w:r>
      <w:r w:rsidR="00965923" w:rsidRPr="003407A9">
        <w:t xml:space="preserve"> </w:t>
      </w:r>
      <w:r w:rsidR="007F4C31">
        <w:t xml:space="preserve">Despite </w:t>
      </w:r>
      <w:r w:rsidR="007F4C31" w:rsidRPr="003407A9">
        <w:t>microtopography might buffer some detrimental effects</w:t>
      </w:r>
      <w:r w:rsidR="009F448B">
        <w:t xml:space="preserve"> in the alpine habitats, th</w:t>
      </w:r>
      <w:r w:rsidR="00622957">
        <w:t>es</w:t>
      </w:r>
      <w:r w:rsidR="00563CF8">
        <w:t>e</w:t>
      </w:r>
      <w:r w:rsidR="009F448B">
        <w:t xml:space="preserve"> </w:t>
      </w:r>
      <w:r w:rsidR="00965923" w:rsidRPr="003407A9">
        <w:t xml:space="preserve">are </w:t>
      </w:r>
      <w:r w:rsidR="00D4336D" w:rsidRPr="003407A9">
        <w:t xml:space="preserve">suggested to be highly </w:t>
      </w:r>
      <w:r w:rsidR="00026B5A" w:rsidRPr="003407A9">
        <w:t xml:space="preserve">vulnerable </w:t>
      </w:r>
      <w:r w:rsidR="00B31C4B">
        <w:t>as</w:t>
      </w:r>
      <w:r w:rsidR="00B31C4B" w:rsidRPr="003407A9">
        <w:t xml:space="preserve"> </w:t>
      </w:r>
      <w:r w:rsidR="00622957">
        <w:t xml:space="preserve">the </w:t>
      </w:r>
      <w:r w:rsidR="00B31C4B">
        <w:t xml:space="preserve">warming </w:t>
      </w:r>
      <w:r w:rsidR="00DD37AA">
        <w:t xml:space="preserve">rate </w:t>
      </w:r>
      <w:r w:rsidR="00B31C4B">
        <w:t>increases</w:t>
      </w:r>
      <w:r w:rsidR="00D4336D" w:rsidRPr="003407A9">
        <w:t>.</w:t>
      </w:r>
      <w:r w:rsidR="00F5499B" w:rsidRPr="003407A9">
        <w:t xml:space="preserve"> </w:t>
      </w:r>
      <w:r w:rsidR="00622957">
        <w:t xml:space="preserve">Whilst in these </w:t>
      </w:r>
      <w:r w:rsidR="00643DCA" w:rsidRPr="003407A9">
        <w:t>habitats,</w:t>
      </w:r>
      <w:r w:rsidR="00F5499B" w:rsidRPr="003407A9">
        <w:t xml:space="preserve"> </w:t>
      </w:r>
      <w:r w:rsidR="00B92E3D" w:rsidRPr="003407A9">
        <w:t>warming effects</w:t>
      </w:r>
      <w:r w:rsidR="00002F49" w:rsidRPr="003407A9">
        <w:t xml:space="preserve"> on germination</w:t>
      </w:r>
      <w:r w:rsidR="00B92E3D" w:rsidRPr="003407A9">
        <w:t xml:space="preserve"> have been </w:t>
      </w:r>
      <w:r w:rsidR="00EC237A" w:rsidRPr="003407A9">
        <w:t>better studied, responses to water stress</w:t>
      </w:r>
      <w:r w:rsidR="00342CEF" w:rsidRPr="003407A9">
        <w:t xml:space="preserve">, </w:t>
      </w:r>
      <w:r w:rsidR="00BA3B89">
        <w:t xml:space="preserve">such as </w:t>
      </w:r>
      <w:r w:rsidR="00342CEF" w:rsidRPr="003407A9">
        <w:t>the mi</w:t>
      </w:r>
      <w:r w:rsidR="00CC79BA" w:rsidRPr="003407A9">
        <w:t>nimum</w:t>
      </w:r>
      <w:r w:rsidR="0011274E" w:rsidRPr="003407A9">
        <w:t xml:space="preserve"> water availability threshold for germination (</w:t>
      </w:r>
      <w:r w:rsidR="00DB07C0" w:rsidRPr="003407A9">
        <w:t>i.e. bas</w:t>
      </w:r>
      <w:r w:rsidR="00093189">
        <w:t>e</w:t>
      </w:r>
      <w:r w:rsidR="00DB07C0" w:rsidRPr="003407A9">
        <w:t xml:space="preserve"> water potential)</w:t>
      </w:r>
      <w:r w:rsidR="00E75081">
        <w:t xml:space="preserve"> </w:t>
      </w:r>
      <w:r w:rsidR="00EC237A" w:rsidRPr="003407A9">
        <w:t xml:space="preserve">still lack </w:t>
      </w:r>
      <w:r w:rsidR="00D4336D" w:rsidRPr="003407A9">
        <w:t>backbone</w:t>
      </w:r>
      <w:r w:rsidR="00EC237A" w:rsidRPr="003407A9">
        <w:t xml:space="preserve"> knowledge. </w:t>
      </w:r>
      <w:r w:rsidR="00B717F2" w:rsidRPr="003407A9">
        <w:t>Particularly, t</w:t>
      </w:r>
      <w:r w:rsidR="008C5EAF" w:rsidRPr="003407A9">
        <w:t xml:space="preserve">he </w:t>
      </w:r>
      <w:r w:rsidR="00FE505C" w:rsidRPr="003407A9">
        <w:t>extent</w:t>
      </w:r>
      <w:r w:rsidR="008C5EAF" w:rsidRPr="003407A9">
        <w:t xml:space="preserve"> and functionality of intraspecific variability of germination </w:t>
      </w:r>
      <w:r w:rsidR="00DB07C0" w:rsidRPr="003407A9">
        <w:t xml:space="preserve">base water potential </w:t>
      </w:r>
      <w:r w:rsidR="008C5EAF" w:rsidRPr="003407A9">
        <w:t>along local water availability</w:t>
      </w:r>
      <w:r w:rsidR="00FE505C" w:rsidRPr="003407A9">
        <w:t xml:space="preserve"> </w:t>
      </w:r>
      <w:r w:rsidR="00892EB1" w:rsidRPr="003407A9">
        <w:t>microclimatic gradient</w:t>
      </w:r>
      <w:r w:rsidR="00B717F2" w:rsidRPr="003407A9">
        <w:t xml:space="preserve">s. </w:t>
      </w:r>
    </w:p>
    <w:p w14:paraId="15375AB3" w14:textId="76122E1F" w:rsidR="0081459B" w:rsidRPr="003407A9" w:rsidRDefault="00FA508B" w:rsidP="002D07AE">
      <w:pPr>
        <w:spacing w:line="360" w:lineRule="auto"/>
        <w:jc w:val="both"/>
      </w:pPr>
      <w:r w:rsidRPr="003407A9">
        <w:t>2.</w:t>
      </w:r>
      <w:r w:rsidR="008F5605" w:rsidRPr="003407A9">
        <w:t xml:space="preserve"> </w:t>
      </w:r>
      <w:r w:rsidR="00B717F2" w:rsidRPr="003407A9">
        <w:t xml:space="preserve">To address </w:t>
      </w:r>
      <w:r w:rsidR="00BE30E4" w:rsidRPr="003407A9">
        <w:t xml:space="preserve">this topic we used </w:t>
      </w:r>
      <w:r w:rsidR="00111458" w:rsidRPr="003407A9">
        <w:t xml:space="preserve">as </w:t>
      </w:r>
      <w:r w:rsidR="00A8148C" w:rsidRPr="003407A9">
        <w:t xml:space="preserve">model species </w:t>
      </w:r>
      <w:r w:rsidR="00BE30E4" w:rsidRPr="003407A9">
        <w:t xml:space="preserve">one </w:t>
      </w:r>
      <w:r w:rsidR="001B11D3" w:rsidRPr="003407A9">
        <w:t xml:space="preserve">endemic </w:t>
      </w:r>
      <w:r w:rsidR="00BE30E4" w:rsidRPr="003407A9">
        <w:t xml:space="preserve">wild carnation from </w:t>
      </w:r>
      <w:r w:rsidR="009B3DC5">
        <w:t xml:space="preserve">the </w:t>
      </w:r>
      <w:r w:rsidR="002F3EA7" w:rsidRPr="003407A9">
        <w:t>northwestern Iberian Peninsula</w:t>
      </w:r>
      <w:r w:rsidR="00AD270C">
        <w:t xml:space="preserve">, </w:t>
      </w:r>
      <w:r w:rsidR="002F3EA7" w:rsidRPr="003407A9">
        <w:t xml:space="preserve">characteristic </w:t>
      </w:r>
      <w:r w:rsidR="00AD270C">
        <w:t>of</w:t>
      </w:r>
      <w:r w:rsidR="00A17B52" w:rsidRPr="003407A9">
        <w:t xml:space="preserve"> </w:t>
      </w:r>
      <w:r w:rsidR="00C83015" w:rsidRPr="003407A9">
        <w:t>drought-limited</w:t>
      </w:r>
      <w:r w:rsidR="00BE30E4" w:rsidRPr="003407A9">
        <w:t xml:space="preserve"> Mediterranean</w:t>
      </w:r>
      <w:r w:rsidR="00FA02AD" w:rsidRPr="003407A9">
        <w:t xml:space="preserve"> </w:t>
      </w:r>
      <w:r w:rsidR="00BE30E4" w:rsidRPr="003407A9">
        <w:t>alpine grasslan</w:t>
      </w:r>
      <w:r w:rsidR="00C83015" w:rsidRPr="003407A9">
        <w:t>d</w:t>
      </w:r>
      <w:r w:rsidR="00AD270C">
        <w:t>s</w:t>
      </w:r>
      <w:r w:rsidR="00C83015" w:rsidRPr="003407A9">
        <w:t xml:space="preserve">. </w:t>
      </w:r>
      <w:r w:rsidR="003A3B62" w:rsidRPr="003407A9">
        <w:t>W</w:t>
      </w:r>
      <w:r w:rsidR="00C73887" w:rsidRPr="003407A9">
        <w:t>e sampled 18 subpopulations</w:t>
      </w:r>
      <w:r w:rsidR="003A3B62" w:rsidRPr="003407A9">
        <w:t xml:space="preserve"> at the microscale level</w:t>
      </w:r>
      <w:r w:rsidR="00E91E1F" w:rsidRPr="003407A9">
        <w:t xml:space="preserve"> with contrasting</w:t>
      </w:r>
      <w:r w:rsidR="009B5118" w:rsidRPr="003407A9">
        <w:t xml:space="preserve"> field-measured environmental conditions. We</w:t>
      </w:r>
      <w:r w:rsidR="003A3B62" w:rsidRPr="003407A9">
        <w:t xml:space="preserve"> test</w:t>
      </w:r>
      <w:r w:rsidR="00A8148C" w:rsidRPr="003407A9">
        <w:t>ed</w:t>
      </w:r>
      <w:r w:rsidR="003A3B62" w:rsidRPr="003407A9">
        <w:t xml:space="preserve"> germination responses </w:t>
      </w:r>
      <w:r w:rsidR="00FC0F41" w:rsidRPr="003407A9">
        <w:t>using polyethylene glycol (PEG)</w:t>
      </w:r>
      <w:r w:rsidR="0098651D" w:rsidRPr="003407A9">
        <w:t xml:space="preserve"> solutions</w:t>
      </w:r>
      <w:r w:rsidR="008D34A2" w:rsidRPr="003407A9">
        <w:t xml:space="preserve"> to simulate</w:t>
      </w:r>
      <w:r w:rsidR="00FC0F41" w:rsidRPr="003407A9">
        <w:t xml:space="preserve"> water stress and </w:t>
      </w:r>
      <w:r w:rsidR="00AD270C">
        <w:t xml:space="preserve">by </w:t>
      </w:r>
      <w:r w:rsidR="003A3B62" w:rsidRPr="003407A9">
        <w:t>fitting hydro time germination models</w:t>
      </w:r>
      <w:r w:rsidR="000073A9">
        <w:t xml:space="preserve"> analysed them with GLMM</w:t>
      </w:r>
      <w:r w:rsidR="003A3B62" w:rsidRPr="003407A9">
        <w:t>.</w:t>
      </w:r>
      <w:r w:rsidR="00A668CC" w:rsidRPr="003407A9">
        <w:t xml:space="preserve"> To </w:t>
      </w:r>
      <w:r w:rsidR="00103488" w:rsidRPr="003407A9">
        <w:t xml:space="preserve">apply these </w:t>
      </w:r>
      <w:r w:rsidR="00F36AC9" w:rsidRPr="003407A9">
        <w:t>models,</w:t>
      </w:r>
      <w:r w:rsidR="00103488" w:rsidRPr="003407A9">
        <w:t xml:space="preserve"> we needed</w:t>
      </w:r>
      <w:r w:rsidR="00A668CC" w:rsidRPr="003407A9">
        <w:t xml:space="preserve"> </w:t>
      </w:r>
      <w:r w:rsidR="00F36AC9" w:rsidRPr="003407A9">
        <w:t>non-dormant</w:t>
      </w:r>
      <w:r w:rsidR="00A668CC" w:rsidRPr="003407A9">
        <w:t xml:space="preserve"> </w:t>
      </w:r>
      <w:r w:rsidR="00103488" w:rsidRPr="003407A9">
        <w:t>seeds</w:t>
      </w:r>
      <w:r w:rsidR="00F36AC9" w:rsidRPr="003407A9">
        <w:t xml:space="preserve"> </w:t>
      </w:r>
      <w:r w:rsidR="00103488" w:rsidRPr="003407A9">
        <w:t xml:space="preserve">thus we </w:t>
      </w:r>
      <w:r w:rsidR="001B11D3" w:rsidRPr="003407A9">
        <w:t>duplicated</w:t>
      </w:r>
      <w:r w:rsidR="006276C1" w:rsidRPr="003407A9">
        <w:t xml:space="preserve"> the experiment with </w:t>
      </w:r>
      <w:r w:rsidR="001B7C33">
        <w:t xml:space="preserve">two storage treatments: </w:t>
      </w:r>
      <w:r w:rsidR="001B7C33" w:rsidRPr="003407A9">
        <w:t>fresh</w:t>
      </w:r>
      <w:r w:rsidR="006276C1" w:rsidRPr="003407A9">
        <w:t xml:space="preserve"> and </w:t>
      </w:r>
      <w:r w:rsidR="00E22923" w:rsidRPr="003407A9">
        <w:t>after ripened</w:t>
      </w:r>
      <w:r w:rsidR="006276C1" w:rsidRPr="003407A9">
        <w:t xml:space="preserve"> seeds</w:t>
      </w:r>
      <w:r w:rsidR="00E22923" w:rsidRPr="003407A9">
        <w:t xml:space="preserve"> (10 vs 45 days after collection</w:t>
      </w:r>
      <w:r w:rsidR="001B7C33">
        <w:t>, respectively</w:t>
      </w:r>
      <w:r w:rsidR="00E22923" w:rsidRPr="003407A9">
        <w:t>)</w:t>
      </w:r>
      <w:r w:rsidR="001B11D3" w:rsidRPr="003407A9">
        <w:t>.</w:t>
      </w:r>
      <w:r w:rsidR="00E91E1F" w:rsidRPr="003407A9">
        <w:t xml:space="preserve"> </w:t>
      </w:r>
      <w:r w:rsidR="000073A9">
        <w:t>Additionally, w</w:t>
      </w:r>
      <w:r w:rsidR="00146A68">
        <w:t>e</w:t>
      </w:r>
      <w:r w:rsidR="000073A9">
        <w:t xml:space="preserve"> </w:t>
      </w:r>
      <w:r w:rsidR="00146A68">
        <w:t xml:space="preserve">investigated the relationship between seed mass and </w:t>
      </w:r>
      <w:r w:rsidR="00093189">
        <w:t xml:space="preserve">base water potential. </w:t>
      </w:r>
    </w:p>
    <w:p w14:paraId="4EC6CFF0" w14:textId="310E0F96" w:rsidR="0081459B" w:rsidRPr="003407A9" w:rsidRDefault="00FA508B" w:rsidP="002D07AE">
      <w:pPr>
        <w:spacing w:line="360" w:lineRule="auto"/>
        <w:jc w:val="both"/>
      </w:pPr>
      <w:r w:rsidRPr="003407A9">
        <w:t>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8538BD" w:rsidRPr="003407A9">
        <w:t>base water potential</w:t>
      </w:r>
      <w:r w:rsidR="001906D4">
        <w:t>. S</w:t>
      </w:r>
      <w:r w:rsidR="00D60204" w:rsidRPr="003407A9">
        <w:t>eeds from warmer and drier subpopulations had lower base water potential (</w:t>
      </w:r>
      <w:r w:rsidR="00E22923" w:rsidRPr="003407A9">
        <w:t>i.e. more water stress tolerant</w:t>
      </w:r>
      <w:r w:rsidR="00E22923" w:rsidRPr="000E1312">
        <w:t xml:space="preserve">). </w:t>
      </w:r>
      <w:r w:rsidR="00893597" w:rsidRPr="003407A9">
        <w:t>Interestingly, with</w:t>
      </w:r>
      <w:r w:rsidR="00110892">
        <w:t xml:space="preserve"> </w:t>
      </w:r>
      <w:r w:rsidR="00CC57A0">
        <w:t xml:space="preserve">only </w:t>
      </w:r>
      <w:r w:rsidR="00110892">
        <w:t>a</w:t>
      </w:r>
      <w:r w:rsidR="00990DE9" w:rsidRPr="003407A9">
        <w:t xml:space="preserve"> month difference</w:t>
      </w:r>
      <w:r w:rsidR="00800BB3">
        <w:t xml:space="preserve"> </w:t>
      </w:r>
      <w:r w:rsidR="00110892">
        <w:t>between germination</w:t>
      </w:r>
      <w:r w:rsidR="00CC57A0">
        <w:t xml:space="preserve"> trials</w:t>
      </w:r>
      <w:r w:rsidR="00B869AD" w:rsidRPr="003407A9">
        <w:t xml:space="preserve">, seeds </w:t>
      </w:r>
      <w:r w:rsidR="005509A6" w:rsidRPr="003407A9">
        <w:t xml:space="preserve">drastically changed their </w:t>
      </w:r>
      <w:r w:rsidR="006B2FEC">
        <w:t>germination responses</w:t>
      </w:r>
      <w:r w:rsidR="006B2FEC" w:rsidRPr="003407A9">
        <w:t xml:space="preserve"> </w:t>
      </w:r>
      <w:r w:rsidR="005509A6" w:rsidRPr="003407A9">
        <w:t>showing opposite</w:t>
      </w:r>
      <w:r w:rsidR="00697E63">
        <w:t xml:space="preserve"> patterns</w:t>
      </w:r>
      <w:r w:rsidR="005509A6" w:rsidRPr="003407A9">
        <w:t xml:space="preserve"> </w:t>
      </w:r>
      <w:r w:rsidR="00697E63">
        <w:t xml:space="preserve">according to the </w:t>
      </w:r>
      <w:r w:rsidR="001B7C33">
        <w:t>storage treatment</w:t>
      </w:r>
      <w:r w:rsidR="00CD4A52" w:rsidRPr="003407A9">
        <w:t xml:space="preserve">. </w:t>
      </w:r>
      <w:r w:rsidR="00893597" w:rsidRPr="003407A9">
        <w:t xml:space="preserve"> </w:t>
      </w:r>
      <w:r w:rsidR="00093189">
        <w:t>We also found that heavier seeds</w:t>
      </w:r>
      <w:r w:rsidR="00A3468E">
        <w:t xml:space="preserve"> had lower germination base water potential</w:t>
      </w:r>
      <w:r w:rsidR="002C4F7D">
        <w:t>.</w:t>
      </w:r>
    </w:p>
    <w:p w14:paraId="2B5ABCD6" w14:textId="682DE2CF" w:rsidR="0081459B" w:rsidRPr="003407A9" w:rsidRDefault="001E50C5" w:rsidP="002D07AE">
      <w:pPr>
        <w:spacing w:line="360" w:lineRule="auto"/>
        <w:jc w:val="both"/>
      </w:pPr>
      <w:r w:rsidRPr="003407A9">
        <w:t>4. S</w:t>
      </w:r>
      <w:r w:rsidR="00FA508B" w:rsidRPr="003407A9">
        <w:t>ynthesis</w:t>
      </w:r>
      <w:r w:rsidRPr="003407A9">
        <w:t>:</w:t>
      </w:r>
      <w:r w:rsidR="00E819FD">
        <w:t xml:space="preserve"> </w:t>
      </w:r>
      <w:r w:rsidR="005065D8">
        <w:t>g</w:t>
      </w:r>
      <w:r w:rsidR="00F42FB2" w:rsidRPr="00A1132B">
        <w:t>ermination responses to water stress exhibit functional intraspecific variability across microgradients of water availability</w:t>
      </w:r>
      <w:r w:rsidR="0024451B">
        <w:t>, s</w:t>
      </w:r>
      <w:r w:rsidR="00BF3484">
        <w:t>uggesting either</w:t>
      </w:r>
      <w:r w:rsidR="00DB196C">
        <w:t xml:space="preserve"> </w:t>
      </w:r>
      <w:r w:rsidR="00BF3484">
        <w:t>a potential local adaptation or a wide phenot</w:t>
      </w:r>
      <w:r w:rsidR="00DB196C">
        <w:t>ypic plasticity even at the microscale</w:t>
      </w:r>
      <w:r w:rsidR="00AA7580">
        <w:t xml:space="preserve">. </w:t>
      </w:r>
      <w:r w:rsidR="00534FDC" w:rsidRPr="00A1132B">
        <w:t>Such findings indicate</w:t>
      </w:r>
      <w:r w:rsidR="008C4724">
        <w:t xml:space="preserve"> </w:t>
      </w:r>
      <w:r w:rsidR="0054059F">
        <w:t xml:space="preserve">a potential capacity </w:t>
      </w:r>
      <w:r w:rsidR="001662B9">
        <w:t>for</w:t>
      </w:r>
      <w:r w:rsidR="0054059F">
        <w:t xml:space="preserve"> adaptation to </w:t>
      </w:r>
      <w:r w:rsidR="00534FDC">
        <w:t>both</w:t>
      </w:r>
      <w:r w:rsidR="00273F18">
        <w:t xml:space="preserve"> </w:t>
      </w:r>
      <w:r w:rsidR="0054059F">
        <w:t xml:space="preserve">current and future climate scenarios. </w:t>
      </w:r>
      <w:r w:rsidR="00A308AA">
        <w:t xml:space="preserve">Our study </w:t>
      </w:r>
      <w:r w:rsidR="008C4724">
        <w:t>further</w:t>
      </w:r>
      <w:r w:rsidR="00A308AA">
        <w:t xml:space="preserve"> highlights the notable ecological implications of rainfall </w:t>
      </w:r>
      <w:r w:rsidR="00B24845">
        <w:t>t</w:t>
      </w:r>
      <w:r w:rsidR="00A308AA">
        <w:t>iming</w:t>
      </w:r>
      <w:r w:rsidR="00B80F1C">
        <w:t xml:space="preserve"> for regeneration</w:t>
      </w:r>
      <w:r w:rsidR="00A308AA">
        <w:t xml:space="preserve"> in alpine water-limited</w:t>
      </w:r>
      <w:r w:rsidR="00B24845">
        <w:t xml:space="preserve"> </w:t>
      </w:r>
      <w:r w:rsidR="00442E56">
        <w:t>environments,</w:t>
      </w:r>
      <w:r w:rsidR="008C4724">
        <w:t xml:space="preserve"> but o</w:t>
      </w:r>
      <w:r w:rsidR="00247BF4">
        <w:t>ur</w:t>
      </w:r>
      <w:r w:rsidR="006E0B1F">
        <w:t xml:space="preserve"> understanding needs to </w:t>
      </w:r>
      <w:r w:rsidR="00BC5E84">
        <w:t>be expanded</w:t>
      </w:r>
      <w:r w:rsidR="00951E3A">
        <w:t xml:space="preserve"> to include water limitation studies across the whole seed regeneration niche</w:t>
      </w:r>
      <w:r w:rsidR="008C4724">
        <w:t>.</w:t>
      </w:r>
      <w:r w:rsidR="00BC5E84">
        <w:t xml:space="preserve"> </w:t>
      </w:r>
    </w:p>
    <w:p w14:paraId="3BC37B98" w14:textId="7646E1A2" w:rsidR="00D02CEC" w:rsidRPr="003407A9" w:rsidRDefault="00D02CEC" w:rsidP="002D07AE">
      <w:pPr>
        <w:spacing w:line="360" w:lineRule="auto"/>
        <w:jc w:val="both"/>
        <w:rPr>
          <w:b/>
          <w:bCs/>
        </w:rPr>
      </w:pPr>
      <w:r w:rsidRPr="003407A9">
        <w:rPr>
          <w:b/>
          <w:bCs/>
        </w:rPr>
        <w:t>Key words</w:t>
      </w:r>
    </w:p>
    <w:p w14:paraId="46735FD8" w14:textId="1DD7A09B" w:rsidR="00D02CEC" w:rsidRPr="003407A9" w:rsidRDefault="00D02CEC" w:rsidP="002D07AE">
      <w:pPr>
        <w:spacing w:line="360" w:lineRule="auto"/>
        <w:jc w:val="both"/>
      </w:pPr>
      <w:r w:rsidRPr="003407A9">
        <w:lastRenderedPageBreak/>
        <w:t>Alpine; Mediterranean; Microclimatic; Intraspecific variation;</w:t>
      </w:r>
      <w:r w:rsidR="00F274CB" w:rsidRPr="003407A9">
        <w:t xml:space="preserve"> Seed germination</w:t>
      </w:r>
      <w:r w:rsidR="00D47B71">
        <w:t>; Plant regeneration</w:t>
      </w:r>
    </w:p>
    <w:p w14:paraId="19D6249F" w14:textId="283FC1BA" w:rsidR="00F24945" w:rsidRPr="00CD6741" w:rsidRDefault="00C26A02">
      <w:r w:rsidRPr="003407A9">
        <w:t>Optional translated abstract (Spanish)</w:t>
      </w:r>
      <w:ins w:id="1" w:author="Diana María Cruz Tejada" w:date="2024-02-01T15:41:00Z">
        <w:r w:rsidR="00C05169">
          <w:t xml:space="preserve"> </w:t>
        </w:r>
      </w:ins>
      <w:r w:rsidR="00F24945" w:rsidRPr="00705EDD">
        <w:rPr>
          <w:lang w:val="en-US"/>
        </w:rPr>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7AA81803" w:rsidR="00871690" w:rsidRPr="003407A9" w:rsidRDefault="004B5AE3" w:rsidP="00B73FDA">
      <w:pPr>
        <w:autoSpaceDE w:val="0"/>
        <w:autoSpaceDN w:val="0"/>
        <w:adjustRightInd w:val="0"/>
        <w:spacing w:after="0" w:line="360" w:lineRule="auto"/>
        <w:ind w:firstLine="709"/>
        <w:jc w:val="both"/>
      </w:pPr>
      <w:r w:rsidRPr="003407A9">
        <w:t>Intraspecific variability</w:t>
      </w:r>
      <w:r w:rsidR="00C83B98" w:rsidRPr="003407A9">
        <w:t xml:space="preserve"> </w:t>
      </w:r>
      <w:r w:rsidR="00002A8C" w:rsidRPr="003407A9">
        <w:t xml:space="preserve">can be defined as the differences (genotypic and phenotypic) </w:t>
      </w:r>
      <w:r w:rsidR="009B3A1B" w:rsidRPr="003407A9">
        <w:t xml:space="preserve">exhibited between </w:t>
      </w:r>
      <w:r w:rsidR="00F77F4A" w:rsidRPr="003407A9">
        <w:t>individuals and populations from the same species</w:t>
      </w:r>
      <w:r w:rsidR="006A043B">
        <w:t xml:space="preserve"> </w:t>
      </w:r>
      <w:r w:rsidR="006A043B">
        <w:fldChar w:fldCharType="begin" w:fldLock="1"/>
      </w:r>
      <w:r w:rsidR="00231E9A">
        <w:instrText>ADDIN CSL_CITATION {"citationItems":[{"id":"ITEM-1","itemData":{"DOI":"10.1111/j.1365-2745.2010.01651.x","ISSN":"00220477","abstract":"Functional traits are increasingly used to investigate community structure, ecosystem functioning or to classify species into functional groups. These functional traits are expected to be variable between and within species. Intraspecific functional variability is supposed to influence and modulate species responses to environmental changes and their effects on their environment. However, this hypothesis remains poorly tested and species are mostly described by mean trait values without any consideration of variability in individual trait values. In this study, we quantify the extent of intraspecific plant functional trait variability, its spatial structure and its response to environmental factors. Using a sampling design structured along two direct and orthogonal climatic gradients in an alpine valley, we quantified and analysed the intraspecific variability for three functional traits (height, leaf dry matter content and leaf nitrogen content) measured on sixteen plant species with contrasting life histories. Results showed a large variability of traits within species with large discrepancies between functional traits and species. This variability did not appear to be structured within populations. Between populations, the overall variability was partly explained by the selected gradients. Despite the strong effects of temperature and radiation on trait intraspecific variability, the response curves of traits along gradients were partly idiosyncratic.4.Synthesis. Giving a comprehensive quantification of intraspecific functional variability through the analysis of an original data set, we report new evidence that using a single trait value to describe a given species can hide large functional variation for this species along environmental gradients. These findings suggest that intraspecific functional variability should be a concern for ecologists and its recognition opens new opportunities to better understand and predict ecological patterns in a changing environment. Further analyses are, however, required to compare inter- and intraspecific variability. © 2010 The Authors. Journal compilation © 2010 British Ecological Society.","author":[{"dropping-particle":"","family":"Albert","given":"Cécile Hélène","non-dropping-particle":"","parse-names":false,"suffix":""},{"dropping-particle":"","family":"Thuiller","given":"Wilfried","non-dropping-particle":"","parse-names":false,"suffix":""},{"dropping-particle":"","family":"Yoccoz","given":"Nigel Gilles","non-dropping-particle":"","parse-names":false,"suffix":""},{"dropping-particle":"","family":"Soudant","given":"Alex","non-dropping-particle":"","parse-names":false,"suffix":""},{"dropping-particle":"","family":"Boucher","given":"Florian","non-dropping-particle":"","parse-names":false,"suffix":""},{"dropping-particle":"","family":"Saccone","given":"Patrick","non-dropping-particle":"","parse-names":false,"suffix":""},{"dropping-particle":"","family":"Lavorel","given":"Sandra","non-dropping-particle":"","parse-names":false,"suffix":""}],"container-title":"Journal of Ecology","id":"ITEM-1","issue":"3","issued":{"date-parts":[["2010"]]},"page":"604-613","title":"Intraspecific functional variability: Extent, structure and sources of variation","type":"article-journal","volume":"98"},"uris":["http://www.mendeley.com/documents/?uuid=d24ecec1-7598-4023-8d6e-add3c14c9ced"]}],"mendeley":{"formattedCitation":"(Albert et al. 2010)","plainTextFormattedCitation":"(Albert et al. 2010)","previouslyFormattedCitation":"(Albert et al. 2010)"},"properties":{"noteIndex":0},"schema":"https://github.com/citation-style-language/schema/raw/master/csl-citation.json"}</w:instrText>
      </w:r>
      <w:r w:rsidR="006A043B">
        <w:fldChar w:fldCharType="separate"/>
      </w:r>
      <w:r w:rsidR="006A043B" w:rsidRPr="006A043B">
        <w:rPr>
          <w:noProof/>
        </w:rPr>
        <w:t>(Albert et al. 2010)</w:t>
      </w:r>
      <w:r w:rsidR="006A043B">
        <w:fldChar w:fldCharType="end"/>
      </w:r>
      <w:r w:rsidR="00F77F4A" w:rsidRPr="003407A9">
        <w:t xml:space="preserve">. This variability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 et al. 2021)</w:t>
      </w:r>
      <w:r w:rsidR="00151A1C" w:rsidRPr="003407A9">
        <w:fldChar w:fldCharType="end"/>
      </w:r>
      <w:r w:rsidR="00FF0852" w:rsidRPr="003407A9">
        <w:t xml:space="preserve">. </w:t>
      </w:r>
      <w:r w:rsidR="00300DFE" w:rsidRPr="003407A9">
        <w:t>Intraspecific</w:t>
      </w:r>
      <w:r w:rsidR="003C7E9D" w:rsidRPr="003407A9">
        <w:t xml:space="preserve"> </w:t>
      </w:r>
      <w:r w:rsidR="00D02CEC" w:rsidRPr="003407A9">
        <w:t xml:space="preserve">variability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r w:rsidR="00A750B6">
        <w:t>essential</w:t>
      </w:r>
      <w:r w:rsidR="00A750B6" w:rsidRPr="003407A9">
        <w:t xml:space="preserv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 xml:space="preserve">. </w:t>
      </w:r>
      <w:r w:rsidR="00AE1060" w:rsidRPr="003407A9">
        <w:t xml:space="preserve">The adjustment </w:t>
      </w:r>
      <w:r w:rsidR="00DB472C" w:rsidRPr="003407A9">
        <w:t>comes</w:t>
      </w:r>
      <w:r w:rsidR="00AE1060" w:rsidRPr="003407A9">
        <w:t xml:space="preserve"> from</w:t>
      </w:r>
      <w:r w:rsidR="00340C50" w:rsidRPr="003407A9">
        <w:t xml:space="preserve"> two</w:t>
      </w:r>
      <w:r w:rsidR="003000FD" w:rsidRPr="003407A9">
        <w:t xml:space="preserve"> </w:t>
      </w:r>
      <w:r w:rsidR="00B01D06" w:rsidRPr="003407A9">
        <w:t>non-exclusive</w:t>
      </w:r>
      <w:r w:rsidR="009D69F2" w:rsidRPr="003407A9">
        <w:t xml:space="preserve"> </w:t>
      </w:r>
      <w:r w:rsidR="003000FD" w:rsidRPr="003407A9">
        <w:t>mechanisms</w:t>
      </w:r>
      <w:r w:rsidR="00DB472C" w:rsidRPr="003407A9">
        <w:t xml:space="preserve">: </w:t>
      </w:r>
      <w:r w:rsidR="0038203D" w:rsidRPr="003407A9">
        <w:t>(</w:t>
      </w:r>
      <w:r w:rsidR="00DB472C" w:rsidRPr="003407A9">
        <w:t>1</w:t>
      </w:r>
      <w:r w:rsidR="0038203D" w:rsidRPr="003407A9">
        <w:t>)</w:t>
      </w:r>
      <w:r w:rsidR="00E24B3A">
        <w:t xml:space="preserve"> </w:t>
      </w:r>
      <w:r w:rsidR="00E24B3A" w:rsidRPr="003407A9">
        <w:t>adaptive evolution</w:t>
      </w:r>
      <w:r w:rsidR="0038203D" w:rsidRPr="003407A9">
        <w:t xml:space="preserve"> </w:t>
      </w:r>
      <w:r w:rsidR="00BD30A7">
        <w:t xml:space="preserve">(i.e. </w:t>
      </w:r>
      <w:r w:rsidR="00793460" w:rsidRPr="003407A9">
        <w:t>local adaptation</w:t>
      </w:r>
      <w:r w:rsidR="00BD30A7">
        <w:t>)</w:t>
      </w:r>
      <w:r w:rsidR="00793460" w:rsidRPr="003407A9">
        <w:t xml:space="preserve"> </w:t>
      </w:r>
      <w:r w:rsidR="00B01D06" w:rsidRPr="003407A9">
        <w:t xml:space="preserve">and </w:t>
      </w:r>
      <w:r w:rsidR="0097414F" w:rsidRPr="003407A9">
        <w:t>(</w:t>
      </w:r>
      <w:r w:rsidR="00DB472C" w:rsidRPr="003407A9">
        <w:t>2</w:t>
      </w:r>
      <w:r w:rsidR="0097414F" w:rsidRPr="003407A9">
        <w:t xml:space="preserve">) </w:t>
      </w:r>
      <w:r w:rsidR="00793460" w:rsidRPr="003407A9">
        <w:t>phenotypic plasticity</w:t>
      </w:r>
      <w:r w:rsidR="00E32D77" w:rsidRPr="003407A9">
        <w:t xml:space="preserve"> (</w:t>
      </w:r>
      <w:r w:rsidR="00BD30A7">
        <w:t>i</w:t>
      </w:r>
      <w:r w:rsidR="00E32D77" w:rsidRPr="003407A9">
        <w:t>.</w:t>
      </w:r>
      <w:r w:rsidR="00BD30A7">
        <w:t>e</w:t>
      </w:r>
      <w:r w:rsidR="00E32D77" w:rsidRPr="003407A9">
        <w:t>. acclimatisation)</w:t>
      </w:r>
      <w:r w:rsidR="00793460" w:rsidRPr="003407A9">
        <w:t xml:space="preserve"> </w:t>
      </w:r>
      <w:r w:rsidR="009C26E6" w:rsidRPr="003407A9">
        <w:fldChar w:fldCharType="begin" w:fldLock="1"/>
      </w:r>
      <w:r w:rsidR="006A043B">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Biology","id":"ITEM-2","issue":"1","issued":{"date-parts":[["2011"]]},"page":"56-63","title":"Interacting Effects of Phenotypic Plasticity and Evolution on Population Persistence in a Changing Climate","type":"article-journal","volume":"25"},"uris":["http://www.mendeley.com/documents/?uuid=6a753c7f-6a30-4f41-b1a2-e1aa2cc43f80"]},{"id":"ITEM-3","itemData":{"DOI":"10.1017/S0960258514000269","ISSN":"09602585","abstract":"Phenotypic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w:instrText>
      </w:r>
      <w:r w:rsidR="006A043B" w:rsidRPr="00705EDD">
        <w:rPr>
          <w:lang w:val="es-ES"/>
        </w:rPr>
        <w:instrText xml:space="preserve">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9C26E6" w:rsidRPr="003407A9">
        <w:fldChar w:fldCharType="separate"/>
      </w:r>
      <w:r w:rsidR="00202A4C" w:rsidRPr="00DE5076">
        <w:rPr>
          <w:noProof/>
          <w:lang w:val="es-CO"/>
        </w:rPr>
        <w:t>(Nicotra et al. 2010; Reed et al. 2011; Fernández-Pascual &amp; Jiménez-Alfaro 2014)</w:t>
      </w:r>
      <w:r w:rsidR="009C26E6" w:rsidRPr="003407A9">
        <w:fldChar w:fldCharType="end"/>
      </w:r>
      <w:r w:rsidR="00E32D77" w:rsidRPr="00DE5076">
        <w:rPr>
          <w:lang w:val="es-CO"/>
        </w:rPr>
        <w:t>.</w:t>
      </w:r>
      <w:r w:rsidR="00A44BFB" w:rsidRPr="00DE5076">
        <w:rPr>
          <w:lang w:val="es-CO"/>
        </w:rPr>
        <w:t xml:space="preserve"> </w:t>
      </w:r>
      <w:r w:rsidR="00C3084F" w:rsidRPr="003407A9">
        <w:t>Adaptive evolution</w:t>
      </w:r>
      <w:r w:rsidR="00FF21B2">
        <w:t xml:space="preserve">, </w:t>
      </w:r>
      <w:r w:rsidR="00E32D77" w:rsidRPr="003407A9">
        <w:t xml:space="preserve">a </w:t>
      </w:r>
      <w:r w:rsidR="00A11407" w:rsidRPr="003407A9">
        <w:t>long-term</w:t>
      </w:r>
      <w:r w:rsidR="00E32D77" w:rsidRPr="003407A9">
        <w:t xml:space="preserve"> process</w:t>
      </w:r>
      <w:r w:rsidR="00274916" w:rsidRPr="003407A9">
        <w:t xml:space="preserve"> </w:t>
      </w:r>
      <w:r w:rsidR="003F6D0B" w:rsidRPr="003407A9">
        <w:t xml:space="preserve">of genotypic </w:t>
      </w:r>
      <w:r w:rsidR="00231BB2" w:rsidRPr="003407A9">
        <w:t>changes</w:t>
      </w:r>
      <w:r w:rsidR="00231BB2">
        <w:t xml:space="preserve">, </w:t>
      </w:r>
      <w:r w:rsidR="00231BB2" w:rsidRPr="003407A9">
        <w:t>broadens</w:t>
      </w:r>
      <w:r w:rsidR="00FF21B2">
        <w:t xml:space="preserve"> a</w:t>
      </w:r>
      <w:r w:rsidR="00DE455D" w:rsidRPr="003407A9">
        <w:t xml:space="preserve"> </w:t>
      </w:r>
      <w:r w:rsidR="00C0103A" w:rsidRPr="003407A9">
        <w:t>species’ potential niche</w:t>
      </w:r>
      <w:r w:rsidR="00D0168A">
        <w:t xml:space="preserve">. However, </w:t>
      </w:r>
      <w:r w:rsidR="00C3084F" w:rsidRPr="003407A9">
        <w:t xml:space="preserve">locally adapted </w:t>
      </w:r>
      <w:r w:rsidR="00793460" w:rsidRPr="003407A9">
        <w:t>population</w:t>
      </w:r>
      <w:r w:rsidR="00D0168A">
        <w:t>s</w:t>
      </w:r>
      <w:r w:rsidR="00793460" w:rsidRPr="003407A9">
        <w:t xml:space="preserve"> </w:t>
      </w:r>
      <w:r w:rsidR="00D0168A">
        <w:t xml:space="preserve">face limitations </w:t>
      </w:r>
      <w:r w:rsidR="00C26866">
        <w:t>in survival conditions</w:t>
      </w:r>
      <w:r w:rsidR="00045824">
        <w:t xml:space="preserve">, rendering them more susceptible to local threats when dispersal and gene flow are restricted </w:t>
      </w:r>
      <w:r w:rsidR="00596825" w:rsidRPr="003407A9">
        <w:fldChar w:fldCharType="begin" w:fldLock="1"/>
      </w:r>
      <w:r w:rsidR="00596825" w:rsidRPr="003407A9">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rsidRPr="003407A9">
        <w:fldChar w:fldCharType="separate"/>
      </w:r>
      <w:r w:rsidR="00596825" w:rsidRPr="003407A9">
        <w:rPr>
          <w:noProof/>
        </w:rPr>
        <w:t>(Atkins &amp; Travis 2010; Valladares et al. 2014)</w:t>
      </w:r>
      <w:r w:rsidR="00596825" w:rsidRPr="003407A9">
        <w:fldChar w:fldCharType="end"/>
      </w:r>
      <w:r w:rsidR="002A4326">
        <w:t xml:space="preserve">, </w:t>
      </w:r>
      <w:r w:rsidR="00452DE4" w:rsidRPr="003407A9">
        <w:t>especially</w:t>
      </w:r>
      <w:r w:rsidR="00AC2A1E" w:rsidRPr="003407A9">
        <w:t xml:space="preserve"> under current </w:t>
      </w:r>
      <w:r w:rsidR="00452DE4" w:rsidRPr="003407A9">
        <w:t xml:space="preserve">global </w:t>
      </w:r>
      <w:r w:rsidR="00AC2A1E" w:rsidRPr="003407A9">
        <w:t xml:space="preserve">change </w:t>
      </w:r>
      <w:r w:rsidR="00596825" w:rsidRPr="003407A9">
        <w:fldChar w:fldCharType="begin" w:fldLock="1"/>
      </w:r>
      <w:r w:rsidR="00596825" w:rsidRPr="003407A9">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rsidRPr="003407A9">
        <w:fldChar w:fldCharType="separate"/>
      </w:r>
      <w:r w:rsidR="00596825" w:rsidRPr="003407A9">
        <w:rPr>
          <w:noProof/>
        </w:rPr>
        <w:t>(Peterson et al. 2018)</w:t>
      </w:r>
      <w:r w:rsidR="00596825" w:rsidRPr="003407A9">
        <w:fldChar w:fldCharType="end"/>
      </w:r>
      <w:r w:rsidR="00793460" w:rsidRPr="003407A9">
        <w:t xml:space="preserve">. </w:t>
      </w:r>
      <w:r w:rsidR="0027123A" w:rsidRPr="003407A9">
        <w:t>In this situation, p</w:t>
      </w:r>
      <w:r w:rsidR="00A202DC" w:rsidRPr="003407A9">
        <w:t xml:space="preserve">henotypic plasticity </w:t>
      </w:r>
      <w:r w:rsidR="001754C6" w:rsidRPr="003407A9">
        <w:t xml:space="preserve">may be the key to </w:t>
      </w:r>
      <w:r w:rsidR="007A3D70" w:rsidRPr="003407A9">
        <w:t xml:space="preserve">fast </w:t>
      </w:r>
      <w:r w:rsidR="001754C6" w:rsidRPr="003407A9">
        <w:t xml:space="preserve">plant responses to new conditions </w:t>
      </w:r>
      <w:r w:rsidR="00223746" w:rsidRPr="003407A9">
        <w:fldChar w:fldCharType="begin" w:fldLock="1"/>
      </w:r>
      <w:r w:rsidR="006A043B">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Biology","id":"ITEM-3","issue":"1","issued":{"date-parts":[["2011"]]},"page":"56-63","title":"Interacting Effects of Phenotypic Plasticity and Evolution on Population Persistence in a Changing Clima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3407A9">
        <w:fldChar w:fldCharType="separate"/>
      </w:r>
      <w:r w:rsidR="00596825" w:rsidRPr="003407A9">
        <w:rPr>
          <w:noProof/>
        </w:rPr>
        <w:t>(Matesanz et al. 2010; Nicotra et al. 2010; Reed et al. 2011; Walck et al. 2011)</w:t>
      </w:r>
      <w:r w:rsidR="00223746" w:rsidRPr="003407A9">
        <w:fldChar w:fldCharType="end"/>
      </w:r>
      <w:r w:rsidR="00B334EF" w:rsidRPr="003407A9">
        <w:t xml:space="preserve">, </w:t>
      </w:r>
      <w:r w:rsidR="00E173A0" w:rsidRPr="003407A9">
        <w:t>act</w:t>
      </w:r>
      <w:r w:rsidR="00B334EF" w:rsidRPr="003407A9">
        <w:t>ing</w:t>
      </w:r>
      <w:r w:rsidR="00E173A0" w:rsidRPr="003407A9">
        <w:t xml:space="preserve"> as a buffer</w:t>
      </w:r>
      <w:r w:rsidR="009D6BEF" w:rsidRPr="003407A9">
        <w:t xml:space="preserve"> </w:t>
      </w:r>
      <w:r w:rsidR="007A3D70" w:rsidRPr="003407A9">
        <w:t xml:space="preserve">against </w:t>
      </w:r>
      <w:r w:rsidR="00F70211" w:rsidRPr="003407A9">
        <w:t>environmental changes</w:t>
      </w:r>
      <w:r w:rsidR="00596825" w:rsidRPr="003407A9">
        <w:t xml:space="preserve"> </w:t>
      </w:r>
      <w:r w:rsidR="00596825" w:rsidRPr="003407A9">
        <w:fldChar w:fldCharType="begin" w:fldLock="1"/>
      </w:r>
      <w:r w:rsidR="00D379E7" w:rsidRPr="003407A9">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rsidRPr="003407A9">
        <w:fldChar w:fldCharType="separate"/>
      </w:r>
      <w:r w:rsidR="00596825" w:rsidRPr="003407A9">
        <w:rPr>
          <w:noProof/>
        </w:rPr>
        <w:t>(Lande 2009; Chevin et al. 2010)</w:t>
      </w:r>
      <w:r w:rsidR="00596825" w:rsidRPr="003407A9">
        <w:fldChar w:fldCharType="end"/>
      </w:r>
      <w:r w:rsidR="001754C6" w:rsidRPr="003407A9">
        <w:t xml:space="preserve">. </w:t>
      </w:r>
    </w:p>
    <w:p w14:paraId="41CC9E3F" w14:textId="0830246E" w:rsidR="008968CF" w:rsidRPr="003407A9" w:rsidRDefault="00BF01B5" w:rsidP="00A026B7">
      <w:pPr>
        <w:autoSpaceDE w:val="0"/>
        <w:autoSpaceDN w:val="0"/>
        <w:adjustRightInd w:val="0"/>
        <w:spacing w:after="0" w:line="360" w:lineRule="auto"/>
        <w:ind w:firstLine="709"/>
        <w:jc w:val="both"/>
      </w:pPr>
      <w:r>
        <w:t>E</w:t>
      </w:r>
      <w:r w:rsidR="0016001C" w:rsidRPr="003407A9">
        <w:t xml:space="preserve">nvironmental changes </w:t>
      </w:r>
      <w:r w:rsidR="004E0A4F">
        <w:t>determine</w:t>
      </w:r>
      <w:r w:rsidR="0016001C" w:rsidRPr="003407A9">
        <w:t xml:space="preserve"> challenges to successful plant </w:t>
      </w:r>
      <w:r w:rsidR="00653DB5" w:rsidRPr="003407A9">
        <w:t>regeneration</w:t>
      </w:r>
      <w:r w:rsidR="00407C07" w:rsidRPr="003407A9">
        <w:t xml:space="preserve"> from seeds</w:t>
      </w:r>
      <w:r w:rsidR="004A5331" w:rsidRPr="003407A9">
        <w:t>, a key life history 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Seed germination is an ecophysiological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variability in seed responses to </w:t>
      </w:r>
      <w:r w:rsidR="00125EEA" w:rsidRPr="003407A9">
        <w:t>moisture and temperature will be key for the</w:t>
      </w:r>
      <w:r w:rsidR="008A2F95" w:rsidRPr="003407A9">
        <w:t xml:space="preserve"> </w:t>
      </w:r>
      <w:r w:rsidR="00125EEA" w:rsidRPr="003407A9">
        <w:t xml:space="preserve">adaption or acclimatization of plant regeneration 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r w:rsidR="00B61AA3">
        <w:t xml:space="preserve">Moreover, </w:t>
      </w:r>
      <w:r w:rsidR="004421A5">
        <w:t xml:space="preserve">current assumptions </w:t>
      </w:r>
      <w:r w:rsidR="005E61D4">
        <w:t>about</w:t>
      </w:r>
      <w:r w:rsidR="004421A5">
        <w:t xml:space="preserve"> </w:t>
      </w:r>
      <w:r w:rsidR="0057308D">
        <w:t>germination r</w:t>
      </w:r>
      <w:r w:rsidR="005E61D4">
        <w:t>e</w:t>
      </w:r>
      <w:r w:rsidR="00AE5D7B">
        <w:t>s</w:t>
      </w:r>
      <w:r w:rsidR="005E61D4">
        <w:t xml:space="preserve">ponses to </w:t>
      </w:r>
      <w:r w:rsidR="0042467D" w:rsidRPr="0088256E">
        <w:t>drought</w:t>
      </w:r>
      <w:r w:rsidR="000A15DB">
        <w:t xml:space="preserve"> are based on </w:t>
      </w:r>
      <w:r w:rsidR="00E6389C">
        <w:t xml:space="preserve">species specific </w:t>
      </w:r>
      <w:r w:rsidR="00E6389C" w:rsidRPr="0088256E">
        <w:fldChar w:fldCharType="begin" w:fldLock="1"/>
      </w:r>
      <w:r w:rsidR="00E6389C" w:rsidRPr="0088256E">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E6389C" w:rsidRPr="0088256E">
        <w:fldChar w:fldCharType="separate"/>
      </w:r>
      <w:r w:rsidR="00E6389C" w:rsidRPr="0088256E">
        <w:rPr>
          <w:noProof/>
        </w:rPr>
        <w:t>(Kos &amp; Poschlod 2008)</w:t>
      </w:r>
      <w:r w:rsidR="00E6389C" w:rsidRPr="0088256E">
        <w:fldChar w:fldCharType="end"/>
      </w:r>
      <w:r w:rsidR="00E6389C">
        <w:t xml:space="preserve"> and </w:t>
      </w:r>
      <w:r w:rsidR="00AB2145">
        <w:t xml:space="preserve">mainly from </w:t>
      </w:r>
      <w:r w:rsidR="00E6389C">
        <w:t>arid ecosystems</w:t>
      </w:r>
      <w:r w:rsidR="0042467D" w:rsidRPr="0088256E">
        <w:t xml:space="preserve"> </w:t>
      </w:r>
      <w:r w:rsidR="0042467D" w:rsidRPr="0088256E">
        <w:fldChar w:fldCharType="begin" w:fldLock="1"/>
      </w:r>
      <w:r w:rsidR="0042467D" w:rsidRPr="0088256E">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w:instrText>
      </w:r>
      <w:r w:rsidR="0042467D" w:rsidRPr="00705EDD">
        <w:rPr>
          <w:lang w:val="en-US"/>
        </w:rPr>
        <w:instrText>,"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88256E">
        <w:fldChar w:fldCharType="separate"/>
      </w:r>
      <w:r w:rsidR="0042467D" w:rsidRPr="00705EDD">
        <w:rPr>
          <w:noProof/>
          <w:lang w:val="en-US"/>
        </w:rPr>
        <w:t>(Yi et al. 2019; Gelviz-Gelvez et al. 2020)</w:t>
      </w:r>
      <w:r w:rsidR="0042467D" w:rsidRPr="0088256E">
        <w:fldChar w:fldCharType="end"/>
      </w:r>
      <w:r w:rsidR="000E036E">
        <w:t>.</w:t>
      </w:r>
      <w:r w:rsidR="00F47696" w:rsidRPr="00705EDD">
        <w:rPr>
          <w:lang w:val="en-US"/>
        </w:rPr>
        <w:t xml:space="preserve"> </w:t>
      </w:r>
      <w:r w:rsidR="00F47696" w:rsidRPr="00BE1551">
        <w:t xml:space="preserve">It is largely unknown </w:t>
      </w:r>
      <w:r w:rsidR="00F66DD8" w:rsidRPr="00BE1551">
        <w:t xml:space="preserve">whether there is </w:t>
      </w:r>
      <w:r w:rsidR="00BE1551" w:rsidRPr="00BE1551">
        <w:t xml:space="preserve">a </w:t>
      </w:r>
      <w:r w:rsidR="00F66DD8" w:rsidRPr="00BE1551">
        <w:t>significant intra-specific variability in germination responses to water stress</w:t>
      </w:r>
      <w:r w:rsidR="009F7455">
        <w:t xml:space="preserve"> as recently suggested by</w:t>
      </w:r>
      <w:r w:rsidR="0088256E" w:rsidRPr="00705EDD">
        <w:rPr>
          <w:lang w:val="en-US"/>
        </w:rPr>
        <w:t xml:space="preserve"> </w:t>
      </w:r>
      <w:r w:rsidR="0088256E" w:rsidRPr="00F66DD8">
        <w:fldChar w:fldCharType="begin" w:fldLock="1"/>
      </w:r>
      <w:r w:rsidR="00F56DC5" w:rsidRPr="00705EDD">
        <w:rPr>
          <w:lang w:val="en-US"/>
        </w:rP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w:instrText>
      </w:r>
      <w:r w:rsidR="00F56DC5" w:rsidRPr="00DB2064">
        <w:rPr>
          <w:lang w:val="en-US"/>
        </w:rPr>
        <w:instrText>ia annua, Artemisia scoparia, Bassia dasyphyll</w:instrText>
      </w:r>
      <w:r w:rsidR="00F56DC5">
        <w:rPr>
          <w:lang w:val="es-CO"/>
        </w:rPr>
        <w:instrText>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w:instrText>
      </w:r>
      <w:r w:rsidR="00F56DC5" w:rsidRPr="00705EDD">
        <w:rPr>
          <w:lang w:val="en-US"/>
        </w:rPr>
        <w:instrText>: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2019)","manualFormatting":"Yi et al. (2019)","plainTextFormattedCitation":"(Yi et al. 2019)","previouslyFormattedCitation":"(Yi et al. 2019)"},"properties":{"noteIndex":0},"schema":"https://github.com/citation-style-language/schema/raw/master/csl-citation.json"}</w:instrText>
      </w:r>
      <w:r w:rsidR="0088256E" w:rsidRPr="00F66DD8">
        <w:fldChar w:fldCharType="separate"/>
      </w:r>
      <w:r w:rsidR="0088256E" w:rsidRPr="00F66DD8">
        <w:rPr>
          <w:noProof/>
        </w:rPr>
        <w:t xml:space="preserve">Yi et al. </w:t>
      </w:r>
      <w:r w:rsidR="00F56DC5">
        <w:rPr>
          <w:noProof/>
        </w:rPr>
        <w:t>(</w:t>
      </w:r>
      <w:r w:rsidR="0088256E" w:rsidRPr="00F66DD8">
        <w:rPr>
          <w:noProof/>
        </w:rPr>
        <w:t>2019)</w:t>
      </w:r>
      <w:r w:rsidR="0088256E" w:rsidRPr="00F66DD8">
        <w:fldChar w:fldCharType="end"/>
      </w:r>
      <w:r w:rsidR="0088256E">
        <w:t xml:space="preserve"> </w:t>
      </w:r>
      <w:r w:rsidR="00F66DD8" w:rsidRPr="00F66DD8">
        <w:t>and whether this variability show functional significance along local gradients</w:t>
      </w:r>
      <w:r w:rsidR="00231E9A">
        <w:t xml:space="preserve"> </w:t>
      </w:r>
      <w:r w:rsidR="00231E9A">
        <w:fldChar w:fldCharType="begin" w:fldLock="1"/>
      </w:r>
      <w:r w:rsidR="007005D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31E9A">
        <w:fldChar w:fldCharType="separate"/>
      </w:r>
      <w:r w:rsidR="00231E9A" w:rsidRPr="00231E9A">
        <w:rPr>
          <w:noProof/>
        </w:rPr>
        <w:t>(Gya et al. 2023)</w:t>
      </w:r>
      <w:r w:rsidR="00231E9A">
        <w:fldChar w:fldCharType="end"/>
      </w:r>
      <w:r w:rsidR="00231E9A">
        <w:t>.</w:t>
      </w:r>
      <w:r w:rsidR="0042467D" w:rsidRPr="00F66DD8">
        <w:t xml:space="preserve"> </w:t>
      </w:r>
      <w:r w:rsidR="00B67CBC" w:rsidRPr="003407A9">
        <w:t>A promising</w:t>
      </w:r>
      <w:r w:rsidR="00010E7B" w:rsidRPr="003407A9">
        <w:t xml:space="preserve"> approach to study seed responses to moisture and water stress is the 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r w:rsidR="00A80841" w:rsidRPr="003407A9">
        <w:t xml:space="preserve"> </w:t>
      </w:r>
      <w:r w:rsidR="009156DA" w:rsidRPr="003407A9">
        <w:t xml:space="preserve">, specifically, the modelling of the seed germination niche using hydro-time models </w:t>
      </w:r>
      <w:r w:rsidR="0070124F" w:rsidRPr="003407A9">
        <w:fldChar w:fldCharType="begin" w:fldLock="1"/>
      </w:r>
      <w:r w:rsidR="00231E9A">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0070124F" w:rsidRPr="003407A9">
        <w:fldChar w:fldCharType="separate"/>
      </w:r>
      <w:r w:rsidR="006A043B" w:rsidRPr="006A043B">
        <w:rPr>
          <w:noProof/>
        </w:rPr>
        <w:t xml:space="preserve">(Allen et al. </w:t>
      </w:r>
      <w:r w:rsidR="006A043B" w:rsidRPr="006A043B">
        <w:rPr>
          <w:noProof/>
        </w:rPr>
        <w:lastRenderedPageBreak/>
        <w:t>2000; Bradford 2002; Bewley et al. 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ψ</w:t>
      </w:r>
      <w:r w:rsidR="0070124F" w:rsidRPr="003407A9">
        <w:rPr>
          <w:rFonts w:cstheme="minorHAnsi"/>
          <w:vertAlign w:val="subscript"/>
        </w:rPr>
        <w:t>b</w:t>
      </w:r>
      <w:r w:rsidR="0070124F" w:rsidRPr="003407A9">
        <w:t>).</w:t>
      </w:r>
      <w:r w:rsidR="000B658C" w:rsidRPr="003407A9">
        <w:t xml:space="preserve"> Each seed in a population has its own value of </w:t>
      </w:r>
      <w:r w:rsidR="000B658C" w:rsidRPr="003407A9">
        <w:rPr>
          <w:rFonts w:cstheme="minorHAnsi"/>
        </w:rPr>
        <w:t>ψ</w:t>
      </w:r>
      <w:r w:rsidR="000B658C" w:rsidRPr="003407A9">
        <w:rPr>
          <w:rFonts w:cstheme="minorHAnsi"/>
          <w:vertAlign w:val="subscript"/>
        </w:rPr>
        <w:t>b</w:t>
      </w:r>
      <w:r w:rsidR="000B658C" w:rsidRPr="003407A9">
        <w:rPr>
          <w:rFonts w:cstheme="minorHAnsi"/>
        </w:rPr>
        <w:t xml:space="preserve">, and therefore calculating this parameter and its variation allows to </w:t>
      </w:r>
      <w:r w:rsidR="00411431" w:rsidRPr="003407A9">
        <w:rPr>
          <w:rFonts w:cstheme="minorHAnsi"/>
        </w:rPr>
        <w:t>test the sources and mechanisms of variation among individuals (i.e. intraspecific variability 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3407A9">
        <w:rPr>
          <w:rFonts w:cstheme="minorHAnsi"/>
          <w:noProof/>
        </w:rPr>
        <w:t>(Donohue et al. 2015)</w:t>
      </w:r>
      <w:r w:rsidR="00661070" w:rsidRPr="003407A9">
        <w:rPr>
          <w:rFonts w:cstheme="minorHAnsi"/>
        </w:rPr>
        <w:fldChar w:fldCharType="end"/>
      </w:r>
      <w:r w:rsidR="00A026B7" w:rsidRPr="003407A9">
        <w:rPr>
          <w:rFonts w:cstheme="minorHAnsi"/>
        </w:rPr>
        <w:t>.</w:t>
      </w:r>
    </w:p>
    <w:p w14:paraId="368A2E6B" w14:textId="7748AE94" w:rsidR="00EE5407" w:rsidRPr="003407A9" w:rsidRDefault="006D4A62" w:rsidP="00AE1B59">
      <w:pPr>
        <w:spacing w:line="360" w:lineRule="auto"/>
        <w:ind w:firstLine="709"/>
        <w:jc w:val="both"/>
      </w:pPr>
      <w:r w:rsidRPr="003407A9">
        <w:t>Global warming</w:t>
      </w:r>
      <w:r w:rsidRPr="003407A9" w:rsidDel="009B1090">
        <w:t xml:space="preserve"> </w:t>
      </w:r>
      <w:r w:rsidR="00236298" w:rsidRPr="003407A9">
        <w:t xml:space="preserve">is a major challenge for worldwide </w:t>
      </w:r>
      <w:r w:rsidR="00AD70BD" w:rsidRPr="003407A9">
        <w:t xml:space="preserve">alpine </w:t>
      </w:r>
      <w:r w:rsidR="00236298" w:rsidRPr="003407A9">
        <w:t>ecosystems</w:t>
      </w:r>
      <w:r w:rsidR="005A4AAD" w:rsidRPr="003407A9">
        <w:t>.</w:t>
      </w:r>
      <w:r w:rsidR="0015216C" w:rsidRPr="003407A9">
        <w:t xml:space="preserve"> </w:t>
      </w:r>
      <w:r w:rsidR="005A4AAD" w:rsidRPr="003407A9">
        <w:t xml:space="preserve">International </w:t>
      </w:r>
      <w:r w:rsidR="00382DF7" w:rsidRPr="003407A9">
        <w:t>records show higher temperature</w:t>
      </w:r>
      <w:r w:rsidR="005A4AAD" w:rsidRPr="003407A9">
        <w:t xml:space="preserve"> increases </w:t>
      </w:r>
      <w:r w:rsidR="00816DBE" w:rsidRPr="003407A9">
        <w:fldChar w:fldCharType="begin" w:fldLock="1"/>
      </w:r>
      <w:r w:rsidR="00231BB2">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Report","type":"report"},"uris":["http://www.mendeley.com/documents/?uuid=50dca0d2-d677-4133-b921-d5c2319d91a8"]},{"id":"ITEM-2","itemData":{"DOI":"10.1007/s00382-022-06303-3","ISBN":"0123456789","ISSN":"14320894","abstract":"A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Dynamics","id":"ITEM-2","issue":"1-2","issued":{"date-parts":[["2023"]]},"page":"65-86","publisher":"Springer Berlin Heidelberg","title":"21st Century alpine climate change","type":"article-journal","volume":"60"},"uris":["http://www.mendeley.com/documents/?uuid=22eeafc6-c767-4198-aeb9-1ed301a5df0a"]}],"mendeley":{"formattedCitation":"(IPCC 2014; Kotlarski et al. 2023)","plainTextFormattedCitation":"(IPCC 2014; Kotlarski et al. 2023)","previouslyFormattedCitation":"(IPCC 2014)"},"properties":{"noteIndex":0},"schema":"https://github.com/citation-style-language/schema/raw/master/csl-citation.json"}</w:instrText>
      </w:r>
      <w:r w:rsidR="00816DBE" w:rsidRPr="003407A9">
        <w:fldChar w:fldCharType="separate"/>
      </w:r>
      <w:r w:rsidR="00231BB2" w:rsidRPr="00231BB2">
        <w:rPr>
          <w:noProof/>
        </w:rPr>
        <w:t>(IPCC 2014; Kotlarski et al. 2023)</w:t>
      </w:r>
      <w:r w:rsidR="00816DBE" w:rsidRPr="003407A9">
        <w:fldChar w:fldCharType="end"/>
      </w:r>
      <w:r w:rsidR="005A4AAD" w:rsidRPr="003407A9">
        <w:t xml:space="preserve"> </w:t>
      </w:r>
      <w:r w:rsidR="00956530" w:rsidRPr="003407A9">
        <w:t xml:space="preserve">and associated changes in summit plant communities </w:t>
      </w:r>
      <w:r w:rsidR="009F62E4" w:rsidRPr="003407A9">
        <w:fldChar w:fldCharType="begin" w:fldLock="1"/>
      </w:r>
      <w:r w:rsidR="00816DBE" w:rsidRPr="003407A9">
        <w:instrText>ADDIN CSL_CITATION {"citationItems":[{"id":"ITEM-1","itemData":{"DOI":"10.3389/fevo.2021.642309","ISSN":"2296701X","abstract":"The alpine life zone is expected to undergo major changes with ongoing climate change. While an increase of plant species richness on mountain summits has generally been found, competitive displacement may result in the long term. Here, we explore how species richness and surface cover types (vascular plants, litter, bare ground, scree and rock) changed over time on different bedrocks on summits of the European Alps. We focus on how species richness and turnover (new and lost species) depended on the density of existing vegetation, namely vascular plant cover. We analyzed permanent plots (1 m × 1 m) in each cardinal direction on 24 summits (24 × 4 × 4), with always four summits distributed along elevation gradients in each of six regions (three siliceous, three calcareous) across the European Alps. Mean summer temperatures derived from downscaled climate data increased synchronously over the past 30 years in all six regions. During the investigated 14 years, vascular plant cover decreased on siliceous bedrock, coupled with an increase in litter, and it marginally increased on higher calcareous summits. Species richness showed a unimodal relationship with vascular plant cover. Richness increased over time on siliceous bedrock but slightly decreased on calcareous bedrock due to losses in plots with high plant cover. Our analyses suggest contrasting and complex processes on siliceous versus calcareous summits in the European Alps. The unimodal richness-cover relationship and species losses at high plant cover suggest competition as a driver for vegetation change on alpine summits.","author":[{"dropping-particle":"","family":"Nicklas","given":"Lena","non-dropping-particle":"","parse-names":false,"suffix":""},{"dropping-particle":"","family":"Walde","given":"Janette","non-dropping-particle":"","parse-names":false,"suffix":""},{"dropping-particle":"","family":"Wipf","given":"Sonja","non-dropping-particle":"","parse-names":false,"suffix":""},{"dropping-particle":"","family":"Lamprecht","given":"Andrea","non-dropping-particle":"","parse-names":false,"suffix":""},{"dropping-particle":"","family":"Mallaun","given":"Martin","non-dropping-particle":"","parse-names":false,"suffix":""},{"dropping-particle":"","family":"Rixen","given":"Christian","non-dropping-particle":"","parse-names":false,"suffix":""},{"dropping-particle":"","family":"Steinbauer","given":"Klaus","non-dropping-particle":"","parse-names":false,"suffix":""},{"dropping-particle":"","family":"Theurillat","given":"Jean Paul","non-dropping-particle":"","parse-names":false,"suffix":""},{"dropping-particle":"","family":"Unterluggauer","given":"Peter","non-dropping-particle":"","parse-names":false,"suffix":""},{"dropping-particle":"","family":"Vittoz","given":"Pascal","non-dropping-particle":"","parse-names":false,"suffix":""},{"dropping-particle":"","family":"Moser","given":"Dietmar","non-dropping-particle":"","parse-names":false,"suffix":""},{"dropping-particle":"","family":"Gattringer","given":"Andreas","non-dropping-particle":"","parse-names":false,"suffix":""},{"dropping-particle":"","family":"Wessely","given":"Johannes","non-dropping-particle":"","parse-names":false,"suffix":""},{"dropping-particle":"","family":"Erschbamer","given":"Brigitta","non-dropping-particle":"","parse-names":false,"suffix":""}],"container-title":"Frontiers in Ecology and Evolution","id":"ITEM-1","issue":"April","issued":{"date-parts":[["2021","4","9"]]},"page":"1-15","publisher":"Frontiers Media S.A.","title":"Climate Change Affects Vegetation Differently on Siliceous and Calcareous Summits of the European Alps","type":"article-journal","volume":"9"},"uris":["http://www.mendeley.com/documents/?uuid=9cd897f6-d7ec-42df-9bb5-6f570d9e7c07"]}],"mendeley":{"formattedCitation":"(Nicklas et al. 2021)","plainTextFormattedCitation":"(Nicklas et al. 2021)","previouslyFormattedCitation":"(Nicklas et al. 2021)"},"properties":{"noteIndex":0},"schema":"https://github.com/citation-style-language/schema/raw/master/csl-citation.json"}</w:instrText>
      </w:r>
      <w:r w:rsidR="009F62E4" w:rsidRPr="003407A9">
        <w:fldChar w:fldCharType="separate"/>
      </w:r>
      <w:r w:rsidR="009F62E4" w:rsidRPr="003407A9">
        <w:rPr>
          <w:noProof/>
        </w:rPr>
        <w:t>(Nicklas et al. 2021)</w:t>
      </w:r>
      <w:r w:rsidR="009F62E4" w:rsidRPr="003407A9">
        <w:fldChar w:fldCharType="end"/>
      </w:r>
      <w:r w:rsidR="0091497E" w:rsidRPr="003407A9">
        <w:t>.</w:t>
      </w:r>
      <w:r w:rsidR="00841CFC" w:rsidRPr="003407A9">
        <w:t xml:space="preserve"> </w:t>
      </w:r>
      <w:r w:rsidR="005A6399" w:rsidRPr="003407A9">
        <w:t>The</w:t>
      </w:r>
      <w:r w:rsidR="00DC4CF9" w:rsidRPr="003407A9">
        <w:t xml:space="preserve"> high topographic complexity</w:t>
      </w:r>
      <w:r w:rsidR="00AC62CD" w:rsidRPr="003407A9">
        <w:t xml:space="preserve"> </w:t>
      </w:r>
      <w:r w:rsidR="000742C5" w:rsidRPr="003407A9">
        <w:t xml:space="preserve">observed </w:t>
      </w:r>
      <w:r w:rsidR="00AC62CD" w:rsidRPr="003407A9">
        <w:t>at fine scales</w:t>
      </w:r>
      <w:r w:rsidR="007B25BD" w:rsidRPr="003407A9">
        <w:t xml:space="preserve"> in alpine ecosystems</w:t>
      </w:r>
      <w:r w:rsidR="00AD5980"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AD5980" w:rsidRPr="003407A9">
        <w:t xml:space="preserve"> allows a mosaic of microclimatic conditions </w:t>
      </w:r>
      <w:r w:rsidR="00AD5980" w:rsidRPr="003407A9">
        <w:fldChar w:fldCharType="begin" w:fldLock="1"/>
      </w:r>
      <w:r w:rsidR="00AD5980" w:rsidRPr="003407A9">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rsidRPr="003407A9">
        <w:fldChar w:fldCharType="separate"/>
      </w:r>
      <w:r w:rsidR="00AD5980" w:rsidRPr="003407A9">
        <w:rPr>
          <w:noProof/>
        </w:rPr>
        <w:t>(Körner 2021)</w:t>
      </w:r>
      <w:r w:rsidR="00AD5980" w:rsidRPr="003407A9">
        <w:fldChar w:fldCharType="end"/>
      </w:r>
      <w:r w:rsidR="00AD5980" w:rsidRPr="003407A9">
        <w:t xml:space="preserve"> with sharp gradients within few centimetres </w:t>
      </w:r>
      <w:r w:rsidR="00AD5980" w:rsidRPr="003407A9">
        <w:fldChar w:fldCharType="begin" w:fldLock="1"/>
      </w:r>
      <w:r w:rsidR="00D50390" w:rsidRPr="003407A9">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rsidRPr="003407A9">
        <w:fldChar w:fldCharType="separate"/>
      </w:r>
      <w:r w:rsidR="00AD5980" w:rsidRPr="003407A9">
        <w:rPr>
          <w:noProof/>
        </w:rPr>
        <w:t>(Graham et al. 2012)</w:t>
      </w:r>
      <w:r w:rsidR="00AD5980" w:rsidRPr="003407A9">
        <w:fldChar w:fldCharType="end"/>
      </w:r>
      <w:r w:rsidR="004C5097" w:rsidRPr="003407A9">
        <w:t>.</w:t>
      </w:r>
      <w:r w:rsidR="00DC4CF9" w:rsidRPr="003407A9">
        <w:t xml:space="preserve"> </w:t>
      </w:r>
      <w:r w:rsidR="004C5097" w:rsidRPr="003407A9">
        <w:t>Thus</w:t>
      </w:r>
      <w:r w:rsidR="009F0D96">
        <w:t>,</w:t>
      </w:r>
      <w:r w:rsidR="004C5097" w:rsidRPr="003407A9">
        <w:t xml:space="preserve"> microclimatic variability </w:t>
      </w:r>
      <w:r w:rsidR="00DE7326" w:rsidRPr="003407A9">
        <w:t xml:space="preserve">has been seen to partially buffer </w:t>
      </w:r>
      <w:r w:rsidR="00E71523" w:rsidRPr="003407A9">
        <w:t>climate warming</w:t>
      </w:r>
      <w:r w:rsidR="00DE7326" w:rsidRPr="003407A9">
        <w:t xml:space="preserve"> </w:t>
      </w:r>
      <w:r w:rsidR="00174922" w:rsidRPr="003407A9">
        <w:fldChar w:fldCharType="begin" w:fldLock="1"/>
      </w:r>
      <w:r w:rsidR="008C731B" w:rsidRPr="003407A9">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rsidRPr="003407A9">
        <w:fldChar w:fldCharType="separate"/>
      </w:r>
      <w:r w:rsidR="00174922" w:rsidRPr="003407A9">
        <w:rPr>
          <w:noProof/>
        </w:rPr>
        <w:t>(Körner &amp; Hiltbrunner 2021)</w:t>
      </w:r>
      <w:r w:rsidR="00174922" w:rsidRPr="003407A9">
        <w:fldChar w:fldCharType="end"/>
      </w:r>
      <w:r w:rsidR="00DC0E7B" w:rsidRPr="003407A9">
        <w:t xml:space="preserve"> </w:t>
      </w:r>
      <w:r w:rsidR="006F4FA0" w:rsidRPr="003407A9">
        <w:t xml:space="preserve">through </w:t>
      </w:r>
      <w:r w:rsidR="00174922" w:rsidRPr="003407A9">
        <w:t xml:space="preserve">communities </w:t>
      </w:r>
      <w:r w:rsidR="00C8491D" w:rsidRPr="003407A9">
        <w:t xml:space="preserve">shifting </w:t>
      </w:r>
      <w:r w:rsidR="00174922" w:rsidRPr="003407A9">
        <w:t>distributions</w:t>
      </w:r>
      <w:r w:rsidR="00C8491D" w:rsidRPr="003407A9">
        <w:t xml:space="preserve"> (</w:t>
      </w:r>
      <w:r w:rsidR="005F79C0" w:rsidRPr="003407A9">
        <w:rPr>
          <w:highlight w:val="yellow"/>
        </w:rPr>
        <w:t>Jiménez-alfaro et al. 2024,</w:t>
      </w:r>
      <w:r w:rsidR="0091497E" w:rsidRPr="003407A9">
        <w:rPr>
          <w:highlight w:val="yellow"/>
        </w:rPr>
        <w:t xml:space="preserve"> JVA</w:t>
      </w:r>
      <w:r w:rsidR="00C8491D" w:rsidRPr="003407A9">
        <w:t>)</w:t>
      </w:r>
      <w:r w:rsidR="00DC4CF9" w:rsidRPr="003407A9">
        <w:rPr>
          <w:rFonts w:eastAsia="Times New Roman" w:cstheme="minorHAnsi"/>
          <w:color w:val="000000"/>
          <w:lang w:eastAsia="ca-ES"/>
        </w:rPr>
        <w:t>.</w:t>
      </w:r>
      <w:r w:rsidR="00DC4CF9" w:rsidRPr="003407A9">
        <w:t xml:space="preserve"> </w:t>
      </w:r>
      <w:r w:rsidR="00F47EFE" w:rsidRPr="003407A9">
        <w:t>Nevertheless,</w:t>
      </w:r>
      <w:r w:rsidR="00E07D4C" w:rsidRPr="003407A9">
        <w:t xml:space="preserve"> </w:t>
      </w:r>
      <w:r w:rsidR="0057023F" w:rsidRPr="003407A9">
        <w:t xml:space="preserve">there is still a need to assess </w:t>
      </w:r>
      <w:r w:rsidR="00C8491D" w:rsidRPr="003407A9">
        <w:t xml:space="preserve">the effects of unpredictable precipitation and earlier </w:t>
      </w:r>
      <w:r w:rsidR="00382DF7" w:rsidRPr="003407A9">
        <w:t>snowmelt, which</w:t>
      </w:r>
      <w:r w:rsidR="00C8491D" w:rsidRPr="003407A9">
        <w:t xml:space="preserve"> could result in water stress during summer</w:t>
      </w:r>
      <w:r w:rsidR="007B08EC" w:rsidRPr="003407A9">
        <w:t xml:space="preserve">. </w:t>
      </w:r>
      <w:r w:rsidR="00790D09" w:rsidRPr="003407A9">
        <w:t xml:space="preserve">Alpine </w:t>
      </w:r>
      <w:r w:rsidR="00845034" w:rsidRPr="003407A9">
        <w:t xml:space="preserve">plant regeneration </w:t>
      </w:r>
      <w:r w:rsidR="004728FD" w:rsidRPr="003407A9">
        <w:t>studies</w:t>
      </w:r>
      <w:r w:rsidR="00A36C09" w:rsidRPr="003407A9">
        <w:t xml:space="preserve"> </w:t>
      </w:r>
      <w:r w:rsidR="00316C21" w:rsidRPr="003407A9">
        <w:t xml:space="preserve">have mostly focused on </w:t>
      </w:r>
      <w:r w:rsidR="00686976" w:rsidRPr="003407A9">
        <w:t>the effect</w:t>
      </w:r>
      <w:r w:rsidR="00845034" w:rsidRPr="003407A9">
        <w:t>s</w:t>
      </w:r>
      <w:r w:rsidR="00686976" w:rsidRPr="003407A9">
        <w:t xml:space="preserve"> of temperature</w:t>
      </w:r>
      <w:r w:rsidR="00845034" w:rsidRPr="003407A9">
        <w:t xml:space="preserve"> and </w:t>
      </w:r>
      <w:r w:rsidR="0032135F" w:rsidRPr="003407A9">
        <w:t xml:space="preserve">warming </w:t>
      </w:r>
      <w:r w:rsidR="00C73947" w:rsidRPr="003407A9">
        <w:fldChar w:fldCharType="begin" w:fldLock="1"/>
      </w:r>
      <w:r w:rsidR="00AD5980" w:rsidRPr="003407A9">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rsidRPr="003407A9">
        <w:fldChar w:fldCharType="separate"/>
      </w:r>
      <w:r w:rsidR="00C73947" w:rsidRPr="003407A9">
        <w:rPr>
          <w:noProof/>
        </w:rPr>
        <w:t>(e.g. Mondoni et al. 2012; Hoyle et al. 2015; Fernández-Pascual et al. 2021)</w:t>
      </w:r>
      <w:r w:rsidR="00C73947" w:rsidRPr="003407A9">
        <w:fldChar w:fldCharType="end"/>
      </w:r>
      <w:r w:rsidR="0079421B" w:rsidRPr="003407A9">
        <w:t>,</w:t>
      </w:r>
      <w:r w:rsidR="00702735" w:rsidRPr="003407A9">
        <w:t xml:space="preserve"> </w:t>
      </w:r>
      <w:r w:rsidR="00666045" w:rsidRPr="003407A9">
        <w:t xml:space="preserve">as </w:t>
      </w:r>
      <w:r w:rsidR="0079421B" w:rsidRPr="003407A9">
        <w:t xml:space="preserve">if </w:t>
      </w:r>
      <w:r w:rsidR="00316C21" w:rsidRPr="003407A9">
        <w:t xml:space="preserve">moisture </w:t>
      </w:r>
      <w:r w:rsidR="0079421B" w:rsidRPr="003407A9">
        <w:t xml:space="preserve">was </w:t>
      </w:r>
      <w:r w:rsidR="00316C21" w:rsidRPr="003407A9">
        <w:t xml:space="preserve">not </w:t>
      </w:r>
      <w:r w:rsidR="003B3A5B" w:rsidRPr="003407A9">
        <w:t xml:space="preserve">a </w:t>
      </w:r>
      <w:r w:rsidR="00316C21" w:rsidRPr="003407A9">
        <w:t>limiting</w:t>
      </w:r>
      <w:r w:rsidR="004E053E" w:rsidRPr="003407A9">
        <w:t xml:space="preserve"> </w:t>
      </w:r>
      <w:r w:rsidR="003B3A5B" w:rsidRPr="003407A9">
        <w:t xml:space="preserve">factor </w:t>
      </w:r>
      <w:r w:rsidR="00790D09" w:rsidRPr="003407A9">
        <w:t>in</w:t>
      </w:r>
      <w:r w:rsidR="0079421B" w:rsidRPr="003407A9">
        <w:t xml:space="preserve"> </w:t>
      </w:r>
      <w:r w:rsidR="00FC5BD4">
        <w:t>most</w:t>
      </w:r>
      <w:r w:rsidR="007005D0">
        <w:t xml:space="preserve"> </w:t>
      </w:r>
      <w:r w:rsidR="00790D09" w:rsidRPr="003407A9">
        <w:t xml:space="preserve">temperate </w:t>
      </w:r>
      <w:r w:rsidR="0079421B" w:rsidRPr="003407A9">
        <w:t xml:space="preserve">alpine </w:t>
      </w:r>
      <w:r w:rsidR="00A637E4" w:rsidRPr="003407A9">
        <w:t>region</w:t>
      </w:r>
      <w:r w:rsidR="001F5AE8" w:rsidRPr="003407A9">
        <w:t>s</w:t>
      </w:r>
      <w:r w:rsidR="009F0D96">
        <w:t xml:space="preserve"> </w:t>
      </w:r>
      <w:r w:rsidR="007005D0">
        <w:fldChar w:fldCharType="begin" w:fldLock="1"/>
      </w:r>
      <w:r w:rsidR="00CC606E">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7005D0">
        <w:fldChar w:fldCharType="separate"/>
      </w:r>
      <w:r w:rsidR="007005D0" w:rsidRPr="007005D0">
        <w:rPr>
          <w:noProof/>
        </w:rPr>
        <w:t>(Körner 2021)</w:t>
      </w:r>
      <w:r w:rsidR="007005D0">
        <w:fldChar w:fldCharType="end"/>
      </w:r>
      <w:r w:rsidR="0048168F" w:rsidRPr="003407A9">
        <w:t>.</w:t>
      </w:r>
      <w:r w:rsidR="00CF3967" w:rsidRPr="003407A9">
        <w:t xml:space="preserve"> </w:t>
      </w:r>
      <w:r w:rsidR="00382DF7" w:rsidRPr="003407A9">
        <w:t>However,</w:t>
      </w:r>
      <w:r w:rsidR="002B51AF" w:rsidRPr="003407A9">
        <w:t xml:space="preserve"> </w:t>
      </w:r>
      <w:r w:rsidR="00551550" w:rsidRPr="003407A9">
        <w:t>recent</w:t>
      </w:r>
      <w:r w:rsidR="002B51AF" w:rsidRPr="003407A9">
        <w:t xml:space="preserve"> research </w:t>
      </w:r>
      <w:r w:rsidR="00280A6F" w:rsidRPr="003407A9">
        <w:t xml:space="preserve">has shown </w:t>
      </w:r>
      <w:r w:rsidR="002B51AF" w:rsidRPr="003407A9">
        <w:t xml:space="preserve">that germination is </w:t>
      </w:r>
      <w:r w:rsidR="00807ADB" w:rsidRPr="003407A9">
        <w:t>specifically triggered by high soil moisture</w:t>
      </w:r>
      <w:r w:rsidR="00543647" w:rsidRPr="003407A9">
        <w:t xml:space="preserve"> </w:t>
      </w:r>
      <w:r w:rsidR="00280A6F" w:rsidRPr="003407A9">
        <w:t xml:space="preserve">in alpine habitats of the Caucasus </w:t>
      </w:r>
      <w:r w:rsidR="008C731B" w:rsidRPr="003407A9">
        <w:fldChar w:fldCharType="begin" w:fldLock="1"/>
      </w:r>
      <w:r w:rsidR="00AD5980" w:rsidRPr="003407A9">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rsidRPr="003407A9">
        <w:fldChar w:fldCharType="separate"/>
      </w:r>
      <w:r w:rsidR="008C731B" w:rsidRPr="003407A9">
        <w:rPr>
          <w:noProof/>
        </w:rPr>
        <w:t>(Rosbakh et al. 2022)</w:t>
      </w:r>
      <w:r w:rsidR="008C731B" w:rsidRPr="003407A9">
        <w:fldChar w:fldCharType="end"/>
      </w:r>
      <w:r w:rsidR="00666045" w:rsidRPr="003407A9">
        <w:t>.</w:t>
      </w:r>
      <w:r w:rsidR="00316C21" w:rsidRPr="003407A9">
        <w:t xml:space="preserve"> </w:t>
      </w:r>
      <w:r w:rsidR="0089473F" w:rsidRPr="003407A9">
        <w:t>W</w:t>
      </w:r>
      <w:r w:rsidR="00394A21" w:rsidRPr="003407A9">
        <w:t xml:space="preserve">ater stress </w:t>
      </w:r>
      <w:r w:rsidR="0089473F" w:rsidRPr="003407A9">
        <w:t>should be especially relevant in</w:t>
      </w:r>
      <w:r w:rsidR="003961D7" w:rsidRPr="003407A9">
        <w:t xml:space="preserve"> the Mediterranean </w:t>
      </w:r>
      <w:r w:rsidR="0089473F" w:rsidRPr="003407A9">
        <w:t xml:space="preserve">high </w:t>
      </w:r>
      <w:r w:rsidR="003961D7" w:rsidRPr="003407A9">
        <w:t>mountains</w:t>
      </w:r>
      <w:r w:rsidR="00DE3183" w:rsidRPr="003407A9">
        <w:t>,</w:t>
      </w:r>
      <w:r w:rsidR="003961D7" w:rsidRPr="003407A9">
        <w:t xml:space="preserve"> </w:t>
      </w:r>
      <w:r w:rsidR="00F85E55" w:rsidRPr="003407A9">
        <w:t xml:space="preserve">alpine areas </w:t>
      </w:r>
      <w:r w:rsidR="00884217" w:rsidRPr="003407A9">
        <w:t xml:space="preserve">with </w:t>
      </w:r>
      <w:r w:rsidR="00985262" w:rsidRPr="003407A9">
        <w:t>a two-month drought period in summer</w:t>
      </w:r>
      <w:r w:rsidR="00110061" w:rsidRPr="003407A9">
        <w:t xml:space="preserve"> </w:t>
      </w:r>
      <w:r w:rsidR="00110061" w:rsidRPr="003407A9">
        <w:fldChar w:fldCharType="begin" w:fldLock="1"/>
      </w:r>
      <w:r w:rsidR="00110061"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110061" w:rsidRPr="003407A9">
        <w:fldChar w:fldCharType="separate"/>
      </w:r>
      <w:r w:rsidR="00110061" w:rsidRPr="003407A9">
        <w:rPr>
          <w:noProof/>
        </w:rPr>
        <w:t>(Sumner &amp; Venn 2021)</w:t>
      </w:r>
      <w:r w:rsidR="00110061" w:rsidRPr="003407A9">
        <w:fldChar w:fldCharType="end"/>
      </w:r>
      <w:r w:rsidR="00110061" w:rsidRPr="003407A9">
        <w:t xml:space="preserve"> </w:t>
      </w:r>
      <w:r w:rsidR="00780B84" w:rsidRPr="003407A9">
        <w:t>where Mediterranean germination syndromes have been described</w:t>
      </w:r>
      <w:r w:rsidR="005F79C0" w:rsidRPr="003407A9">
        <w:t xml:space="preserve"> </w:t>
      </w:r>
      <w:r w:rsidR="005F79C0" w:rsidRPr="003407A9">
        <w:fldChar w:fldCharType="begin" w:fldLock="1"/>
      </w:r>
      <w:r w:rsidR="00580C97">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id":"ITEM-3","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Perspective","id":"ITEM-3","issued":{"date-parts":[["2022"]]},"page":"101-114","publisher":"Academic Press","title":"Climate change and plant regeneration from seeds in Mediterranean regions of the Northern Hemisphere","type":"chapter"},"uris":["http://www.mendeley.com/documents/?uuid=70c031bb-6687-423c-840a-41285d6b53b8"]}],"mendeley":{"formattedCitation":"(Giménez-Benavides et al. 2005; Giménez-Benavides et al. 2018; Mattana et al. 2022)","plainTextFormattedCitation":"(Giménez-Benavides et al. 2005; Giménez-Benavides et al. 2018; Mattana et al. 2022)","previouslyFormattedCitation":"(Giménez-Benavides et al. 2005; Giménez-Benavides et al. 2018; Mattana et al. 2022)"},"properties":{"noteIndex":0},"schema":"https://github.com/citation-style-language/schema/raw/master/csl-citation.json"}</w:instrText>
      </w:r>
      <w:r w:rsidR="005F79C0" w:rsidRPr="003407A9">
        <w:fldChar w:fldCharType="separate"/>
      </w:r>
      <w:r w:rsidR="00CC606E" w:rsidRPr="00CC606E">
        <w:rPr>
          <w:noProof/>
        </w:rPr>
        <w:t>(Giménez-Benavides et al. 2005; Giménez-Benavides et al. 2018; Mattana et al. 2022)</w:t>
      </w:r>
      <w:r w:rsidR="005F79C0" w:rsidRPr="003407A9">
        <w:fldChar w:fldCharType="end"/>
      </w:r>
      <w:r w:rsidR="00985262" w:rsidRPr="003407A9">
        <w:t xml:space="preserve"> Another limitation of </w:t>
      </w:r>
      <w:r w:rsidR="00EE5407" w:rsidRPr="003407A9">
        <w:t>alpine germination</w:t>
      </w:r>
      <w:r w:rsidR="00985262" w:rsidRPr="003407A9">
        <w:t xml:space="preserve"> studies is that </w:t>
      </w:r>
      <w:r w:rsidR="00382DF7" w:rsidRPr="003407A9">
        <w:t xml:space="preserve">they </w:t>
      </w:r>
      <w:r w:rsidR="00985262" w:rsidRPr="003407A9">
        <w:t>are mostly</w:t>
      </w:r>
      <w:r w:rsidR="00EE5407" w:rsidRPr="003407A9">
        <w:t xml:space="preserve"> focused on population and community levels </w:t>
      </w:r>
      <w:r w:rsidR="002B2A44" w:rsidRPr="003407A9">
        <w:fldChar w:fldCharType="begin" w:fldLock="1"/>
      </w:r>
      <w:r w:rsidR="002B2A44" w:rsidRPr="003407A9">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3407A9">
        <w:fldChar w:fldCharType="separate"/>
      </w:r>
      <w:r w:rsidR="002B2A44" w:rsidRPr="003407A9">
        <w:rPr>
          <w:noProof/>
        </w:rPr>
        <w:t>(e.g. Cavieres &amp; Arroyo 2000; Shimono &amp; Kudo 2005; Wagner &amp; Simons 2009)</w:t>
      </w:r>
      <w:r w:rsidR="002B2A44" w:rsidRPr="003407A9">
        <w:fldChar w:fldCharType="end"/>
      </w:r>
      <w:r w:rsidR="005D7982" w:rsidRPr="003407A9">
        <w:t>, with</w:t>
      </w:r>
      <w:r w:rsidR="002B2A44" w:rsidRPr="003407A9">
        <w:t xml:space="preserve"> </w:t>
      </w:r>
      <w:r w:rsidR="00EE5407" w:rsidRPr="003407A9">
        <w:t xml:space="preserve">few </w:t>
      </w:r>
      <w:r w:rsidR="00382DF7" w:rsidRPr="003407A9">
        <w:t xml:space="preserve">studies </w:t>
      </w:r>
      <w:r w:rsidR="001E5050" w:rsidRPr="003407A9">
        <w:t>at subpopulation level</w:t>
      </w:r>
      <w:r w:rsidR="00EE5407" w:rsidRPr="003407A9">
        <w:t xml:space="preserve"> </w:t>
      </w:r>
      <w:r w:rsidR="002B2A44" w:rsidRPr="003407A9">
        <w:fldChar w:fldCharType="begin" w:fldLock="1"/>
      </w:r>
      <w:r w:rsidR="00AD5980" w:rsidRPr="003407A9">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rsidRPr="003407A9">
        <w:fldChar w:fldCharType="separate"/>
      </w:r>
      <w:r w:rsidR="002B2A44" w:rsidRPr="003407A9">
        <w:rPr>
          <w:noProof/>
        </w:rPr>
        <w:t>(Gya et al. 2023)</w:t>
      </w:r>
      <w:r w:rsidR="002B2A44" w:rsidRPr="003407A9">
        <w:fldChar w:fldCharType="end"/>
      </w:r>
      <w:r w:rsidR="00884217" w:rsidRPr="003407A9">
        <w:t xml:space="preserve"> and even </w:t>
      </w:r>
      <w:r w:rsidR="0099019B" w:rsidRPr="003407A9">
        <w:t>less</w:t>
      </w:r>
      <w:r w:rsidR="00884217" w:rsidRPr="003407A9">
        <w:t xml:space="preserve"> </w:t>
      </w:r>
      <w:r w:rsidR="00C356C4" w:rsidRPr="003407A9">
        <w:t xml:space="preserve">considering </w:t>
      </w:r>
      <w:r w:rsidR="00884217" w:rsidRPr="003407A9">
        <w:t>the</w:t>
      </w:r>
      <w:r w:rsidR="00283FDE" w:rsidRPr="003407A9">
        <w:t xml:space="preserve"> mosaic of microclimatic conditions at </w:t>
      </w:r>
      <w:r w:rsidR="00382DF7" w:rsidRPr="003407A9">
        <w:t xml:space="preserve">fine </w:t>
      </w:r>
      <w:r w:rsidR="00283FDE" w:rsidRPr="003407A9">
        <w:t>scale</w:t>
      </w:r>
      <w:r w:rsidR="00382DF7" w:rsidRPr="003407A9">
        <w:t>s</w:t>
      </w:r>
      <w:r w:rsidR="00283FDE" w:rsidRPr="003407A9">
        <w:t xml:space="preserve"> </w:t>
      </w:r>
      <w:r w:rsidR="0091497E" w:rsidRPr="003407A9">
        <w:fldChar w:fldCharType="begin" w:fldLock="1"/>
      </w:r>
      <w:r w:rsidR="002B2A44"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rsidRPr="003407A9">
        <w:fldChar w:fldCharType="separate"/>
      </w:r>
      <w:r w:rsidR="0091497E" w:rsidRPr="003407A9">
        <w:rPr>
          <w:noProof/>
        </w:rPr>
        <w:t>(Scherrer &amp; Körner 2011)</w:t>
      </w:r>
      <w:r w:rsidR="0091497E" w:rsidRPr="003407A9">
        <w:fldChar w:fldCharType="end"/>
      </w:r>
      <w:r w:rsidR="0091497E" w:rsidRPr="003407A9">
        <w:t>.</w:t>
      </w:r>
      <w:r w:rsidR="00AC7EC6">
        <w:t xml:space="preserve"> Filling these research gaps </w:t>
      </w:r>
      <w:r w:rsidR="00AE1B59">
        <w:t xml:space="preserve">can help us understand how germination will respond to future climate change scenarios in alpine habitats where precipitation is expected to become more unpredictable </w:t>
      </w:r>
      <w:r w:rsidR="00AE1B59">
        <w:fldChar w:fldCharType="begin" w:fldLock="1"/>
      </w:r>
      <w:r w:rsidR="00AE1B59">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AE1B59">
        <w:fldChar w:fldCharType="separate"/>
      </w:r>
      <w:r w:rsidR="00AE1B59" w:rsidRPr="00862FA3">
        <w:rPr>
          <w:noProof/>
        </w:rPr>
        <w:t>(IPCC 2014)</w:t>
      </w:r>
      <w:r w:rsidR="00AE1B59">
        <w:fldChar w:fldCharType="end"/>
      </w:r>
      <w:r w:rsidR="00AE1B59">
        <w:t>.</w:t>
      </w:r>
    </w:p>
    <w:p w14:paraId="0685E7D0" w14:textId="7211AB0A" w:rsidR="000D09E5" w:rsidRPr="003407A9" w:rsidRDefault="009A4338" w:rsidP="0080631C">
      <w:pPr>
        <w:spacing w:line="360" w:lineRule="auto"/>
        <w:ind w:firstLine="709"/>
        <w:jc w:val="both"/>
      </w:pPr>
      <w:r w:rsidRPr="003407A9">
        <w:t>This article</w:t>
      </w:r>
      <w:r w:rsidR="00022206" w:rsidRPr="003407A9">
        <w:t xml:space="preserve"> tackl</w:t>
      </w:r>
      <w:r w:rsidR="00283FDE" w:rsidRPr="003407A9">
        <w:t>e</w:t>
      </w:r>
      <w:r w:rsidRPr="003407A9">
        <w:t>s the</w:t>
      </w:r>
      <w:r w:rsidR="00022206" w:rsidRPr="003407A9">
        <w:t xml:space="preserve"> understudied topic</w:t>
      </w:r>
      <w:r w:rsidRPr="003407A9">
        <w:t xml:space="preserve"> of intraspecific variability on germination responses to water stress</w:t>
      </w:r>
      <w:r w:rsidR="00C63A3A" w:rsidRPr="003407A9">
        <w:t xml:space="preserve">. It does so by focusing on microscale </w:t>
      </w:r>
      <w:r w:rsidR="00F905E8" w:rsidRPr="003407A9">
        <w:t xml:space="preserve">(c. 10 m) </w:t>
      </w:r>
      <w:r w:rsidR="00C63A3A" w:rsidRPr="003407A9">
        <w:t>variations in germination and water availability</w:t>
      </w:r>
      <w:r w:rsidR="003D5D8F" w:rsidRPr="003407A9">
        <w:t xml:space="preserve"> in </w:t>
      </w:r>
      <w:r w:rsidR="00634302" w:rsidRPr="003407A9">
        <w:t>drought</w:t>
      </w:r>
      <w:r w:rsidR="009B1B12" w:rsidRPr="003407A9">
        <w:t xml:space="preserve">-limited </w:t>
      </w:r>
      <w:r w:rsidR="003D5D8F" w:rsidRPr="003407A9">
        <w:t xml:space="preserve">Mediterranean </w:t>
      </w:r>
      <w:r w:rsidR="00634302" w:rsidRPr="003407A9">
        <w:t xml:space="preserve">alpine grasslands of </w:t>
      </w:r>
      <w:r w:rsidR="00921067" w:rsidRPr="003407A9">
        <w:t xml:space="preserve">the </w:t>
      </w:r>
      <w:r w:rsidR="00634302" w:rsidRPr="003407A9">
        <w:t xml:space="preserve">Iberian </w:t>
      </w:r>
      <w:r w:rsidR="00921067" w:rsidRPr="003407A9">
        <w:t>Peninsula</w:t>
      </w:r>
      <w:r w:rsidR="009B1B12" w:rsidRPr="003407A9">
        <w:t>.</w:t>
      </w:r>
      <w:r w:rsidR="0082657C" w:rsidRPr="003407A9">
        <w:t xml:space="preserve"> </w:t>
      </w:r>
      <w:r w:rsidR="00F364E5" w:rsidRPr="003407A9">
        <w:t>Using as a study system the</w:t>
      </w:r>
      <w:r w:rsidR="009B1B12" w:rsidRPr="003407A9">
        <w:t xml:space="preserve"> wild carnation </w:t>
      </w:r>
      <w:r w:rsidR="009B1B12" w:rsidRPr="003407A9">
        <w:rPr>
          <w:i/>
        </w:rPr>
        <w:t xml:space="preserve">Dianthus langeanus </w:t>
      </w:r>
      <w:r w:rsidR="009B1B12" w:rsidRPr="003407A9">
        <w:rPr>
          <w:iCs/>
        </w:rPr>
        <w:t>Wilk. (Caryophyllaceae)</w:t>
      </w:r>
      <w:r w:rsidR="00F364E5" w:rsidRPr="003407A9">
        <w:t xml:space="preserve">, we test the </w:t>
      </w:r>
      <w:r w:rsidR="00FC2903">
        <w:t xml:space="preserve">primary </w:t>
      </w:r>
      <w:r w:rsidR="00F364E5" w:rsidRPr="003407A9">
        <w:t xml:space="preserve">hypothesis </w:t>
      </w:r>
      <w:r w:rsidR="00BB5C2F" w:rsidRPr="003407A9">
        <w:t xml:space="preserve">that </w:t>
      </w:r>
      <w:r w:rsidR="00A244A6" w:rsidRPr="003407A9">
        <w:t>germination responses to water stress will show functional intraspecific variability along local water availability gradients.</w:t>
      </w:r>
      <w:r w:rsidR="0080631C" w:rsidRPr="003407A9">
        <w:t xml:space="preserve"> </w:t>
      </w:r>
      <w:r w:rsidR="00CD274E">
        <w:t xml:space="preserve">We expect </w:t>
      </w:r>
      <w:r w:rsidR="00CD274E">
        <w:lastRenderedPageBreak/>
        <w:t>lower base water potential</w:t>
      </w:r>
      <w:r w:rsidR="00D715AD">
        <w:t>s</w:t>
      </w:r>
      <w:r w:rsidR="00CD274E">
        <w:t xml:space="preserve"> for seed</w:t>
      </w:r>
      <w:r w:rsidR="003E0377">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(i.e. higher germination tolerance to water stress)</w:t>
      </w:r>
      <w:r w:rsidR="003638F6" w:rsidRPr="003407A9">
        <w:t>.</w:t>
      </w:r>
      <w:r w:rsidR="00385A25" w:rsidRPr="003407A9">
        <w:t xml:space="preserve"> </w:t>
      </w:r>
    </w:p>
    <w:p w14:paraId="594D1F50" w14:textId="15E10922" w:rsidR="0031128E" w:rsidRPr="003407A9" w:rsidRDefault="000D09E5" w:rsidP="0084299C">
      <w:pPr>
        <w:spacing w:line="360" w:lineRule="auto"/>
        <w:ind w:firstLine="709"/>
        <w:jc w:val="both"/>
      </w:pPr>
      <w:r w:rsidRPr="003407A9">
        <w:t>However, t</w:t>
      </w:r>
      <w:r w:rsidR="005C6170" w:rsidRPr="003407A9">
        <w:t>o calculate</w:t>
      </w:r>
      <w:r w:rsidR="0082657C" w:rsidRPr="003407A9">
        <w:t xml:space="preserve"> the base water potential using</w:t>
      </w:r>
      <w:r w:rsidR="005C6170" w:rsidRPr="003407A9">
        <w:t xml:space="preserve"> hydrotime models</w:t>
      </w:r>
      <w:r w:rsidR="002A03A8">
        <w:t xml:space="preserve"> and secure comparable seed dormancy states</w:t>
      </w:r>
      <w:r w:rsidR="00580C97">
        <w:t xml:space="preserve"> </w:t>
      </w:r>
      <w:r w:rsidR="00580C97">
        <w:fldChar w:fldCharType="begin" w:fldLock="1"/>
      </w:r>
      <w:r w:rsidR="00966CB3">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2002)","previouslyFormattedCitation":"(Bradford 2002)"},"properties":{"noteIndex":0},"schema":"https://github.com/citation-style-language/schema/raw/master/csl-citation.json"}</w:instrText>
      </w:r>
      <w:r w:rsidR="00580C97">
        <w:fldChar w:fldCharType="separate"/>
      </w:r>
      <w:r w:rsidR="00580C97" w:rsidRPr="00580C97">
        <w:rPr>
          <w:noProof/>
        </w:rPr>
        <w:t>(Bradford 2002)</w:t>
      </w:r>
      <w:r w:rsidR="00580C97">
        <w:fldChar w:fldCharType="end"/>
      </w:r>
      <w:r w:rsidR="00341078">
        <w:t>, we need</w:t>
      </w:r>
      <w:r w:rsidR="005C6170" w:rsidRPr="003407A9">
        <w:t xml:space="preserve"> </w:t>
      </w:r>
      <w:r w:rsidR="007E08D2" w:rsidRPr="003407A9">
        <w:t>non-dormant</w:t>
      </w:r>
      <w:r w:rsidR="005C6170" w:rsidRPr="003407A9">
        <w:t xml:space="preserve"> </w:t>
      </w:r>
      <w:r w:rsidR="00921C76" w:rsidRPr="003407A9">
        <w:t>see</w:t>
      </w:r>
      <w:r w:rsidR="005C6170" w:rsidRPr="003407A9">
        <w:t>ds</w:t>
      </w:r>
      <w:r w:rsidR="00ED3489" w:rsidRPr="003407A9">
        <w:t xml:space="preserve"> </w:t>
      </w:r>
      <w:r w:rsidR="00D575AB" w:rsidRPr="003407A9">
        <w:t>but</w:t>
      </w:r>
      <w:r w:rsidR="005C6170" w:rsidRPr="003407A9">
        <w:t xml:space="preserve"> </w:t>
      </w:r>
      <w:r w:rsidR="00AD5FE4" w:rsidRPr="003407A9">
        <w:t>n</w:t>
      </w:r>
      <w:r w:rsidR="00037D72" w:rsidRPr="003407A9">
        <w:t xml:space="preserve">o previous studies (to our knowledge) </w:t>
      </w:r>
      <w:r w:rsidR="00D575AB" w:rsidRPr="003407A9">
        <w:t>h</w:t>
      </w:r>
      <w:r w:rsidR="00AD5FE4" w:rsidRPr="003407A9">
        <w:t xml:space="preserve">ave </w:t>
      </w:r>
      <w:r w:rsidR="00D575AB" w:rsidRPr="003407A9">
        <w:t xml:space="preserve">measured seed </w:t>
      </w:r>
      <w:r w:rsidR="00AD5FE4" w:rsidRPr="003407A9">
        <w:t>dormancy</w:t>
      </w:r>
      <w:r w:rsidR="00F2482B" w:rsidRPr="003407A9">
        <w:t xml:space="preserve"> </w:t>
      </w:r>
      <w:r w:rsidR="00AD5FE4" w:rsidRPr="003407A9">
        <w:t xml:space="preserve">alleviation </w:t>
      </w:r>
      <w:r w:rsidR="007E08D2" w:rsidRPr="003407A9">
        <w:t xml:space="preserve">in </w:t>
      </w:r>
      <w:r w:rsidR="009B1B12" w:rsidRPr="003407A9">
        <w:t xml:space="preserve">our </w:t>
      </w:r>
      <w:r w:rsidR="000E0FDD" w:rsidRPr="003407A9">
        <w:t xml:space="preserve">study </w:t>
      </w:r>
      <w:r w:rsidR="009B1B12" w:rsidRPr="003407A9">
        <w:t>species</w:t>
      </w:r>
      <w:r w:rsidR="00AD5FE4" w:rsidRPr="003407A9">
        <w:t>.</w:t>
      </w:r>
      <w:r w:rsidR="007E08D2" w:rsidRPr="003407A9">
        <w:t xml:space="preserve"> </w:t>
      </w:r>
      <w:r w:rsidR="00D715AD">
        <w:t xml:space="preserve">According to previous information of the germination of Mediterranean species </w:t>
      </w:r>
      <w:r w:rsidR="000E14FB" w:rsidRPr="003407A9">
        <w:t xml:space="preserve"> </w:t>
      </w:r>
      <w:r w:rsidR="00B4067D" w:rsidRPr="003407A9">
        <w:fldChar w:fldCharType="begin" w:fldLock="1"/>
      </w:r>
      <w:r w:rsidR="00835869" w:rsidRPr="003407A9">
        <w:instrText>ADDIN CSL_CITATION {"citationItems":[{"id":"ITEM-1","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Perspective","id":"ITEM-1","issued":{"date-parts":[["2022"]]},"page":"101-114","publisher":"Academic Press","title":"Climate change and plant regeneration from seeds in Mediterranean regions of the Northern Hemisphere","type":"chapter"},"uris":["http://www.mendeley.com/documents/?uuid=70c031bb-6687-423c-840a-41285d6b53b8"]}],"mendeley":{"formattedCitation":"(Mattana et al. 2022)","plainTextFormattedCitation":"(Mattana et al. 2022)","previouslyFormattedCitation":"(Mattana et al. 2022)"},"properties":{"noteIndex":0},"schema":"https://github.com/citation-style-language/schema/raw/master/csl-citation.json"}</w:instrText>
      </w:r>
      <w:r w:rsidR="00B4067D" w:rsidRPr="003407A9">
        <w:fldChar w:fldCharType="separate"/>
      </w:r>
      <w:r w:rsidR="00B4067D" w:rsidRPr="003407A9">
        <w:rPr>
          <w:noProof/>
        </w:rPr>
        <w:t>(Mattana et al. 2022)</w:t>
      </w:r>
      <w:r w:rsidR="00B4067D" w:rsidRPr="003407A9">
        <w:fldChar w:fldCharType="end"/>
      </w:r>
      <w:r w:rsidRPr="003407A9">
        <w:t xml:space="preserve">, fresh seeds of </w:t>
      </w:r>
      <w:r w:rsidRPr="003407A9">
        <w:rPr>
          <w:i/>
          <w:iCs/>
        </w:rPr>
        <w:t>D. langeanus</w:t>
      </w:r>
      <w:r w:rsidRPr="003407A9">
        <w:t xml:space="preserve"> might show some degree of physiological seed dormancy that requires dry after ripening to be alleviated.</w:t>
      </w:r>
      <w:r w:rsidR="00A73D0C" w:rsidRPr="003407A9">
        <w:t xml:space="preserve"> </w:t>
      </w:r>
      <w:r w:rsidR="00AD5FE4" w:rsidRPr="003407A9">
        <w:t>T</w:t>
      </w:r>
      <w:r w:rsidR="009B1B12" w:rsidRPr="003407A9">
        <w:t>hus</w:t>
      </w:r>
      <w:r w:rsidR="00A73D0C" w:rsidRPr="003407A9">
        <w:t>,</w:t>
      </w:r>
      <w:r w:rsidR="009B1B12" w:rsidRPr="003407A9">
        <w:t xml:space="preserve"> a second</w:t>
      </w:r>
      <w:r w:rsidR="00A73D0C" w:rsidRPr="003407A9">
        <w:t xml:space="preserve">ary </w:t>
      </w:r>
      <w:r w:rsidR="00FC2903">
        <w:t>hypothesis</w:t>
      </w:r>
      <w:r w:rsidR="00651508" w:rsidRPr="003407A9">
        <w:t xml:space="preserve"> </w:t>
      </w:r>
      <w:r w:rsidR="00A73D0C" w:rsidRPr="003407A9">
        <w:t xml:space="preserve">is </w:t>
      </w:r>
      <w:r w:rsidR="006C06E3" w:rsidRPr="003407A9">
        <w:t>that</w:t>
      </w:r>
      <w:r w:rsidR="00651508" w:rsidRPr="003407A9">
        <w:t xml:space="preserve"> </w:t>
      </w:r>
      <w:r w:rsidR="00DA19FF" w:rsidRPr="003407A9">
        <w:t>see</w:t>
      </w:r>
      <w:r w:rsidR="00651508" w:rsidRPr="003407A9">
        <w:t xml:space="preserve">d </w:t>
      </w:r>
      <w:r w:rsidR="003D4F1E" w:rsidRPr="003407A9">
        <w:t xml:space="preserve">storage </w:t>
      </w:r>
      <w:r w:rsidR="0084299C" w:rsidRPr="003407A9">
        <w:t xml:space="preserve">in dry after ripening conditions </w:t>
      </w:r>
      <w:r w:rsidR="006C06E3" w:rsidRPr="003407A9">
        <w:t xml:space="preserve">will </w:t>
      </w:r>
      <w:r w:rsidR="0084299C" w:rsidRPr="003407A9">
        <w:t>modif</w:t>
      </w:r>
      <w:r w:rsidR="006C06E3" w:rsidRPr="003407A9">
        <w:t>y</w:t>
      </w:r>
      <w:r w:rsidR="0084299C" w:rsidRPr="003407A9">
        <w:t xml:space="preserve"> seed dormancy and thus germination responses </w:t>
      </w:r>
      <w:r w:rsidR="0031128E" w:rsidRPr="003407A9">
        <w:t>to water stress</w:t>
      </w:r>
      <w:r w:rsidR="0084299C" w:rsidRPr="003407A9">
        <w:t>.</w:t>
      </w:r>
    </w:p>
    <w:p w14:paraId="290BC502" w14:textId="15263ED2" w:rsidR="00662737" w:rsidRPr="003407A9" w:rsidRDefault="00D715AD" w:rsidP="0084299C">
      <w:pPr>
        <w:spacing w:line="360" w:lineRule="auto"/>
        <w:ind w:firstLine="709"/>
        <w:jc w:val="both"/>
      </w:pPr>
      <w:r>
        <w:t xml:space="preserve">Additionally, </w:t>
      </w:r>
      <w:r w:rsidR="00003EB4">
        <w:t>to further explore the germination responses of this species w</w:t>
      </w:r>
      <w:r w:rsidR="003251DB">
        <w:t>e</w:t>
      </w:r>
      <w:r w:rsidR="008C2CF9">
        <w:t xml:space="preserve"> </w:t>
      </w:r>
      <w:r w:rsidR="00003EB4">
        <w:t>accounted to the seed mass,</w:t>
      </w:r>
      <w:r w:rsidR="008C2CF9">
        <w:t xml:space="preserve"> </w:t>
      </w:r>
      <w:r w:rsidR="003251DB">
        <w:t>a</w:t>
      </w:r>
      <w:r w:rsidR="00604239">
        <w:t xml:space="preserve">nother relevant seed trait that </w:t>
      </w:r>
      <w:r w:rsidR="00C93520">
        <w:t>has been proven to modulate germination responses</w:t>
      </w:r>
      <w:r w:rsidR="00003EB4">
        <w:t xml:space="preserve"> </w:t>
      </w:r>
      <w:r w:rsidR="0064530B">
        <w:fldChar w:fldCharType="begin" w:fldLock="1"/>
      </w:r>
      <w:r w:rsidR="000C3EA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000C3EAB" w:rsidRPr="00DB4FD9">
        <w:rPr>
          <w:lang w:val="es-CO"/>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0064530B">
        <w:fldChar w:fldCharType="separate"/>
      </w:r>
      <w:r w:rsidR="00B231A0" w:rsidRPr="00B231A0">
        <w:rPr>
          <w:noProof/>
          <w:lang w:val="es-ES"/>
        </w:rPr>
        <w:t>(Bond et al. 1999; Pons &amp; Fenner 2000; Fernández-Pascual et al. 2019; Fernández-Pascual et al. 2021)</w:t>
      </w:r>
      <w:r w:rsidR="0064530B">
        <w:fldChar w:fldCharType="end"/>
      </w:r>
      <w:r w:rsidR="00AE33B8" w:rsidRPr="00AE33B8">
        <w:rPr>
          <w:lang w:val="es-ES"/>
        </w:rPr>
        <w:t xml:space="preserve">. </w:t>
      </w:r>
      <w:r w:rsidR="00003EB4" w:rsidRPr="00DB4FD9">
        <w:t>Despite the contrad</w:t>
      </w:r>
      <w:r w:rsidR="00DB4FD9">
        <w:t>i</w:t>
      </w:r>
      <w:r w:rsidR="00003EB4" w:rsidRPr="00DB4FD9">
        <w:t xml:space="preserve">ctory </w:t>
      </w:r>
      <w:r w:rsidR="00003EB4">
        <w:t xml:space="preserve">evidence that seed mass has shown in response to drought </w:t>
      </w:r>
      <w:r w:rsidR="002A0AE6">
        <w:t xml:space="preserve">both </w:t>
      </w:r>
      <w:r w:rsidR="00003EB4">
        <w:t xml:space="preserve">positive responses for smallest seeds </w:t>
      </w:r>
      <w:r w:rsidR="00003EB4">
        <w:fldChar w:fldCharType="begin" w:fldLock="1"/>
      </w:r>
      <w:r w:rsidR="00003EB4">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00003EB4">
        <w:fldChar w:fldCharType="separate"/>
      </w:r>
      <w:r w:rsidR="00003EB4" w:rsidRPr="00D03E83">
        <w:rPr>
          <w:noProof/>
        </w:rPr>
        <w:t>(Kikuzawa &amp; Koyama 1999; Merino-Martín et al. 2017; Gya et al. 2023)</w:t>
      </w:r>
      <w:r w:rsidR="00003EB4">
        <w:fldChar w:fldCharType="end"/>
      </w:r>
      <w:r w:rsidR="00003EB4">
        <w:t xml:space="preserve"> and </w:t>
      </w:r>
      <w:r w:rsidR="002A0AE6">
        <w:t xml:space="preserve">also </w:t>
      </w:r>
      <w:r w:rsidR="00003EB4">
        <w:t xml:space="preserve">positive responses to largest seeds </w:t>
      </w:r>
      <w:r w:rsidR="00003EB4" w:rsidRPr="003407A9">
        <w:fldChar w:fldCharType="begin" w:fldLock="1"/>
      </w:r>
      <w:r w:rsidR="00003EB4">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00003EB4" w:rsidRPr="003407A9">
        <w:fldChar w:fldCharType="separate"/>
      </w:r>
      <w:r w:rsidR="00003EB4" w:rsidRPr="00AD0087">
        <w:rPr>
          <w:noProof/>
        </w:rPr>
        <w:t>(Kidson &amp; Westoby 2000; Gelviz-Gelvez et al. 2020)</w:t>
      </w:r>
      <w:r w:rsidR="00003EB4" w:rsidRPr="003407A9">
        <w:fldChar w:fldCharType="end"/>
      </w:r>
      <w:r w:rsidR="00003EB4">
        <w:t xml:space="preserve">, </w:t>
      </w:r>
      <w:r w:rsidR="00003EB4" w:rsidRPr="00DB4FD9">
        <w:t xml:space="preserve"> </w:t>
      </w:r>
      <w:r w:rsidR="0025517E">
        <w:t xml:space="preserve">for our tertiary hypothesis </w:t>
      </w:r>
      <w:r w:rsidR="00DB06CE">
        <w:t>we expect</w:t>
      </w:r>
      <w:r w:rsidR="009B6660">
        <w:t xml:space="preserve"> </w:t>
      </w:r>
      <w:r w:rsidR="00DB06CE">
        <w:t>that seed mass modulate</w:t>
      </w:r>
      <w:r w:rsidR="00003EB4">
        <w:t>s</w:t>
      </w:r>
      <w:r w:rsidR="00DB06CE">
        <w:t xml:space="preserve"> the responses in alpine habitats</w:t>
      </w:r>
      <w:r w:rsidR="00003EB4">
        <w:t>.</w:t>
      </w:r>
      <w:r w:rsidR="00C81864">
        <w:t xml:space="preserve"> </w:t>
      </w:r>
    </w:p>
    <w:p w14:paraId="60BB3042" w14:textId="49989F4D" w:rsidR="00B500F2" w:rsidRPr="003407A9" w:rsidRDefault="0068503C" w:rsidP="002D07AE">
      <w:pPr>
        <w:pStyle w:val="Ttulo2"/>
        <w:spacing w:line="360" w:lineRule="auto"/>
        <w:jc w:val="both"/>
      </w:pPr>
      <w:r w:rsidRPr="003407A9">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r w:rsidR="00496E9C" w:rsidRPr="003407A9">
        <w:t>system</w:t>
      </w:r>
    </w:p>
    <w:p w14:paraId="1366BDDE" w14:textId="039E95B6" w:rsidR="00D1448B" w:rsidRPr="003407A9" w:rsidRDefault="001348FB" w:rsidP="004A3EE9">
      <w:pPr>
        <w:spacing w:line="360" w:lineRule="auto"/>
        <w:ind w:firstLine="709"/>
        <w:jc w:val="both"/>
      </w:pPr>
      <w:r w:rsidRPr="003407A9">
        <w:rPr>
          <w:i/>
          <w:iCs/>
        </w:rPr>
        <w:t>D</w:t>
      </w:r>
      <w:r w:rsidR="006027DF">
        <w:rPr>
          <w:i/>
          <w:iCs/>
        </w:rPr>
        <w:t>ianthus</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2" w:name="_Hlk153186664"/>
      <w:r w:rsidR="00A5205A" w:rsidRPr="003407A9">
        <w:rPr>
          <w:i/>
          <w:iCs/>
        </w:rPr>
        <w:t>D. langeanus</w:t>
      </w:r>
      <w:bookmarkEnd w:id="2"/>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w:t>
      </w:r>
      <w:r w:rsidR="00BA4EE7" w:rsidRPr="003407A9">
        <w:t xml:space="preserve"> (</w:t>
      </w:r>
      <w:r w:rsidR="0098001B" w:rsidRPr="003407A9">
        <w:t xml:space="preserve">Fig. </w:t>
      </w:r>
      <w:r w:rsidR="00BA4EE7" w:rsidRPr="003407A9">
        <w:t>1C)</w:t>
      </w:r>
      <w:r w:rsidR="00B812C8" w:rsidRPr="003407A9">
        <w:t>, and ripe se</w:t>
      </w:r>
      <w:r w:rsidR="00AF68E0" w:rsidRPr="003407A9">
        <w:t>eds are dispersed during August.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r w:rsidR="00A86C98">
        <w:t xml:space="preserve"> (</w:t>
      </w:r>
      <w:r w:rsidR="00246BC6">
        <w:t>own data, not published</w:t>
      </w:r>
      <w:r w:rsidR="00A86C98">
        <w:t>)</w:t>
      </w:r>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Pr="003407A9">
        <w:t>ºC (</w:t>
      </w:r>
      <w:r w:rsidR="009F06D6" w:rsidRPr="009F06D6">
        <w:rPr>
          <w:highlight w:val="yellow"/>
        </w:rPr>
        <w:t>move along paper</w:t>
      </w:r>
      <w:r w:rsidRPr="003407A9">
        <w:t xml:space="preserve">). </w:t>
      </w:r>
      <w:r w:rsidR="00BC49B5">
        <w:t>Here</w:t>
      </w:r>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 xml:space="preserve">southern </w:t>
      </w:r>
      <w:r w:rsidR="00B73D22" w:rsidRPr="003407A9">
        <w:t>ranges</w:t>
      </w:r>
      <w:r w:rsidR="004C631E" w:rsidRPr="003407A9">
        <w:t xml:space="preserve"> of the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2,500 m a.s.l</w:t>
      </w:r>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acids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5E2483" w:rsidRPr="003407A9">
        <w:rPr>
          <w:rFonts w:cstheme="minorHAnsi"/>
        </w:rPr>
        <w:t>m a.s.l (</w:t>
      </w:r>
      <w:r w:rsidR="005E2483" w:rsidRPr="003407A9">
        <w:rPr>
          <w:rFonts w:cstheme="minorHAnsi"/>
          <w:highlight w:val="yellow"/>
        </w:rPr>
        <w:t xml:space="preserve">ref </w:t>
      </w:r>
      <w:r w:rsidR="006068A2" w:rsidRPr="003407A9">
        <w:rPr>
          <w:rFonts w:cstheme="minorHAnsi"/>
          <w:highlight w:val="yellow"/>
        </w:rPr>
        <w:t xml:space="preserve">TFM </w:t>
      </w:r>
      <w:r w:rsidR="005E2483" w:rsidRPr="003407A9">
        <w:rPr>
          <w:rFonts w:cstheme="minorHAnsi"/>
          <w:highlight w:val="yellow"/>
        </w:rPr>
        <w:t>Jorge</w:t>
      </w:r>
      <w:r w:rsidR="005E2483" w:rsidRPr="003407A9">
        <w:rPr>
          <w:rFonts w:cstheme="minorHAnsi"/>
        </w:rPr>
        <w:t>)</w:t>
      </w:r>
      <w:r w:rsidR="0091528D" w:rsidRPr="003407A9">
        <w:rPr>
          <w:rFonts w:cstheme="minorHAnsi"/>
        </w:rPr>
        <w:t xml:space="preserve">. It </w:t>
      </w:r>
      <w:r w:rsidR="00EE4D37" w:rsidRPr="003407A9">
        <w:rPr>
          <w:rFonts w:cstheme="minorHAnsi"/>
        </w:rPr>
        <w:t xml:space="preserve">is </w:t>
      </w:r>
      <w:r w:rsidR="005E2483" w:rsidRPr="003407A9">
        <w:rPr>
          <w:rFonts w:cstheme="minorHAnsi"/>
        </w:rPr>
        <w:t xml:space="preserve">considered 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lastRenderedPageBreak/>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 xml:space="preserve">the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34D65676"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496E9C" w:rsidRPr="003407A9">
        <w:t>sites</w:t>
      </w:r>
    </w:p>
    <w:p w14:paraId="7043CD19" w14:textId="3816FA61"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Pr="003407A9">
        <w:t>summits above 2000 m a.s.l.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was 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 xml:space="preserve">(3m radius) </w:t>
      </w:r>
      <w:r w:rsidR="00467E54" w:rsidRPr="003407A9">
        <w:t>where</w:t>
      </w:r>
      <w:r w:rsidR="00582C98" w:rsidRPr="003407A9">
        <w:t xml:space="preserve"> we did a floristic </w:t>
      </w:r>
      <w:r w:rsidR="00EE29CC" w:rsidRPr="003407A9">
        <w:t xml:space="preserve">relevé </w:t>
      </w:r>
      <w:r w:rsidR="00582C98" w:rsidRPr="003407A9">
        <w:t>and buried</w:t>
      </w:r>
      <w:r w:rsidR="00467E54" w:rsidRPr="003407A9">
        <w:t>, at 5 cm deep, a Microlog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temperature and water potential (</w:t>
      </w:r>
      <w:r w:rsidR="005A3C56" w:rsidRPr="003407A9">
        <w:t xml:space="preserve">datalogger </w:t>
      </w:r>
      <w:r w:rsidR="00467E54" w:rsidRPr="003407A9">
        <w:t>Micro</w:t>
      </w:r>
      <w:r w:rsidR="005A3C56" w:rsidRPr="003407A9">
        <w:t>L</w:t>
      </w:r>
      <w:r w:rsidR="00467E54" w:rsidRPr="003407A9">
        <w:t>og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ºC from </w:t>
      </w:r>
      <w:r w:rsidR="001A7075" w:rsidRPr="003407A9">
        <w:rPr>
          <w:rFonts w:eastAsiaTheme="majorEastAsia"/>
        </w:rPr>
        <w:t>-40 ºC to 60 ºC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r w:rsidR="000B247E" w:rsidRPr="003407A9">
        <w:rPr>
          <w:rFonts w:eastAsiaTheme="majorEastAsia"/>
        </w:rPr>
        <w:t>Delmhorst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15 bars (</w:t>
      </w:r>
      <w:r w:rsidR="000D2460" w:rsidRPr="003407A9">
        <w:rPr>
          <w:rFonts w:eastAsiaTheme="majorEastAsia"/>
        </w:rPr>
        <w:t>permanent wilting point);</w:t>
      </w:r>
      <w:r w:rsidR="00E2549C" w:rsidRPr="003407A9">
        <w:rPr>
          <w:rFonts w:eastAsiaTheme="majorEastAsia"/>
        </w:rPr>
        <w:t xml:space="preserve"> records every hour</w:t>
      </w:r>
      <w:r w:rsidR="00C70A5B" w:rsidRPr="003407A9">
        <w:t xml:space="preserve">). </w:t>
      </w:r>
      <w:r w:rsidR="00467E54" w:rsidRPr="003407A9">
        <w:t xml:space="preserve">The recording period for the Microlog SP3 went from </w:t>
      </w:r>
      <w:r w:rsidR="000E74C9" w:rsidRPr="003407A9">
        <w:t>June 2021</w:t>
      </w:r>
      <w:r w:rsidR="00467E54" w:rsidRPr="003407A9">
        <w:t xml:space="preserve"> </w:t>
      </w:r>
      <w:r w:rsidR="00B147FA" w:rsidRPr="003407A9">
        <w:t xml:space="preserve">and </w:t>
      </w:r>
      <w:r w:rsidR="00AF68E0" w:rsidRPr="003407A9">
        <w:t>is currently ongoing</w:t>
      </w:r>
      <w:r w:rsidR="00170EC8">
        <w:t xml:space="preserve"> (</w:t>
      </w:r>
      <w:r w:rsidR="00170EC8" w:rsidRPr="00170EC8">
        <w:rPr>
          <w:highlight w:val="yellow"/>
        </w:rPr>
        <w:t>add data as supplementary?).</w:t>
      </w:r>
      <w:r w:rsidR="00467E54" w:rsidRPr="003407A9">
        <w:t xml:space="preserve">. </w:t>
      </w:r>
      <w:r w:rsidR="00A03390" w:rsidRPr="003407A9">
        <w:t xml:space="preserve">To measure the spatial microenvironmental gradients we </w:t>
      </w:r>
      <w:r w:rsidR="00467E54" w:rsidRPr="003407A9">
        <w:t>then 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467E54" w:rsidRPr="003407A9">
        <w:t>)</w:t>
      </w:r>
      <w:r w:rsidR="00AF68E0" w:rsidRPr="003407A9">
        <w:t xml:space="preserve">. Here, </w:t>
      </w:r>
      <w:r w:rsidR="00582C98" w:rsidRPr="003407A9">
        <w:t xml:space="preserve">we also did floristic </w:t>
      </w:r>
      <w:r w:rsidR="002143B7" w:rsidRPr="003407A9">
        <w:t xml:space="preserve">relevés </w:t>
      </w:r>
      <w:r w:rsidR="00582C98" w:rsidRPr="003407A9">
        <w:t xml:space="preserve">and </w:t>
      </w:r>
      <w:r w:rsidR="00467E54" w:rsidRPr="003407A9">
        <w:t>buried, at 5 cm deep, iButton dataloggers (</w:t>
      </w:r>
      <w:r w:rsidR="00467E54" w:rsidRPr="003407A9">
        <w:rPr>
          <w:rFonts w:eastAsiaTheme="majorEastAsia"/>
        </w:rPr>
        <w:t xml:space="preserve">Thermochron, iButton, Newbury, UK; accuracy: +/- 0.5 ºC from -10 ºC to +65 ºC, resolution: 0.5 ºC, records every </w:t>
      </w:r>
      <w:r w:rsidR="00954E4C" w:rsidRPr="003407A9">
        <w:rPr>
          <w:rFonts w:eastAsiaTheme="majorEastAsia"/>
        </w:rPr>
        <w:t xml:space="preserve">four </w:t>
      </w:r>
      <w:r w:rsidR="00467E54" w:rsidRPr="003407A9">
        <w:rPr>
          <w:rFonts w:eastAsiaTheme="majorEastAsia"/>
        </w:rPr>
        <w:t>hours</w:t>
      </w:r>
      <w:r w:rsidR="00467E54" w:rsidRPr="003407A9">
        <w:t>). The recording period for the iButtons went from 12</w:t>
      </w:r>
      <w:r w:rsidR="004B2550" w:rsidRPr="004B2550">
        <w:rPr>
          <w:vertAlign w:val="superscript"/>
        </w:rPr>
        <w:t>th</w:t>
      </w:r>
      <w:r w:rsidR="00751939" w:rsidRPr="003407A9">
        <w:t xml:space="preserve"> July </w:t>
      </w:r>
      <w:r w:rsidR="00467E54" w:rsidRPr="003407A9">
        <w:t>2021 to 29</w:t>
      </w:r>
      <w:r w:rsidR="004B2550" w:rsidRPr="004B2550">
        <w:rPr>
          <w:vertAlign w:val="superscript"/>
        </w:rPr>
        <w:t>th</w:t>
      </w:r>
      <w:r w:rsidR="00751939" w:rsidRPr="003407A9">
        <w:t xml:space="preserve"> May </w:t>
      </w:r>
      <w:r w:rsidR="00467E54" w:rsidRPr="003407A9">
        <w:t>2022 (</w:t>
      </w:r>
      <w:r w:rsidR="000E74C9" w:rsidRPr="003407A9">
        <w:t>321</w:t>
      </w:r>
      <w:r w:rsidR="00467E54" w:rsidRPr="003407A9">
        <w:t xml:space="preserve"> days</w:t>
      </w:r>
      <w:r w:rsidR="00170EC8">
        <w:t xml:space="preserve">, </w:t>
      </w:r>
      <w:r w:rsidR="00170EC8" w:rsidRPr="00170EC8">
        <w:rPr>
          <w:highlight w:val="yellow"/>
        </w:rPr>
        <w:t>add data as supplementary?</w:t>
      </w:r>
      <w:r w:rsidR="00467E54" w:rsidRPr="00170EC8">
        <w:rPr>
          <w:highlight w:val="yellow"/>
        </w:rPr>
        <w:t>).</w:t>
      </w:r>
      <w:r w:rsidR="00467E54" w:rsidRPr="003407A9">
        <w:t xml:space="preserve">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r w:rsidR="00CD3AFD" w:rsidRPr="003407A9">
        <w:t>M</w:t>
      </w:r>
      <w:r w:rsidR="006E236B" w:rsidRPr="003407A9">
        <w:t>icro</w:t>
      </w:r>
      <w:r w:rsidR="008F2370" w:rsidRPr="003407A9">
        <w:t>L</w:t>
      </w:r>
      <w:r w:rsidR="006E236B" w:rsidRPr="003407A9">
        <w:t xml:space="preserve">og SP3 </w:t>
      </w:r>
      <w:r w:rsidR="0066381E" w:rsidRPr="003407A9">
        <w:t>was damaged</w:t>
      </w:r>
      <w:r w:rsidR="00B70205" w:rsidRPr="003407A9">
        <w:t xml:space="preserve">, and </w:t>
      </w:r>
      <w:r w:rsidR="00CD3AFD" w:rsidRPr="003407A9">
        <w:t xml:space="preserve">5 iButtons </w:t>
      </w:r>
      <w:r w:rsidR="0066381E" w:rsidRPr="003407A9">
        <w:t xml:space="preserve">could not </w:t>
      </w:r>
      <w:r w:rsidR="00CD3AFD" w:rsidRPr="003407A9">
        <w:t>be recovered</w:t>
      </w:r>
      <w:r w:rsidR="00A74AFC" w:rsidRPr="003407A9">
        <w:t>).</w:t>
      </w:r>
    </w:p>
    <w:p w14:paraId="326E4DC0" w14:textId="44C5799F" w:rsidR="0057537C" w:rsidRPr="003407A9" w:rsidRDefault="00DD3A2C" w:rsidP="002D07AE">
      <w:pPr>
        <w:spacing w:line="360" w:lineRule="auto"/>
        <w:ind w:firstLine="709"/>
        <w:jc w:val="both"/>
        <w:rPr>
          <w:noProof/>
          <w:lang w:eastAsia="ca-ES"/>
        </w:rPr>
      </w:pPr>
      <w:r w:rsidRPr="003407A9">
        <w:rPr>
          <w:rFonts w:cstheme="minorHAnsi"/>
          <w:i/>
          <w:iCs/>
        </w:rPr>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r w:rsidR="008C2B99" w:rsidRPr="003407A9">
        <w:t xml:space="preserve"> </w:t>
      </w:r>
      <w:r w:rsidR="00C01928" w:rsidRPr="003407A9">
        <w:rPr>
          <w:i/>
          <w:iCs/>
        </w:rPr>
        <w:t>D. langeanus</w:t>
      </w:r>
      <w:r w:rsidR="00C01928" w:rsidRPr="003407A9">
        <w:t xml:space="preserve"> </w:t>
      </w:r>
      <w:r w:rsidR="0098123D" w:rsidRPr="003407A9">
        <w:t>communit</w:t>
      </w:r>
      <w:r w:rsidR="00C01928" w:rsidRPr="003407A9">
        <w:t>ies</w:t>
      </w:r>
      <w:r w:rsidR="0098123D" w:rsidRPr="003407A9">
        <w:t xml:space="preserve"> w</w:t>
      </w:r>
      <w:r w:rsidR="00C01928" w:rsidRPr="003407A9">
        <w:t>ere</w:t>
      </w:r>
      <w:r w:rsidR="0098123D" w:rsidRPr="003407A9">
        <w:t xml:space="preserve"> dominated by</w:t>
      </w:r>
      <w:r w:rsidR="00684EE4" w:rsidRPr="003407A9">
        <w:t xml:space="preserve"> </w:t>
      </w:r>
      <w:r w:rsidR="00051E6C" w:rsidRPr="003407A9">
        <w:t xml:space="preserve">the </w:t>
      </w:r>
      <w:r w:rsidR="005E34F7" w:rsidRPr="003407A9">
        <w:t xml:space="preserve">hemicryptophytes </w:t>
      </w:r>
      <w:r w:rsidR="0042344C" w:rsidRPr="003407A9">
        <w:rPr>
          <w:i/>
        </w:rPr>
        <w:t>Festuca summilusitana</w:t>
      </w:r>
      <w:r w:rsidR="004124FA" w:rsidRPr="003407A9">
        <w:rPr>
          <w:i/>
        </w:rPr>
        <w:t xml:space="preserve"> </w:t>
      </w:r>
      <w:r w:rsidR="004124FA" w:rsidRPr="003407A9">
        <w:rPr>
          <w:iCs/>
        </w:rPr>
        <w:t>Franco and Rocha Afonso</w:t>
      </w:r>
      <w:r w:rsidR="0042344C" w:rsidRPr="003407A9">
        <w:t xml:space="preserve"> </w:t>
      </w:r>
      <w:r w:rsidR="00EA40CF" w:rsidRPr="003407A9">
        <w:t>(</w:t>
      </w:r>
      <w:r w:rsidR="0042344C" w:rsidRPr="003407A9">
        <w:t>Poaceae</w:t>
      </w:r>
      <w:r w:rsidR="00EA40CF" w:rsidRPr="003407A9">
        <w:t>)</w:t>
      </w:r>
      <w:r w:rsidR="0042344C" w:rsidRPr="003407A9">
        <w:t xml:space="preserve"> and </w:t>
      </w:r>
      <w:r w:rsidR="0042344C" w:rsidRPr="003407A9">
        <w:rPr>
          <w:i/>
        </w:rPr>
        <w:t>Luzula caespitosa</w:t>
      </w:r>
      <w:r w:rsidR="00B30632" w:rsidRPr="003407A9">
        <w:rPr>
          <w:i/>
        </w:rPr>
        <w:t xml:space="preserve"> </w:t>
      </w:r>
      <w:r w:rsidR="00B30632" w:rsidRPr="003407A9">
        <w:rPr>
          <w:iCs/>
        </w:rPr>
        <w:t>J. Gay ex E. Mey. Steud</w:t>
      </w:r>
      <w:r w:rsidR="0042344C" w:rsidRPr="003407A9">
        <w:t xml:space="preserve"> </w:t>
      </w:r>
      <w:r w:rsidR="00414D0A" w:rsidRPr="003407A9">
        <w:t>(</w:t>
      </w:r>
      <w:r w:rsidR="0042344C" w:rsidRPr="003407A9">
        <w:t>Juncaceae</w:t>
      </w:r>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Sedum brevifolium</w:t>
      </w:r>
      <w:r w:rsidR="00DA49EF" w:rsidRPr="003407A9">
        <w:rPr>
          <w:i/>
        </w:rPr>
        <w:t xml:space="preserve"> </w:t>
      </w:r>
      <w:r w:rsidR="00DA49EF" w:rsidRPr="003407A9">
        <w:rPr>
          <w:iCs/>
        </w:rPr>
        <w:t>DC</w:t>
      </w:r>
      <w:r w:rsidR="0042344C" w:rsidRPr="003407A9">
        <w:t xml:space="preserve">, </w:t>
      </w:r>
      <w:r w:rsidR="0042344C" w:rsidRPr="003407A9">
        <w:rPr>
          <w:i/>
        </w:rPr>
        <w:t>Neoschischkinia truncatula</w:t>
      </w:r>
      <w:r w:rsidR="0042344C" w:rsidRPr="003407A9">
        <w:t xml:space="preserve"> subsp. </w:t>
      </w:r>
      <w:r w:rsidR="007A5222" w:rsidRPr="003407A9">
        <w:rPr>
          <w:i/>
        </w:rPr>
        <w:t>d</w:t>
      </w:r>
      <w:r w:rsidR="0042344C" w:rsidRPr="003407A9">
        <w:rPr>
          <w:i/>
        </w:rPr>
        <w:t>urieui</w:t>
      </w:r>
      <w:r w:rsidR="0042344C" w:rsidRPr="003407A9">
        <w:t xml:space="preserve"> </w:t>
      </w:r>
      <w:r w:rsidR="00B17BC2" w:rsidRPr="003407A9">
        <w:t xml:space="preserve">Boiss. &amp; Reut. ex Willk. Valdés &amp; H.Scholz </w:t>
      </w:r>
      <w:r w:rsidR="0042344C" w:rsidRPr="003407A9">
        <w:t xml:space="preserve">and </w:t>
      </w:r>
      <w:r w:rsidR="0042344C" w:rsidRPr="003407A9">
        <w:rPr>
          <w:i/>
        </w:rPr>
        <w:t>Armeria duriaei</w:t>
      </w:r>
      <w:r w:rsidR="008A03D8" w:rsidRPr="003407A9">
        <w:rPr>
          <w:i/>
        </w:rPr>
        <w:t xml:space="preserve"> </w:t>
      </w:r>
      <w:r w:rsidR="008A03D8" w:rsidRPr="003407A9">
        <w:rPr>
          <w:iCs/>
        </w:rPr>
        <w:t>Boiss</w:t>
      </w:r>
      <w:r w:rsidR="005A433A" w:rsidRPr="003407A9">
        <w:rPr>
          <w:rFonts w:cstheme="minorHAnsi"/>
        </w:rPr>
        <w:t>.</w:t>
      </w:r>
      <w:r w:rsidR="005A433A" w:rsidRPr="003407A9">
        <w:rPr>
          <w:noProof/>
          <w:lang w:eastAsia="ca-ES"/>
        </w:rPr>
        <w:t xml:space="preserve"> </w:t>
      </w:r>
    </w:p>
    <w:p w14:paraId="7EE0F75E" w14:textId="681CCD70" w:rsidR="0057537C" w:rsidRPr="003407A9" w:rsidRDefault="00B37166" w:rsidP="002D07AE">
      <w:pPr>
        <w:spacing w:line="360" w:lineRule="auto"/>
        <w:ind w:firstLine="709"/>
        <w:jc w:val="both"/>
        <w:rPr>
          <w:rFonts w:cstheme="minorHAnsi"/>
        </w:rPr>
      </w:pPr>
      <w:r w:rsidRPr="003407A9">
        <w:t xml:space="preserve">Soil </w:t>
      </w:r>
      <w:r w:rsidR="0039142E" w:rsidRPr="003407A9">
        <w:t xml:space="preserve">climate </w:t>
      </w:r>
      <w:r w:rsidRPr="003407A9">
        <w:t>was</w:t>
      </w:r>
      <w:r w:rsidR="00AD7CEA" w:rsidRPr="003407A9">
        <w:t xml:space="preserve"> typically Mediterranean,</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The growing season stretched from April to November with a mean annual soil temperature of 8</w:t>
      </w:r>
      <w:r w:rsidR="0042344C" w:rsidRPr="003407A9">
        <w:rPr>
          <w:rFonts w:cstheme="minorHAnsi"/>
        </w:rPr>
        <w:t xml:space="preserve"> </w:t>
      </w:r>
      <w:r w:rsidR="003B3F1F" w:rsidRPr="003407A9">
        <w:rPr>
          <w:rFonts w:cstheme="minorHAnsi"/>
        </w:rPr>
        <w:t>ºC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8171F0" w:rsidRPr="003407A9">
        <w:rPr>
          <w:rFonts w:cstheme="minorHAnsi"/>
        </w:rPr>
        <w:t xml:space="preserve">ºC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ºC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commentRangeStart w:id="3"/>
      <w:r w:rsidR="00AD7CEA" w:rsidRPr="003407A9">
        <w:rPr>
          <w:rFonts w:cstheme="minorHAnsi"/>
          <w:highlight w:val="yellow"/>
        </w:rPr>
        <w:t>ADD days with water stress in the growing season</w:t>
      </w:r>
      <w:r w:rsidR="002C5196" w:rsidRPr="003407A9">
        <w:rPr>
          <w:rFonts w:cstheme="minorHAnsi"/>
          <w:highlight w:val="yellow"/>
        </w:rPr>
        <w:t xml:space="preserve"> and mean of days with snow (high variations according to </w:t>
      </w:r>
      <w:r w:rsidR="00DB3EE2" w:rsidRPr="003407A9">
        <w:rPr>
          <w:rFonts w:cstheme="minorHAnsi"/>
          <w:highlight w:val="yellow"/>
        </w:rPr>
        <w:t>orientation of slope)</w:t>
      </w:r>
      <w:r w:rsidR="0039142E" w:rsidRPr="003407A9">
        <w:rPr>
          <w:rFonts w:cstheme="minorHAnsi"/>
        </w:rPr>
        <w:t xml:space="preserve">. </w:t>
      </w:r>
      <w:commentRangeEnd w:id="3"/>
      <w:r w:rsidR="001708BE">
        <w:rPr>
          <w:rStyle w:val="Refdecomentario"/>
        </w:rPr>
        <w:commentReference w:id="3"/>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511244AD" w:rsidR="002D418A" w:rsidRPr="003407A9" w:rsidRDefault="0068503C" w:rsidP="00037777">
      <w:pPr>
        <w:spacing w:line="360" w:lineRule="auto"/>
        <w:ind w:firstLine="709"/>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583376" w:rsidRPr="003407A9">
        <w:t xml:space="preserve">Jiménez-Alfaro et al. 2024 </w:t>
      </w:r>
      <w:r w:rsidR="00583376" w:rsidRPr="003407A9">
        <w:rPr>
          <w:highlight w:val="yellow"/>
        </w:rPr>
        <w:t>(JVA</w:t>
      </w:r>
      <w:r w:rsidR="00583376" w:rsidRPr="003407A9">
        <w:t>)</w:t>
      </w:r>
      <w:r w:rsidRPr="003407A9">
        <w:t xml:space="preserve">. For comparison, we homogenized the data </w:t>
      </w:r>
      <w:r w:rsidR="00DB3EE2" w:rsidRPr="003407A9">
        <w:t>between</w:t>
      </w:r>
      <w:r w:rsidRPr="003407A9">
        <w:t xml:space="preserve"> the </w:t>
      </w:r>
      <w:r w:rsidR="001E6AED" w:rsidRPr="003407A9">
        <w:t xml:space="preserve">two </w:t>
      </w:r>
      <w:r w:rsidR="006318EA" w:rsidRPr="003407A9">
        <w:lastRenderedPageBreak/>
        <w:t>data</w:t>
      </w:r>
      <w:r w:rsidR="00F80A0F" w:rsidRPr="003407A9">
        <w:t xml:space="preserve"> loggers </w:t>
      </w:r>
      <w:r w:rsidR="006302EB" w:rsidRPr="003407A9">
        <w:t>(Micro</w:t>
      </w:r>
      <w:r w:rsidR="008D3EAE" w:rsidRPr="003407A9">
        <w:t>L</w:t>
      </w:r>
      <w:r w:rsidR="006302EB" w:rsidRPr="003407A9">
        <w:t>og SP3 and iButtons)</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t>hours</w:t>
      </w:r>
      <w:r w:rsidR="008E2BB3" w:rsidRPr="003407A9">
        <w:t xml:space="preserve">) </w:t>
      </w:r>
      <w:r w:rsidR="00C47D86" w:rsidRPr="003407A9">
        <w:t xml:space="preserve">and the </w:t>
      </w:r>
      <w:r w:rsidR="00521E2C">
        <w:t xml:space="preserve">same </w:t>
      </w:r>
      <w:r w:rsidR="00C47D86" w:rsidRPr="003407A9">
        <w:t xml:space="preserve">time period with records for all loggers (the </w:t>
      </w:r>
      <w:r w:rsidR="00D802B4" w:rsidRPr="003407A9">
        <w:t xml:space="preserve">321 </w:t>
      </w:r>
      <w:r w:rsidRPr="003407A9">
        <w:t>calendar days</w:t>
      </w:r>
      <w:r w:rsidR="00006EB2" w:rsidRPr="003407A9">
        <w:t xml:space="preserve"> </w:t>
      </w:r>
      <w:r w:rsidR="00C60D36" w:rsidRPr="003407A9">
        <w:t>from 12</w:t>
      </w:r>
      <w:r w:rsidR="000112A0" w:rsidRPr="000112A0">
        <w:rPr>
          <w:vertAlign w:val="superscript"/>
        </w:rPr>
        <w:t>th</w:t>
      </w:r>
      <w:r w:rsidR="00C60D36" w:rsidRPr="003407A9">
        <w:t xml:space="preserve"> J</w:t>
      </w:r>
      <w:r w:rsidR="00D25BB2" w:rsidRPr="003407A9">
        <w:t>uly 2021 to 29</w:t>
      </w:r>
      <w:r w:rsidR="000112A0" w:rsidRPr="000112A0">
        <w:rPr>
          <w:vertAlign w:val="superscript"/>
        </w:rPr>
        <w:t xml:space="preserve"> th</w:t>
      </w:r>
      <w:r w:rsidR="00D25BB2" w:rsidRPr="003407A9">
        <w:t xml:space="preserve"> May 2022</w:t>
      </w:r>
      <w:r w:rsidR="00C47D86" w:rsidRPr="003407A9">
        <w:t>)</w:t>
      </w:r>
      <w:r w:rsidRPr="003407A9">
        <w:t xml:space="preserve">. We calculated bioclimatic indices based on </w:t>
      </w:r>
      <w:r w:rsidR="001704A4" w:rsidRPr="003407A9">
        <w:t xml:space="preserve">WorldClim </w:t>
      </w:r>
      <w:r w:rsidRPr="003407A9">
        <w:t xml:space="preserve">standard </w:t>
      </w:r>
      <w:r w:rsidR="00064ED2" w:rsidRPr="003407A9">
        <w:t xml:space="preserve">bioclimatic </w:t>
      </w:r>
      <w:r w:rsidRPr="003407A9">
        <w:t xml:space="preserve">variables (Fick &amp; Hijmans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rsidRPr="003407A9">
        <w:t xml:space="preserve"> easier interpretation of</w:t>
      </w:r>
      <w:r w:rsidRPr="003407A9">
        <w:t xml:space="preserve"> FDD, we transformed the values from negative to positive, so higher values represent more freezing</w:t>
      </w:r>
      <w:r w:rsidR="001E0239">
        <w:t xml:space="preserve"> (</w:t>
      </w:r>
      <w:r w:rsidR="003C69F5">
        <w:t>S</w:t>
      </w:r>
      <w:r w:rsidR="001E0239">
        <w:t xml:space="preserve">upplementary </w:t>
      </w:r>
      <w:r w:rsidR="00595972">
        <w:t>T</w:t>
      </w:r>
      <w:r w:rsidR="0008729A">
        <w:t>able 1)</w:t>
      </w:r>
      <w:r w:rsidRPr="003407A9">
        <w:t xml:space="preserve">. </w:t>
      </w:r>
    </w:p>
    <w:p w14:paraId="39B8C8E2" w14:textId="77777777" w:rsidR="00597F14" w:rsidRPr="003407A9" w:rsidRDefault="00597F14" w:rsidP="00597F14">
      <w:pPr>
        <w:spacing w:line="360" w:lineRule="auto"/>
        <w:ind w:firstLine="709"/>
        <w:jc w:val="both"/>
        <w:rPr>
          <w:noProof/>
          <w:lang w:eastAsia="ca-ES"/>
        </w:rPr>
      </w:pPr>
      <w:r w:rsidRPr="003407A9">
        <w:t>Since we only had water stress measurements for the central plots, we had to confirm the expectation that warmer microsites were also drier. To do this, we took our GDD measures and plotted them against the cumulative water potentials values at the subpopulation level, when available. We used Microlog SP3 data collected for our four summits in 2022 and 2023 to test if, as expected, there was a positive relationship between GDD and water potential (ΣΨ</w:t>
      </w:r>
      <w:r w:rsidRPr="003407A9">
        <w:rPr>
          <w:rFonts w:ascii="Arial" w:hAnsi="Arial" w:cs="Arial"/>
          <w:color w:val="4D5156"/>
          <w:sz w:val="21"/>
          <w:szCs w:val="21"/>
          <w:shd w:val="clear" w:color="auto" w:fill="FFFFFF"/>
        </w:rPr>
        <w:t xml:space="preserve">, </w:t>
      </w:r>
      <w:r w:rsidRPr="003407A9">
        <w:t>R</w:t>
      </w:r>
      <w:r w:rsidRPr="003407A9">
        <w:rPr>
          <w:vertAlign w:val="superscript"/>
        </w:rPr>
        <w:t>2</w:t>
      </w:r>
      <w:r w:rsidRPr="003407A9">
        <w:t xml:space="preserve">=0.69, Fig. 3B) i.e. warmer years are also drier years. </w:t>
      </w:r>
    </w:p>
    <w:p w14:paraId="6B8C4798" w14:textId="50CB7735" w:rsidR="00237EE6" w:rsidRPr="003407A9" w:rsidRDefault="0068503C" w:rsidP="00037777">
      <w:pPr>
        <w:spacing w:line="360" w:lineRule="auto"/>
        <w:ind w:firstLine="709"/>
        <w:jc w:val="both"/>
      </w:pPr>
      <w:r w:rsidRPr="003407A9">
        <w:t xml:space="preserve">To identify the main gradients of microclimatic variability,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thermicity</w:t>
      </w:r>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GDD was highly correlated with bio1, bio2</w:t>
      </w:r>
      <w:r w:rsidR="00DD3F90">
        <w:t xml:space="preserve">, </w:t>
      </w:r>
      <w:r w:rsidR="00284374" w:rsidRPr="003407A9">
        <w:t xml:space="preserve">bio7 </w:t>
      </w:r>
      <w:r w:rsidR="00DD3F90">
        <w:t>and FDD</w:t>
      </w:r>
      <w:r w:rsidR="00A44328">
        <w:t xml:space="preserve"> </w:t>
      </w:r>
      <w:r w:rsidR="00284374" w:rsidRPr="003407A9">
        <w:t xml:space="preserve">(&gt; </w:t>
      </w:r>
      <w:r w:rsidR="00954E4C" w:rsidRPr="003407A9">
        <w:t>70</w:t>
      </w:r>
      <w:r w:rsidR="00284374" w:rsidRPr="003407A9">
        <w:t>%</w:t>
      </w:r>
      <w:r w:rsidR="008E5830" w:rsidRPr="003407A9">
        <w:t xml:space="preserve">, details in </w:t>
      </w:r>
      <w:r w:rsidR="008E5830" w:rsidRPr="00A44328">
        <w:t xml:space="preserve">Supplementary </w:t>
      </w:r>
      <w:r w:rsidR="00346F64">
        <w:t>Table 2</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as the single best descriptor of microclimatic variability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5A7D4A11"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FD76E4" w:rsidRPr="003407A9">
        <w:t xml:space="preserve">In each </w:t>
      </w:r>
      <w:r w:rsidR="00DA19FF" w:rsidRPr="003407A9">
        <w:t>subpopulation</w:t>
      </w:r>
      <w:r w:rsidR="00FD76E4" w:rsidRPr="003407A9">
        <w:t xml:space="preserve">, </w:t>
      </w:r>
      <w:r w:rsidR="00526D54" w:rsidRPr="003407A9">
        <w:t xml:space="preserve">within a 2m radius from the datalogger, </w:t>
      </w:r>
      <w:r w:rsidR="00FD76E4" w:rsidRPr="003407A9">
        <w:t>w</w:t>
      </w:r>
      <w:r w:rsidR="00F703E4" w:rsidRPr="003407A9">
        <w:t>e sampled</w:t>
      </w:r>
      <w:r w:rsidR="00165571" w:rsidRPr="003407A9">
        <w:t xml:space="preserve"> at least 20 randomly selected </w:t>
      </w:r>
      <w:r w:rsidR="00FD76E4" w:rsidRPr="003407A9">
        <w:t xml:space="preserve">mother plants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w:t>
      </w:r>
      <w:r w:rsidR="0081658B" w:rsidRPr="003407A9">
        <w:rPr>
          <w:rFonts w:cstheme="minorHAnsi"/>
        </w:rPr>
        <w:lastRenderedPageBreak/>
        <w:t>(ENSCONET,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Pr="003407A9"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4C17A5E5"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functionally significant</w:t>
      </w:r>
      <w:r w:rsidR="00103812" w:rsidRPr="003407A9">
        <w:t xml:space="preserve"> ecological conditions, i.e. using fresh</w:t>
      </w:r>
      <w:r w:rsidR="006D223E" w:rsidRPr="003407A9">
        <w:t xml:space="preserve"> seeds </w:t>
      </w:r>
      <w:r w:rsidR="00103812" w:rsidRPr="003407A9">
        <w:t>at the time of dispersal. However, although our previous experiments</w:t>
      </w:r>
      <w:r w:rsidR="00DA2741" w:rsidRPr="003407A9">
        <w:t xml:space="preserve"> indicated high germination</w:t>
      </w:r>
      <w:r w:rsidR="000C3D3B" w:rsidRPr="003407A9">
        <w:t xml:space="preserve"> in relatively fresh </w:t>
      </w:r>
      <w:r w:rsidR="000C3D3B" w:rsidRPr="003407A9">
        <w:rPr>
          <w:i/>
          <w:iCs/>
        </w:rPr>
        <w:t>D. langeanus</w:t>
      </w:r>
      <w:r w:rsidR="000C3D3B" w:rsidRPr="003407A9">
        <w:t xml:space="preserve"> </w:t>
      </w:r>
      <w:r w:rsidR="00D25BB2" w:rsidRPr="003407A9">
        <w:t>see</w:t>
      </w:r>
      <w:r w:rsidR="000C3D3B" w:rsidRPr="003407A9">
        <w:t>ds</w:t>
      </w:r>
      <w:r w:rsidR="00DA2741" w:rsidRPr="003407A9">
        <w:t xml:space="preserve">, we </w:t>
      </w:r>
      <w:r w:rsidR="00070AF5" w:rsidRPr="003407A9">
        <w:t xml:space="preserve">also </w:t>
      </w:r>
      <w:r w:rsidR="00DA2741" w:rsidRPr="003407A9">
        <w:t xml:space="preserve">expected that the </w:t>
      </w:r>
      <w:r w:rsidR="00D25BB2" w:rsidRPr="003407A9">
        <w:t>see</w:t>
      </w:r>
      <w:r w:rsidR="000C3D3B" w:rsidRPr="003407A9">
        <w:t>ds</w:t>
      </w:r>
      <w:r w:rsidR="00DA2741" w:rsidRPr="003407A9">
        <w:t xml:space="preserve"> could show some l</w:t>
      </w:r>
      <w:r w:rsidR="000C3D3B" w:rsidRPr="003407A9">
        <w:t xml:space="preserve">ight level of physiological dormancy and </w:t>
      </w:r>
      <w:r w:rsidR="00070AF5" w:rsidRPr="003407A9">
        <w:t>that they could require</w:t>
      </w:r>
      <w:r w:rsidR="000B3B1D" w:rsidRPr="003407A9">
        <w:t xml:space="preserve"> dry after-ripening to release this dormancy</w:t>
      </w:r>
      <w:r w:rsidR="005F751E" w:rsidRPr="003407A9">
        <w:t>, as mentioned above</w:t>
      </w:r>
      <w:r w:rsidR="000B3B1D" w:rsidRPr="003407A9">
        <w:t>. Since we wanted to calculate hydro-time models, and these models require</w:t>
      </w:r>
      <w:r w:rsidR="004E0359" w:rsidRPr="003407A9">
        <w:t xml:space="preserve"> working with non-dormant </w:t>
      </w:r>
      <w:r w:rsidR="00D25BB2" w:rsidRPr="003407A9">
        <w:t>see</w:t>
      </w:r>
      <w:r w:rsidR="004E0359" w:rsidRPr="003407A9">
        <w:t>d lots, we repeat</w:t>
      </w:r>
      <w:r w:rsidR="001576D5">
        <w:t>ed</w:t>
      </w:r>
      <w:r w:rsidR="004E0359" w:rsidRPr="003407A9">
        <w:t xml:space="preserve"> the experiments with two </w:t>
      </w:r>
      <w:r w:rsidR="00D25BB2" w:rsidRPr="003407A9">
        <w:t>see</w:t>
      </w:r>
      <w:r w:rsidR="004E0359" w:rsidRPr="003407A9">
        <w:t xml:space="preserve">d storage treatments: </w:t>
      </w:r>
      <w:r w:rsidR="004E0359" w:rsidRPr="003407A9">
        <w:rPr>
          <w:rFonts w:cstheme="minorHAnsi"/>
        </w:rPr>
        <w:t xml:space="preserve">fresh </w:t>
      </w:r>
      <w:r w:rsidR="00D25BB2" w:rsidRPr="003407A9">
        <w:rPr>
          <w:rFonts w:cstheme="minorHAnsi"/>
        </w:rPr>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p>
    <w:p w14:paraId="587A45B3" w14:textId="2D8569C2"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CA101D" w:rsidRPr="003407A9">
        <w:rPr>
          <w:rFonts w:cstheme="minorHAnsi"/>
        </w:rPr>
        <w:t xml:space="preserve"> </w:t>
      </w:r>
      <w:r w:rsidR="00CA101D" w:rsidRPr="003407A9">
        <w:rPr>
          <w:highlight w:val="yellow"/>
        </w:rPr>
        <w:t>(</w:t>
      </w:r>
      <w:r w:rsidR="00766978" w:rsidRPr="003407A9">
        <w:rPr>
          <w:highlight w:val="yellow"/>
        </w:rPr>
        <w:t>ref</w:t>
      </w:r>
      <w:r w:rsidR="00CA101D" w:rsidRPr="003407A9">
        <w:rPr>
          <w:highlight w:val="yellow"/>
        </w:rPr>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previous 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r w:rsidR="001631D3" w:rsidRPr="003407A9">
        <w:rPr>
          <w:rFonts w:eastAsia="Times New Roman" w:cstheme="minorHAnsi"/>
          <w:color w:val="000000"/>
          <w:lang w:eastAsia="ca-ES"/>
        </w:rPr>
        <w:t>Filtros Anoia S.A. paper for germination assays, Ref.518G085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at 20 ºC</w:t>
      </w:r>
      <w:r w:rsidR="00B01C5C" w:rsidRPr="003407A9">
        <w:t xml:space="preserve"> (the </w:t>
      </w:r>
      <w:r w:rsidR="00B01C5C" w:rsidRPr="003407A9">
        <w:lastRenderedPageBreak/>
        <w:t>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1E0B93F9"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field, when germination has been </w:t>
      </w:r>
      <w:r w:rsidR="0091428D" w:rsidRPr="003407A9">
        <w:rPr>
          <w:rFonts w:cstheme="minorHAnsi"/>
        </w:rPr>
        <w:t xml:space="preserve">described </w:t>
      </w:r>
      <w:r w:rsidR="00716D42" w:rsidRPr="003407A9">
        <w:rPr>
          <w:rFonts w:cstheme="minorHAnsi"/>
        </w:rPr>
        <w:t>to happen (</w:t>
      </w:r>
      <w:r w:rsidR="00716D42" w:rsidRPr="003407A9">
        <w:rPr>
          <w:rFonts w:cstheme="minorHAnsi"/>
          <w:highlight w:val="yellow"/>
        </w:rPr>
        <w:t>paper move-along</w:t>
      </w:r>
      <w:r w:rsidR="00144D30" w:rsidRPr="003407A9">
        <w:rPr>
          <w:rFonts w:cstheme="minorHAnsi"/>
        </w:rPr>
        <w:t>)</w:t>
      </w:r>
      <w:r w:rsidR="00F007EA" w:rsidRPr="003407A9">
        <w:rPr>
          <w:rFonts w:cstheme="minorHAnsi"/>
        </w:rPr>
        <w:t>:</w:t>
      </w:r>
      <w:r w:rsidR="00426DDC" w:rsidRPr="003407A9">
        <w:t xml:space="preserve"> </w:t>
      </w:r>
      <w:r w:rsidR="0068503C" w:rsidRPr="003407A9">
        <w:t>constant 20</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e used constant 20ºC rather than a more realistic diurnal alternating regime</w:t>
      </w:r>
      <w:r w:rsidR="00FB694E" w:rsidRPr="003407A9">
        <w:t xml:space="preserve">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966CB3"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germinable </w:t>
      </w:r>
      <w:r w:rsidR="00966CB3">
        <w:fldChar w:fldCharType="begin" w:fldLock="1"/>
      </w:r>
      <w:r w:rsidR="004679E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966CB3">
        <w:fldChar w:fldCharType="separate"/>
      </w:r>
      <w:r w:rsidR="00966CB3" w:rsidRPr="00966CB3">
        <w:rPr>
          <w:noProof/>
        </w:rPr>
        <w:t>(Baskin &amp; Baskin 2014)</w:t>
      </w:r>
      <w:r w:rsidR="00966CB3">
        <w:fldChar w:fldCharType="end"/>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and </w:t>
      </w:r>
      <w:r w:rsidR="00393DE7" w:rsidRPr="003407A9">
        <w:t xml:space="preserve">germinable </w:t>
      </w:r>
      <w:r w:rsidR="0038254B" w:rsidRPr="003407A9">
        <w:t>see</w:t>
      </w:r>
      <w:r w:rsidR="007E062A" w:rsidRPr="003407A9">
        <w:t xml:space="preserve">ds. </w:t>
      </w:r>
      <w:r w:rsidR="008518F7" w:rsidRPr="003407A9">
        <w:t xml:space="preserve">A total of </w:t>
      </w:r>
      <w:r w:rsidR="001D579C">
        <w:t>14,246</w:t>
      </w:r>
      <w:r w:rsidR="008518F7" w:rsidRPr="003407A9">
        <w:t xml:space="preserve"> viable (germinated + germinable) </w:t>
      </w:r>
      <w:r w:rsidR="008518F7" w:rsidRPr="003407A9">
        <w:rPr>
          <w:i/>
          <w:iCs/>
        </w:rPr>
        <w:t>D. langeanus</w:t>
      </w:r>
      <w:r w:rsidR="008518F7" w:rsidRPr="003407A9">
        <w:t xml:space="preserve"> seeds were used in this study</w:t>
      </w:r>
      <w:r w:rsidR="00A65FC5">
        <w:t xml:space="preserve"> (raw data is available in supplementary Table 3)</w:t>
      </w:r>
      <w:r w:rsidR="008518F7" w:rsidRPr="003407A9">
        <w:t xml:space="preserve">.  </w:t>
      </w:r>
    </w:p>
    <w:p w14:paraId="24819549" w14:textId="71CC9600" w:rsidR="0042434E" w:rsidRPr="003407A9" w:rsidRDefault="00F7375B" w:rsidP="002D07AE">
      <w:pPr>
        <w:pStyle w:val="Ttulo3"/>
        <w:spacing w:line="360" w:lineRule="auto"/>
        <w:jc w:val="both"/>
      </w:pPr>
      <w:r w:rsidRPr="003407A9">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3B6A143" w:rsidR="0068503C" w:rsidRPr="003407A9"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r w:rsidR="001A7C0D" w:rsidRPr="003407A9">
        <w:rPr>
          <w:rFonts w:asciiTheme="minorHAnsi" w:eastAsiaTheme="minorHAnsi" w:hAnsiTheme="minorHAnsi" w:cstheme="minorHAnsi"/>
          <w:color w:val="auto"/>
          <w:sz w:val="22"/>
          <w:szCs w:val="22"/>
        </w:rPr>
        <w:t>glmmTMB</w:t>
      </w:r>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 xml:space="preserve">dr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for fitting hydro 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Model fit and residuals were visually checked using the DHARMa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r w:rsidR="00223348" w:rsidRPr="003407A9">
        <w:rPr>
          <w:rFonts w:asciiTheme="minorHAnsi" w:eastAsiaTheme="minorHAnsi" w:hAnsiTheme="minorHAnsi" w:cstheme="minorHAnsi"/>
          <w:color w:val="auto"/>
          <w:sz w:val="22"/>
          <w:szCs w:val="22"/>
        </w:rPr>
        <w:t>wesanderson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6C9D9C39" w14:textId="77777777" w:rsidR="00C2188C" w:rsidRPr="003407A9" w:rsidRDefault="00C2188C" w:rsidP="00C2188C">
      <w:pPr>
        <w:spacing w:line="360" w:lineRule="auto"/>
        <w:ind w:firstLine="709"/>
        <w:jc w:val="both"/>
        <w:rPr>
          <w:rFonts w:cstheme="minorHAnsi"/>
        </w:rPr>
      </w:pPr>
      <w:r w:rsidRPr="003407A9">
        <w:rPr>
          <w:rFonts w:cstheme="minorHAnsi"/>
        </w:rPr>
        <w:t>To test our primary prediction, if base water potential varied as a function of subpopulation microclimate, we</w:t>
      </w:r>
      <w:r w:rsidRPr="003407A9" w:rsidDel="006A1614">
        <w:rPr>
          <w:rFonts w:cstheme="minorHAnsi"/>
        </w:rPr>
        <w:t xml:space="preserve"> </w:t>
      </w:r>
      <w:r w:rsidRPr="003407A9">
        <w:rPr>
          <w:rFonts w:cstheme="minorHAnsi"/>
        </w:rPr>
        <w:t>calculated the water potential germination thresholds of each subpopulation by fitting hydrotime models with seedr package. For each subpopulation, the model returned the base water potential (ψ</w:t>
      </w:r>
      <w:r w:rsidRPr="003407A9">
        <w:rPr>
          <w:rFonts w:cstheme="minorHAnsi"/>
          <w:vertAlign w:val="subscript"/>
        </w:rPr>
        <w:t>b</w:t>
      </w:r>
      <w:r w:rsidRPr="003407A9">
        <w:rPr>
          <w:rFonts w:cstheme="minorHAnsi"/>
        </w:rPr>
        <w:t>), i.e. the lower water potential threshold beyond which no germination is possible. Then, we modelled base water potential 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 Model formula:  ψ</w:t>
      </w:r>
      <w:r w:rsidRPr="003407A9">
        <w:rPr>
          <w:rFonts w:cstheme="minorHAnsi"/>
          <w:vertAlign w:val="subscript"/>
        </w:rPr>
        <w:t>b</w:t>
      </w:r>
      <w:r w:rsidRPr="003407A9">
        <w:rPr>
          <w:rFonts w:cstheme="minorHAnsi"/>
        </w:rPr>
        <w:t xml:space="preserve"> ~ storage * GDD + (1|summit), family = Gaussian. We found a significant interaction storage * GDD, consequently, we tested each storage treatment separately to check if base water </w:t>
      </w:r>
      <w:r w:rsidRPr="003407A9">
        <w:rPr>
          <w:rFonts w:cstheme="minorHAnsi"/>
        </w:rPr>
        <w:lastRenderedPageBreak/>
        <w:t>potential varied according to GDD in fresh and after ripened seeds. Model specification: ψ</w:t>
      </w:r>
      <w:r w:rsidRPr="003407A9">
        <w:rPr>
          <w:rFonts w:cstheme="minorHAnsi"/>
          <w:vertAlign w:val="subscript"/>
        </w:rPr>
        <w:t>b</w:t>
      </w:r>
      <w:r w:rsidRPr="003407A9">
        <w:rPr>
          <w:rFonts w:cstheme="minorHAnsi"/>
        </w:rPr>
        <w:t xml:space="preserve"> ~ GDD + (1|summit), family = Gaussian.</w:t>
      </w:r>
    </w:p>
    <w:p w14:paraId="23EC93FD" w14:textId="6AC79A61" w:rsidR="00221957" w:rsidRPr="00722C70" w:rsidRDefault="00540F03" w:rsidP="00722C70">
      <w:pPr>
        <w:spacing w:line="360" w:lineRule="auto"/>
        <w:ind w:firstLine="709"/>
        <w:jc w:val="both"/>
        <w:rPr>
          <w:rFonts w:cstheme="minorHAnsi"/>
        </w:rPr>
      </w:pPr>
      <w:r w:rsidRPr="003407A9">
        <w:rPr>
          <w:rFonts w:cstheme="minorHAnsi"/>
        </w:rPr>
        <w:t xml:space="preserve">To </w:t>
      </w:r>
      <w:r w:rsidR="00636A4A" w:rsidRPr="003407A9">
        <w:rPr>
          <w:rFonts w:cstheme="minorHAnsi"/>
        </w:rPr>
        <w:t xml:space="preserve">test </w:t>
      </w:r>
      <w:r w:rsidR="009651B7" w:rsidRPr="003407A9">
        <w:rPr>
          <w:rFonts w:cstheme="minorHAnsi"/>
        </w:rPr>
        <w:t xml:space="preserve">our secondary prediction, </w:t>
      </w:r>
      <w:r w:rsidR="00636A4A" w:rsidRPr="003407A9">
        <w:rPr>
          <w:rFonts w:cstheme="minorHAnsi"/>
        </w:rPr>
        <w:t xml:space="preserve">if </w:t>
      </w:r>
      <w:r w:rsidRPr="003407A9">
        <w:rPr>
          <w:rFonts w:cstheme="minorHAnsi"/>
        </w:rPr>
        <w:t>final germination</w:t>
      </w:r>
      <w:r w:rsidR="00F5610C" w:rsidRPr="003407A9">
        <w:rPr>
          <w:rFonts w:cstheme="minorHAnsi"/>
        </w:rPr>
        <w:t xml:space="preserve"> </w:t>
      </w:r>
      <w:r w:rsidR="00636A4A" w:rsidRPr="003407A9">
        <w:rPr>
          <w:rFonts w:cstheme="minorHAnsi"/>
        </w:rPr>
        <w:t xml:space="preserve">varied as a function </w:t>
      </w:r>
      <w:r w:rsidR="006A1614" w:rsidRPr="003407A9">
        <w:rPr>
          <w:rFonts w:cstheme="minorHAnsi"/>
        </w:rPr>
        <w:t>storage time and</w:t>
      </w:r>
      <w:r w:rsidR="00636A4A" w:rsidRPr="003407A9">
        <w:rPr>
          <w:rFonts w:cstheme="minorHAnsi"/>
        </w:rPr>
        <w:t xml:space="preserve"> </w:t>
      </w:r>
      <w:r w:rsidR="0064096D" w:rsidRPr="003407A9">
        <w:rPr>
          <w:rFonts w:cstheme="minorHAnsi"/>
        </w:rPr>
        <w:t>water potential</w:t>
      </w:r>
      <w:r w:rsidR="00F5610C" w:rsidRPr="003407A9">
        <w:rPr>
          <w:rFonts w:cstheme="minorHAnsi"/>
        </w:rPr>
        <w:t>,</w:t>
      </w:r>
      <w:r w:rsidRPr="003407A9">
        <w:rPr>
          <w:rFonts w:cstheme="minorHAnsi"/>
        </w:rPr>
        <w:t xml:space="preserve"> w</w:t>
      </w:r>
      <w:r w:rsidR="00221957" w:rsidRPr="003407A9">
        <w:rPr>
          <w:rFonts w:cstheme="minorHAnsi"/>
        </w:rPr>
        <w:t xml:space="preserve">e </w:t>
      </w:r>
      <w:r w:rsidR="00F9002E" w:rsidRPr="003407A9">
        <w:rPr>
          <w:rFonts w:cstheme="minorHAnsi"/>
        </w:rPr>
        <w:t xml:space="preserve">fitted </w:t>
      </w:r>
      <w:r w:rsidR="00F33E5D" w:rsidRPr="003407A9">
        <w:rPr>
          <w:rFonts w:cstheme="minorHAnsi"/>
        </w:rPr>
        <w:t>GLMMs</w:t>
      </w:r>
      <w:r w:rsidRPr="003407A9">
        <w:rPr>
          <w:rFonts w:cstheme="minorHAnsi"/>
        </w:rPr>
        <w:t xml:space="preserve"> </w:t>
      </w:r>
      <w:r w:rsidR="0064096D" w:rsidRPr="003407A9">
        <w:rPr>
          <w:rFonts w:cstheme="minorHAnsi"/>
        </w:rPr>
        <w:t>with binomial distribution</w:t>
      </w:r>
      <w:r w:rsidR="00993CC8" w:rsidRPr="003407A9">
        <w:rPr>
          <w:rFonts w:cstheme="minorHAnsi"/>
        </w:rPr>
        <w:t>. Final germination proportion was the response variable</w:t>
      </w:r>
      <w:r w:rsidR="00221957" w:rsidRPr="003407A9">
        <w:rPr>
          <w:rFonts w:cstheme="minorHAnsi"/>
        </w:rPr>
        <w:t xml:space="preserve">. Explanatory fixed factors were </w:t>
      </w:r>
      <w:r w:rsidR="00F9002E" w:rsidRPr="003407A9">
        <w:rPr>
          <w:rFonts w:cstheme="minorHAnsi"/>
        </w:rPr>
        <w:t>the storage</w:t>
      </w:r>
      <w:r w:rsidR="00221957" w:rsidRPr="003407A9">
        <w:rPr>
          <w:rFonts w:cstheme="minorHAnsi"/>
        </w:rPr>
        <w:t xml:space="preserve"> and water potential treatments</w:t>
      </w:r>
      <w:r w:rsidR="002B4D4F" w:rsidRPr="003407A9">
        <w:rPr>
          <w:rFonts w:cstheme="minorHAnsi"/>
        </w:rPr>
        <w:t>. Random factors included</w:t>
      </w:r>
      <w:r w:rsidR="00221957" w:rsidRPr="003407A9">
        <w:rPr>
          <w:rFonts w:cstheme="minorHAnsi"/>
        </w:rPr>
        <w:t xml:space="preserve"> </w:t>
      </w:r>
      <w:r w:rsidR="009034F4" w:rsidRPr="003407A9">
        <w:rPr>
          <w:rFonts w:cstheme="minorHAnsi"/>
        </w:rPr>
        <w:t xml:space="preserve">subpopulation nested within </w:t>
      </w:r>
      <w:r w:rsidR="005E2483" w:rsidRPr="003407A9">
        <w:rPr>
          <w:rFonts w:cstheme="minorHAnsi"/>
        </w:rPr>
        <w:t>summit</w:t>
      </w:r>
      <w:r w:rsidR="002B4D4F" w:rsidRPr="003407A9">
        <w:rPr>
          <w:rFonts w:cstheme="minorHAnsi"/>
        </w:rPr>
        <w:t>.</w:t>
      </w:r>
      <w:r w:rsidR="009034F4" w:rsidRPr="003407A9">
        <w:rPr>
          <w:rFonts w:cstheme="minorHAnsi"/>
        </w:rPr>
        <w:t xml:space="preserve"> </w:t>
      </w:r>
      <w:r w:rsidR="002B4D4F" w:rsidRPr="003407A9">
        <w:rPr>
          <w:rFonts w:cstheme="minorHAnsi"/>
        </w:rPr>
        <w:t>M</w:t>
      </w:r>
      <w:r w:rsidRPr="003407A9">
        <w:rPr>
          <w:rFonts w:cstheme="minorHAnsi"/>
        </w:rPr>
        <w:t xml:space="preserve">odel </w:t>
      </w:r>
      <w:r w:rsidR="002B4D4F" w:rsidRPr="003407A9">
        <w:rPr>
          <w:rFonts w:cstheme="minorHAnsi"/>
        </w:rPr>
        <w:t>formula</w:t>
      </w:r>
      <w:r w:rsidRPr="003407A9">
        <w:rPr>
          <w:rFonts w:cstheme="minorHAnsi"/>
        </w:rPr>
        <w:t xml:space="preserve">: </w:t>
      </w:r>
      <w:r w:rsidR="00221957" w:rsidRPr="003407A9">
        <w:rPr>
          <w:rFonts w:cstheme="minorHAnsi"/>
        </w:rPr>
        <w:t>Final germination</w:t>
      </w:r>
      <w:r w:rsidR="00722EEC" w:rsidRPr="003407A9">
        <w:rPr>
          <w:rFonts w:cstheme="minorHAnsi"/>
        </w:rPr>
        <w:t xml:space="preserve"> (germinated, viable - germinated)</w:t>
      </w:r>
      <w:r w:rsidR="00221957" w:rsidRPr="003407A9">
        <w:rPr>
          <w:rFonts w:cstheme="minorHAnsi"/>
        </w:rPr>
        <w:t xml:space="preserve"> ~ </w:t>
      </w:r>
      <w:r w:rsidR="00C313D3" w:rsidRPr="003407A9">
        <w:rPr>
          <w:rFonts w:cstheme="minorHAnsi"/>
        </w:rPr>
        <w:t xml:space="preserve">storage </w:t>
      </w:r>
      <w:r w:rsidR="00221957" w:rsidRPr="003407A9">
        <w:rPr>
          <w:rFonts w:cstheme="minorHAnsi"/>
        </w:rPr>
        <w:t xml:space="preserve">* water potential + </w:t>
      </w:r>
      <w:r w:rsidR="00A71C6F" w:rsidRPr="003407A9">
        <w:rPr>
          <w:rFonts w:cstheme="minorHAnsi"/>
        </w:rPr>
        <w:t>(</w:t>
      </w:r>
      <w:r w:rsidR="00221957" w:rsidRPr="003407A9">
        <w:rPr>
          <w:rFonts w:cstheme="minorHAnsi"/>
        </w:rPr>
        <w:t>1|</w:t>
      </w:r>
      <w:r w:rsidR="005E2483" w:rsidRPr="003407A9">
        <w:rPr>
          <w:rFonts w:cstheme="minorHAnsi"/>
        </w:rPr>
        <w:t>summit</w:t>
      </w:r>
      <w:r w:rsidR="00221957" w:rsidRPr="003407A9">
        <w:rPr>
          <w:rFonts w:cstheme="minorHAnsi"/>
        </w:rPr>
        <w:t>/</w:t>
      </w:r>
      <w:r w:rsidR="00C313D3" w:rsidRPr="003407A9">
        <w:rPr>
          <w:rFonts w:cstheme="minorHAnsi"/>
        </w:rPr>
        <w:t>subpopulation</w:t>
      </w:r>
      <w:r w:rsidR="00A71C6F" w:rsidRPr="003407A9">
        <w:rPr>
          <w:rFonts w:cstheme="minorHAnsi"/>
        </w:rPr>
        <w:t>)</w:t>
      </w:r>
      <w:r w:rsidR="00221957" w:rsidRPr="003407A9">
        <w:rPr>
          <w:rFonts w:cstheme="minorHAnsi"/>
        </w:rPr>
        <w:t>, family = binomial.</w:t>
      </w:r>
      <w:r w:rsidR="001A76C4" w:rsidRPr="003407A9">
        <w:rPr>
          <w:rFonts w:cstheme="minorHAnsi"/>
        </w:rPr>
        <w:t xml:space="preserve"> </w:t>
      </w:r>
      <w:r w:rsidR="00722C70">
        <w:rPr>
          <w:rFonts w:cstheme="minorHAnsi"/>
        </w:rPr>
        <w:t>Finally, t</w:t>
      </w:r>
      <w:r w:rsidR="00C06E8A" w:rsidRPr="003407A9">
        <w:rPr>
          <w:rFonts w:cstheme="minorHAnsi"/>
        </w:rPr>
        <w:t xml:space="preserve">o </w:t>
      </w:r>
      <w:r w:rsidR="006C6FD2">
        <w:rPr>
          <w:rFonts w:cstheme="minorHAnsi"/>
        </w:rPr>
        <w:t>test our last expectation and have a more complete picture</w:t>
      </w:r>
      <w:r w:rsidR="00D4225A" w:rsidRPr="003407A9">
        <w:rPr>
          <w:rFonts w:cstheme="minorHAnsi"/>
        </w:rPr>
        <w:t>, we checked if base water potential 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assumptions)</w:t>
      </w:r>
      <w:r w:rsidR="000B1A2A" w:rsidRPr="003407A9">
        <w:rPr>
          <w:rFonts w:cstheme="minorHAnsi"/>
        </w:rPr>
        <w:t xml:space="preserve">. Base </w:t>
      </w:r>
      <w:r w:rsidR="00BF33CE" w:rsidRPr="003407A9">
        <w:rPr>
          <w:rFonts w:cstheme="minorHAnsi"/>
        </w:rPr>
        <w:t xml:space="preserve">water </w:t>
      </w:r>
      <w:r w:rsidR="000B1A2A" w:rsidRPr="003407A9">
        <w:rPr>
          <w:rFonts w:cstheme="minorHAnsi"/>
        </w:rPr>
        <w:t xml:space="preserve">potential </w:t>
      </w:r>
      <w:r w:rsidR="00BF33CE" w:rsidRPr="003407A9">
        <w:rPr>
          <w:rFonts w:cstheme="minorHAnsi"/>
        </w:rPr>
        <w:t xml:space="preserve">was </w:t>
      </w:r>
      <w:r w:rsidR="000B1A2A" w:rsidRPr="003407A9">
        <w:rPr>
          <w:rFonts w:cstheme="minorHAnsi"/>
        </w:rPr>
        <w:t xml:space="preserve">used as </w:t>
      </w:r>
      <w:r w:rsidR="00BF33CE" w:rsidRPr="003407A9">
        <w:rPr>
          <w:rFonts w:cstheme="minorHAnsi"/>
        </w:rPr>
        <w:t xml:space="preserve">the </w:t>
      </w:r>
      <w:r w:rsidR="000B1A2A" w:rsidRPr="003407A9">
        <w:rPr>
          <w:rFonts w:cstheme="minorHAnsi"/>
        </w:rPr>
        <w:t>response variable and</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BF33CE" w:rsidRPr="003407A9">
        <w:rPr>
          <w:rFonts w:cstheme="minorHAnsi"/>
        </w:rPr>
        <w:t>mass</w:t>
      </w:r>
      <w:r w:rsidR="00BF33CE" w:rsidRPr="003407A9" w:rsidDel="00BF33CE">
        <w:rPr>
          <w:rFonts w:cstheme="minorHAnsi"/>
        </w:rPr>
        <w:t xml:space="preserve"> </w:t>
      </w:r>
      <w:r w:rsidR="000B1A2A" w:rsidRPr="003407A9">
        <w:rPr>
          <w:rFonts w:cstheme="minorHAnsi"/>
        </w:rPr>
        <w:t xml:space="preserve">and </w:t>
      </w:r>
      <w:r w:rsidR="00BF33CE" w:rsidRPr="003407A9">
        <w:rPr>
          <w:rFonts w:cstheme="minorHAnsi"/>
        </w:rPr>
        <w:t>storage treatment</w:t>
      </w:r>
      <w:r w:rsidR="000B1A2A" w:rsidRPr="003407A9">
        <w:rPr>
          <w:rFonts w:cstheme="minorHAnsi"/>
        </w:rPr>
        <w:t xml:space="preserve"> as</w:t>
      </w:r>
      <w:r w:rsidR="00BF33CE" w:rsidRPr="003407A9">
        <w:rPr>
          <w:rFonts w:cstheme="minorHAnsi"/>
        </w:rPr>
        <w:t xml:space="preserve"> the</w:t>
      </w:r>
      <w:r w:rsidR="000B1A2A" w:rsidRPr="003407A9">
        <w:rPr>
          <w:rFonts w:cstheme="minorHAnsi"/>
        </w:rPr>
        <w:t xml:space="preserve"> explanatory variables. </w:t>
      </w:r>
      <w:r w:rsidR="005E2483" w:rsidRPr="003407A9">
        <w:rPr>
          <w:rFonts w:cstheme="minorHAnsi"/>
        </w:rPr>
        <w:t>Summit</w:t>
      </w:r>
      <w:r w:rsidR="002B599C" w:rsidRPr="003407A9">
        <w:rPr>
          <w:rFonts w:cstheme="minorHAnsi"/>
        </w:rPr>
        <w:t xml:space="preserve"> was included as </w:t>
      </w:r>
      <w:r w:rsidR="00C812B5" w:rsidRPr="003407A9">
        <w:rPr>
          <w:rFonts w:cstheme="minorHAnsi"/>
        </w:rPr>
        <w:t xml:space="preserve">a </w:t>
      </w:r>
      <w:r w:rsidR="002B599C" w:rsidRPr="003407A9">
        <w:rPr>
          <w:rFonts w:cstheme="minorHAnsi"/>
        </w:rPr>
        <w:t>random factor</w:t>
      </w:r>
      <w:r w:rsidR="00C812B5" w:rsidRPr="003407A9">
        <w:rPr>
          <w:rFonts w:cstheme="minorHAnsi"/>
        </w:rPr>
        <w:t xml:space="preserve">. Model </w:t>
      </w:r>
      <w:r w:rsidR="00866305" w:rsidRPr="003407A9">
        <w:rPr>
          <w:rFonts w:cstheme="minorHAnsi"/>
        </w:rPr>
        <w:t>formula</w:t>
      </w:r>
      <w:r w:rsidR="00C812B5" w:rsidRPr="003407A9">
        <w:rPr>
          <w:rFonts w:cstheme="minorHAnsi"/>
        </w:rPr>
        <w:t xml:space="preserve">: </w:t>
      </w:r>
      <w:r w:rsidR="0088539A" w:rsidRPr="003407A9">
        <w:rPr>
          <w:rFonts w:cstheme="minorHAnsi"/>
        </w:rPr>
        <w:t xml:space="preserve"> </w:t>
      </w:r>
      <w:r w:rsidR="00866305" w:rsidRPr="003407A9">
        <w:rPr>
          <w:rFonts w:cstheme="minorHAnsi"/>
        </w:rPr>
        <w:t>ψ</w:t>
      </w:r>
      <w:r w:rsidR="00866305" w:rsidRPr="003407A9">
        <w:rPr>
          <w:rFonts w:cstheme="minorHAnsi"/>
          <w:vertAlign w:val="subscript"/>
        </w:rPr>
        <w:t>b</w:t>
      </w:r>
      <w:r w:rsidR="00A31D0B" w:rsidRPr="003407A9">
        <w:rPr>
          <w:rFonts w:cstheme="minorHAnsi"/>
        </w:rPr>
        <w:t xml:space="preserve"> ~</w:t>
      </w:r>
      <w:r w:rsidR="00654BAB" w:rsidRPr="003407A9">
        <w:rPr>
          <w:rFonts w:cstheme="minorHAnsi"/>
        </w:rPr>
        <w:t xml:space="preserve"> </w:t>
      </w:r>
      <w:r w:rsidR="006D223E" w:rsidRPr="003407A9">
        <w:rPr>
          <w:rFonts w:cstheme="minorHAnsi"/>
        </w:rPr>
        <w:t>seed</w:t>
      </w:r>
      <w:r w:rsidR="00716D42" w:rsidRPr="003407A9">
        <w:rPr>
          <w:rFonts w:cstheme="minorHAnsi"/>
        </w:rPr>
        <w:t xml:space="preserve"> </w:t>
      </w:r>
      <w:r w:rsidR="00A534E3" w:rsidRPr="003407A9">
        <w:rPr>
          <w:rFonts w:cstheme="minorHAnsi"/>
        </w:rPr>
        <w:t xml:space="preserve">weight * </w:t>
      </w:r>
      <w:r w:rsidR="00866305" w:rsidRPr="003407A9">
        <w:rPr>
          <w:rFonts w:cstheme="minorHAnsi"/>
        </w:rPr>
        <w:t>storage</w:t>
      </w:r>
      <w:r w:rsidR="00A534E3" w:rsidRPr="003407A9">
        <w:rPr>
          <w:rFonts w:cstheme="minorHAnsi"/>
        </w:rPr>
        <w:t xml:space="preserve"> + </w:t>
      </w:r>
      <w:r w:rsidR="00A71C6F" w:rsidRPr="003407A9">
        <w:rPr>
          <w:rFonts w:cstheme="minorHAnsi"/>
        </w:rPr>
        <w:t>(</w:t>
      </w:r>
      <w:r w:rsidR="00A534E3" w:rsidRPr="003407A9">
        <w:rPr>
          <w:rFonts w:cstheme="minorHAnsi"/>
        </w:rPr>
        <w:t>1|</w:t>
      </w:r>
      <w:r w:rsidR="005E2483" w:rsidRPr="003407A9">
        <w:rPr>
          <w:rFonts w:cstheme="minorHAnsi"/>
        </w:rPr>
        <w:t>summit</w:t>
      </w:r>
      <w:r w:rsidR="00A71C6F" w:rsidRPr="003407A9">
        <w:rPr>
          <w:rFonts w:cstheme="minorHAnsi"/>
        </w:rPr>
        <w:t>)</w:t>
      </w:r>
      <w:r w:rsidR="00A534E3" w:rsidRPr="003407A9">
        <w:rPr>
          <w:rFonts w:cstheme="minorHAnsi"/>
        </w:rPr>
        <w:t>, family = Gamma</w:t>
      </w:r>
      <w:r w:rsidR="005F1E59" w:rsidRPr="003407A9">
        <w:rPr>
          <w:rFonts w:cstheme="minorHAnsi"/>
        </w:rPr>
        <w:t xml:space="preserve">. </w:t>
      </w:r>
    </w:p>
    <w:p w14:paraId="6AC9B9A2" w14:textId="0EC615AD" w:rsidR="00AF329C" w:rsidRPr="003407A9" w:rsidRDefault="0042434E" w:rsidP="002D07AE">
      <w:pPr>
        <w:pStyle w:val="Ttulo2"/>
        <w:spacing w:line="360" w:lineRule="auto"/>
        <w:jc w:val="both"/>
      </w:pPr>
      <w:r w:rsidRPr="003407A9">
        <w:t>3. Results</w:t>
      </w:r>
    </w:p>
    <w:p w14:paraId="45E370EC" w14:textId="1A5E6B37" w:rsidR="006C6FD2" w:rsidRPr="003407A9" w:rsidRDefault="006C6FD2" w:rsidP="006C6FD2">
      <w:pPr>
        <w:pStyle w:val="Ttulo3"/>
        <w:spacing w:line="360" w:lineRule="auto"/>
        <w:jc w:val="both"/>
      </w:pPr>
      <w:r w:rsidRPr="003407A9">
        <w:t>3.</w:t>
      </w:r>
      <w:r>
        <w:t>1</w:t>
      </w:r>
      <w:r w:rsidRPr="003407A9">
        <w:t xml:space="preserve"> Germination base water potential as a function of microclimate</w:t>
      </w:r>
    </w:p>
    <w:p w14:paraId="416FED45" w14:textId="33AA431A" w:rsidR="006C6FD2" w:rsidRPr="003407A9" w:rsidRDefault="006C6FD2" w:rsidP="006C6FD2">
      <w:pPr>
        <w:spacing w:line="360" w:lineRule="auto"/>
        <w:ind w:firstLine="709"/>
        <w:jc w:val="both"/>
      </w:pPr>
      <w:r w:rsidRPr="003407A9">
        <w:t xml:space="preserve">We used Bradford’s hydrotime model to calculate the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for germination for the 12 subpopulations in the fresh treatment and the 12 populations in the after ripened treatment (Table 1). Values of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r w:rsidRPr="008E52DA">
        <w:rPr>
          <w:i/>
          <w:iCs/>
        </w:rPr>
        <w:t>p-value</w:t>
      </w:r>
      <w:r w:rsidRPr="003407A9">
        <w:t xml:space="preserve"> &lt; 0.05), we analysed the relationship between base water potential and GDD separately for fresh and after ripened seeds. For fresh seeds we found no significant relationship (Fig. </w:t>
      </w:r>
      <w:r w:rsidR="004C4467">
        <w:t>4</w:t>
      </w:r>
      <w:r w:rsidRPr="003407A9">
        <w:t xml:space="preserve"> left panel). On the contrary, after ripened seeds showed a significant relationship (z = -1.99, </w:t>
      </w:r>
      <w:r w:rsidRPr="008E52DA">
        <w:rPr>
          <w:i/>
          <w:iCs/>
        </w:rPr>
        <w:t>p-value</w:t>
      </w:r>
      <w:r w:rsidRPr="003407A9">
        <w:t xml:space="preserve"> &lt;0.05) of decreasing </w:t>
      </w:r>
      <w:r w:rsidRPr="003407A9">
        <w:rPr>
          <w:rFonts w:cstheme="minorHAnsi"/>
        </w:rPr>
        <w:t>ψ</w:t>
      </w:r>
      <w:r w:rsidRPr="003407A9">
        <w:rPr>
          <w:rFonts w:cstheme="minorHAnsi"/>
          <w:vertAlign w:val="subscript"/>
        </w:rPr>
        <w:t>b</w:t>
      </w:r>
      <w:r w:rsidRPr="003407A9">
        <w:t xml:space="preserve"> in subpopulations with higher GDD (Fig. 4, right panel)</w:t>
      </w:r>
      <w:r w:rsidR="00FD174D">
        <w:t xml:space="preserve"> (detailed model results in supplementary </w:t>
      </w:r>
      <w:r w:rsidR="00B55C6E">
        <w:t>T</w:t>
      </w:r>
      <w:r w:rsidR="00FD174D">
        <w:t>able</w:t>
      </w:r>
      <w:r w:rsidR="00B55C6E">
        <w:t xml:space="preserve"> 3)</w:t>
      </w:r>
      <w:r w:rsidRPr="003407A9">
        <w:t xml:space="preserve">. </w:t>
      </w:r>
    </w:p>
    <w:p w14:paraId="5E9E6177" w14:textId="7D7664E8" w:rsidR="00851EE8" w:rsidRPr="003407A9" w:rsidRDefault="00851EE8" w:rsidP="002D07AE">
      <w:pPr>
        <w:pStyle w:val="Ttulo3"/>
        <w:spacing w:line="360" w:lineRule="auto"/>
        <w:jc w:val="both"/>
      </w:pPr>
      <w:r w:rsidRPr="003407A9">
        <w:t>3.</w:t>
      </w:r>
      <w:r w:rsidR="006C6FD2">
        <w:t>2</w:t>
      </w:r>
      <w:r w:rsidR="00031A1A" w:rsidRPr="003407A9">
        <w:t xml:space="preserve"> </w:t>
      </w:r>
      <w:r w:rsidR="00D65736" w:rsidRPr="003407A9">
        <w:t>F</w:t>
      </w:r>
      <w:r w:rsidR="00031A1A" w:rsidRPr="003407A9">
        <w:t>inal germination proportion</w:t>
      </w:r>
      <w:r w:rsidR="00D65736" w:rsidRPr="003407A9">
        <w:t xml:space="preserve"> as a function of storage treatment and water potential</w:t>
      </w:r>
    </w:p>
    <w:p w14:paraId="2FB5F1E7" w14:textId="16396695" w:rsidR="00851EE8" w:rsidRDefault="00856CE6" w:rsidP="005F751E">
      <w:pPr>
        <w:spacing w:line="360" w:lineRule="auto"/>
        <w:ind w:firstLine="709"/>
        <w:jc w:val="both"/>
      </w:pPr>
      <w:r w:rsidRPr="003407A9">
        <w:t>Final g</w:t>
      </w:r>
      <w:r w:rsidR="00D94D39" w:rsidRPr="003407A9">
        <w:t xml:space="preserve">ermination was higher </w:t>
      </w:r>
      <w:r w:rsidR="002E576F" w:rsidRPr="003407A9">
        <w:t xml:space="preserve">in </w:t>
      </w:r>
      <w:r w:rsidR="00E02CDF" w:rsidRPr="003407A9">
        <w:t>after ripened</w:t>
      </w:r>
      <w:r w:rsidR="002E576F" w:rsidRPr="003407A9">
        <w:t xml:space="preserve"> </w:t>
      </w:r>
      <w:r w:rsidRPr="003407A9">
        <w:t xml:space="preserve">than in fresh </w:t>
      </w:r>
      <w:r w:rsidR="0038254B" w:rsidRPr="003407A9">
        <w:t>see</w:t>
      </w:r>
      <w:r w:rsidR="002E576F" w:rsidRPr="003407A9">
        <w:t>ds</w:t>
      </w:r>
      <w:r w:rsidR="00716D42" w:rsidRPr="003407A9">
        <w:t xml:space="preserve"> (</w:t>
      </w:r>
      <w:r w:rsidR="0098001B" w:rsidRPr="003407A9">
        <w:t xml:space="preserve">Fig. </w:t>
      </w:r>
      <w:r w:rsidR="004C4467">
        <w:t>5</w:t>
      </w:r>
      <w:r w:rsidR="00D94D39" w:rsidRPr="003407A9">
        <w:t xml:space="preserve">A). </w:t>
      </w:r>
      <w:r w:rsidR="003460A9" w:rsidRPr="003407A9">
        <w:t>W</w:t>
      </w:r>
      <w:r w:rsidR="00FF6F68" w:rsidRPr="003407A9">
        <w:t>ith no water stress (i.e. distilled water</w:t>
      </w:r>
      <w:r w:rsidR="003460A9" w:rsidRPr="003407A9">
        <w:t xml:space="preserve"> treatment</w:t>
      </w:r>
      <w:r w:rsidR="00B46BBF" w:rsidRPr="003407A9">
        <w:t>, WP treatment = 0</w:t>
      </w:r>
      <w:r w:rsidR="00FF6F68" w:rsidRPr="003407A9">
        <w:t xml:space="preserve">) </w:t>
      </w:r>
      <w:r w:rsidR="00AE25C9" w:rsidRPr="003407A9">
        <w:t xml:space="preserve">fresh </w:t>
      </w:r>
      <w:r w:rsidR="0038254B" w:rsidRPr="003407A9">
        <w:t>see</w:t>
      </w:r>
      <w:r w:rsidR="00AE25C9" w:rsidRPr="003407A9">
        <w:t xml:space="preserve">ds only attained </w:t>
      </w:r>
      <w:r w:rsidR="00365485" w:rsidRPr="003407A9">
        <w:t xml:space="preserve">around </w:t>
      </w:r>
      <w:r w:rsidR="00AE25C9" w:rsidRPr="003407A9">
        <w:t>70% germination, while</w:t>
      </w:r>
      <w:r w:rsidR="00B375A2" w:rsidRPr="003407A9">
        <w:t xml:space="preserve"> germination of</w:t>
      </w:r>
      <w:r w:rsidR="00716D42" w:rsidRPr="003407A9">
        <w:t xml:space="preserve"> after </w:t>
      </w:r>
      <w:r w:rsidR="00AE25C9" w:rsidRPr="003407A9">
        <w:t xml:space="preserve">ripened </w:t>
      </w:r>
      <w:r w:rsidR="0038254B" w:rsidRPr="003407A9">
        <w:t>see</w:t>
      </w:r>
      <w:r w:rsidR="00AE25C9" w:rsidRPr="003407A9">
        <w:t>ds</w:t>
      </w:r>
      <w:r w:rsidR="00B375A2" w:rsidRPr="003407A9">
        <w:t xml:space="preserve"> was</w:t>
      </w:r>
      <w:r w:rsidR="00AE25C9" w:rsidRPr="003407A9">
        <w:t xml:space="preserve"> </w:t>
      </w:r>
      <w:r w:rsidR="005F7BAD" w:rsidRPr="003407A9">
        <w:t xml:space="preserve">almost 100%. </w:t>
      </w:r>
      <w:r w:rsidRPr="003407A9">
        <w:t>With increasing water stress, g</w:t>
      </w:r>
      <w:r w:rsidR="00AC1FEB" w:rsidRPr="003407A9">
        <w:t>ermination</w:t>
      </w:r>
      <w:r w:rsidR="001829AF" w:rsidRPr="003407A9">
        <w:t xml:space="preserve"> dropped</w:t>
      </w:r>
      <w:r w:rsidRPr="003407A9">
        <w:t xml:space="preserve"> below 50% </w:t>
      </w:r>
      <w:r w:rsidR="006364B6" w:rsidRPr="003407A9">
        <w:t>at</w:t>
      </w:r>
      <w:r w:rsidR="001829AF" w:rsidRPr="003407A9">
        <w:t xml:space="preserve"> -0.2</w:t>
      </w:r>
      <w:r w:rsidR="00365485" w:rsidRPr="003407A9">
        <w:t xml:space="preserve"> </w:t>
      </w:r>
      <w:r w:rsidR="001829AF" w:rsidRPr="003407A9">
        <w:t xml:space="preserve">MPa </w:t>
      </w:r>
      <w:r w:rsidR="00D94D39" w:rsidRPr="003407A9">
        <w:t xml:space="preserve">in </w:t>
      </w:r>
      <w:r w:rsidR="002E576F" w:rsidRPr="003407A9">
        <w:t xml:space="preserve">fresh </w:t>
      </w:r>
      <w:r w:rsidR="0038254B" w:rsidRPr="003407A9">
        <w:t>see</w:t>
      </w:r>
      <w:r w:rsidR="002E576F" w:rsidRPr="003407A9">
        <w:t>ds</w:t>
      </w:r>
      <w:r w:rsidR="00A50022" w:rsidRPr="003407A9">
        <w:t>,</w:t>
      </w:r>
      <w:r w:rsidR="00D94D39" w:rsidRPr="003407A9">
        <w:t xml:space="preserve"> </w:t>
      </w:r>
      <w:r w:rsidR="005F751E" w:rsidRPr="003407A9">
        <w:t>whereas, in after ripened seeds</w:t>
      </w:r>
      <w:r w:rsidR="00803651" w:rsidRPr="003407A9">
        <w:t>,</w:t>
      </w:r>
      <w:r w:rsidR="005F751E" w:rsidRPr="003407A9">
        <w:t xml:space="preserve"> water stress needed to reach </w:t>
      </w:r>
      <w:r w:rsidR="00D94D39" w:rsidRPr="003407A9">
        <w:t xml:space="preserve">-0.6 </w:t>
      </w:r>
      <w:r w:rsidR="00086133" w:rsidRPr="003407A9">
        <w:t>MPa</w:t>
      </w:r>
      <w:r w:rsidR="006364B6" w:rsidRPr="003407A9">
        <w:t xml:space="preserve"> </w:t>
      </w:r>
      <w:r w:rsidR="005F751E" w:rsidRPr="003407A9">
        <w:t>to cross the same germination threshold</w:t>
      </w:r>
      <w:r w:rsidR="008967F6" w:rsidRPr="003407A9">
        <w:t xml:space="preserve">. </w:t>
      </w:r>
      <w:r w:rsidR="0014677D" w:rsidRPr="003407A9">
        <w:t>At -0.8</w:t>
      </w:r>
      <w:r w:rsidR="00365485" w:rsidRPr="003407A9">
        <w:t xml:space="preserve"> </w:t>
      </w:r>
      <w:r w:rsidR="0014677D" w:rsidRPr="003407A9">
        <w:t xml:space="preserve">MPa and below, germination was negligible in both fresh and after ripened </w:t>
      </w:r>
      <w:r w:rsidR="00086133" w:rsidRPr="003407A9">
        <w:t>see</w:t>
      </w:r>
      <w:r w:rsidR="0014677D" w:rsidRPr="003407A9">
        <w:t xml:space="preserve">ds. </w:t>
      </w:r>
      <w:r w:rsidR="008967F6" w:rsidRPr="003407A9">
        <w:t>Low</w:t>
      </w:r>
      <w:r w:rsidR="00D94D39" w:rsidRPr="003407A9">
        <w:t>er</w:t>
      </w:r>
      <w:r w:rsidR="008967F6" w:rsidRPr="003407A9">
        <w:t xml:space="preserve"> water </w:t>
      </w:r>
      <w:r w:rsidR="009C0BA3" w:rsidRPr="003407A9">
        <w:t xml:space="preserve">potential </w:t>
      </w:r>
      <w:r w:rsidR="008967F6" w:rsidRPr="003407A9">
        <w:t xml:space="preserve">also led to </w:t>
      </w:r>
      <w:r w:rsidR="009C0BA3" w:rsidRPr="003407A9">
        <w:t xml:space="preserve">slower </w:t>
      </w:r>
      <w:r w:rsidR="008967F6" w:rsidRPr="003407A9">
        <w:t xml:space="preserve">germination </w:t>
      </w:r>
      <w:r w:rsidR="009C0BA3" w:rsidRPr="003407A9">
        <w:t>(</w:t>
      </w:r>
      <w:r w:rsidR="0098001B" w:rsidRPr="003407A9">
        <w:t xml:space="preserve">Fig. </w:t>
      </w:r>
      <w:r w:rsidR="004C4467">
        <w:t>5</w:t>
      </w:r>
      <w:r w:rsidR="00D94D39" w:rsidRPr="003407A9">
        <w:t>B</w:t>
      </w:r>
      <w:r w:rsidR="009C0BA3" w:rsidRPr="003407A9">
        <w:t>)</w:t>
      </w:r>
      <w:r w:rsidR="00E06E4A" w:rsidRPr="003407A9">
        <w:t xml:space="preserve">. </w:t>
      </w:r>
      <w:r w:rsidR="009C0BA3" w:rsidRPr="003407A9">
        <w:t xml:space="preserve">GLMMs </w:t>
      </w:r>
      <w:r w:rsidR="00E06E4A" w:rsidRPr="003407A9">
        <w:t xml:space="preserve">confirmed that differences between </w:t>
      </w:r>
      <w:r w:rsidR="0068546B" w:rsidRPr="003407A9">
        <w:lastRenderedPageBreak/>
        <w:t xml:space="preserve">storage </w:t>
      </w:r>
      <w:r w:rsidR="00E06E4A" w:rsidRPr="003407A9">
        <w:t>and water potential treatments</w:t>
      </w:r>
      <w:r w:rsidR="00AE2CA0" w:rsidRPr="003407A9">
        <w:t xml:space="preserve"> </w:t>
      </w:r>
      <w:r w:rsidR="0068546B" w:rsidRPr="003407A9">
        <w:t xml:space="preserve">were statistically significant </w:t>
      </w:r>
      <w:r w:rsidR="00086133" w:rsidRPr="003407A9">
        <w:t>(</w:t>
      </w:r>
      <w:r w:rsidR="00DD4F33" w:rsidRPr="003407A9">
        <w:t>p-value &lt; 0.001</w:t>
      </w:r>
      <w:r w:rsidR="00914382" w:rsidRPr="003407A9">
        <w:t xml:space="preserve"> in both explanatory </w:t>
      </w:r>
      <w:r w:rsidR="00365485" w:rsidRPr="003407A9">
        <w:t xml:space="preserve">fixed </w:t>
      </w:r>
      <w:r w:rsidR="00914382" w:rsidRPr="003407A9">
        <w:t>factors and significant interaction</w:t>
      </w:r>
      <w:r w:rsidR="00EF34A0" w:rsidRPr="00EF34A0">
        <w:t xml:space="preserve"> </w:t>
      </w:r>
      <w:r w:rsidR="00EF34A0">
        <w:t xml:space="preserve">detailed model results in supplementary Table </w:t>
      </w:r>
      <w:r w:rsidR="00EF34A0">
        <w:t>4</w:t>
      </w:r>
      <w:r w:rsidR="00AE2CA0" w:rsidRPr="003407A9">
        <w:t>)</w:t>
      </w:r>
      <w:r w:rsidR="00E06E4A" w:rsidRPr="003407A9">
        <w:t>.</w:t>
      </w:r>
      <w:r w:rsidR="004B7FA5">
        <w:t xml:space="preserve"> Individual subpopulations cumu</w:t>
      </w:r>
      <w:r w:rsidR="004B496B">
        <w:t xml:space="preserve">lative germination curves can also be checked at </w:t>
      </w:r>
      <w:r w:rsidR="004B496B" w:rsidRPr="00222221">
        <w:rPr>
          <w:highlight w:val="yellow"/>
        </w:rPr>
        <w:t xml:space="preserve">supplementary </w:t>
      </w:r>
      <w:r w:rsidR="00222221" w:rsidRPr="00222221">
        <w:rPr>
          <w:highlight w:val="yellow"/>
        </w:rPr>
        <w:t>Fig 1</w:t>
      </w:r>
      <w:r w:rsidR="00222221">
        <w:t>.</w:t>
      </w:r>
    </w:p>
    <w:p w14:paraId="590F8709" w14:textId="726CC79E" w:rsidR="00430028" w:rsidRPr="003407A9" w:rsidRDefault="00430028" w:rsidP="00430028">
      <w:pPr>
        <w:pStyle w:val="Ttulo3"/>
        <w:spacing w:line="360" w:lineRule="auto"/>
        <w:jc w:val="both"/>
      </w:pPr>
      <w:r w:rsidRPr="003407A9">
        <w:t>3.</w:t>
      </w:r>
      <w:r w:rsidR="00FC0355">
        <w:t>3</w:t>
      </w:r>
      <w:r w:rsidRPr="003407A9">
        <w:t xml:space="preserve"> </w:t>
      </w:r>
      <w:r>
        <w:t>Germination base water potential</w:t>
      </w:r>
      <w:r w:rsidRPr="003407A9">
        <w:t xml:space="preserve"> as a function of </w:t>
      </w:r>
      <w:r>
        <w:t>seed mass</w:t>
      </w:r>
    </w:p>
    <w:p w14:paraId="547ACEE8" w14:textId="1A3445F1" w:rsidR="00430028" w:rsidRPr="003407A9" w:rsidRDefault="00932868" w:rsidP="005F751E">
      <w:pPr>
        <w:spacing w:line="360" w:lineRule="auto"/>
        <w:ind w:firstLine="709"/>
        <w:jc w:val="both"/>
      </w:pPr>
      <w:r>
        <w:t xml:space="preserve">The measured seed mass obtained from </w:t>
      </w:r>
      <w:r w:rsidRPr="00932868">
        <w:rPr>
          <w:i/>
          <w:iCs/>
        </w:rPr>
        <w:t>D.</w:t>
      </w:r>
      <w:r>
        <w:rPr>
          <w:i/>
          <w:iCs/>
        </w:rPr>
        <w:t xml:space="preserve"> </w:t>
      </w:r>
      <w:r w:rsidRPr="00932868">
        <w:rPr>
          <w:i/>
          <w:iCs/>
        </w:rPr>
        <w:t>langeanus</w:t>
      </w:r>
      <w:r>
        <w:t xml:space="preserve"> subpopulations was not significantly different between those populations</w:t>
      </w:r>
      <w:r w:rsidR="00E576CC">
        <w:t xml:space="preserve"> assigned to fresh </w:t>
      </w:r>
      <w:r w:rsidR="00FF0BE6">
        <w:t>and</w:t>
      </w:r>
      <w:r w:rsidR="00E576CC">
        <w:t xml:space="preserve"> after ripened </w:t>
      </w:r>
      <w:r w:rsidR="00123CDC">
        <w:t xml:space="preserve">storage </w:t>
      </w:r>
      <w:r w:rsidR="00E576CC">
        <w:t>treatment</w:t>
      </w:r>
      <w:r w:rsidR="00873910">
        <w:t xml:space="preserve"> (seed mass summary in supplementary table 5)</w:t>
      </w:r>
      <w:r w:rsidR="00B1132D">
        <w:t>, neither we found a relationship between subpopulations</w:t>
      </w:r>
      <w:r w:rsidR="00D22C26">
        <w:t xml:space="preserve"> preferential GDD and seed mass (supplementary Fig 2)</w:t>
      </w:r>
      <w:r w:rsidR="00E576CC">
        <w:t>.</w:t>
      </w:r>
      <w:r w:rsidR="00F315DA">
        <w:t xml:space="preserve"> However,</w:t>
      </w:r>
      <w:r w:rsidR="000657F8">
        <w:t xml:space="preserve"> the b</w:t>
      </w:r>
      <w:r w:rsidR="00870DB2">
        <w:t xml:space="preserve">ase water potential </w:t>
      </w:r>
      <w:r w:rsidR="000053C6">
        <w:t>w</w:t>
      </w:r>
      <w:r w:rsidR="005C29D7">
        <w:t>as</w:t>
      </w:r>
      <w:r w:rsidR="000053C6">
        <w:t xml:space="preserve"> modulated by seed mass only </w:t>
      </w:r>
      <w:r w:rsidR="00836594">
        <w:t xml:space="preserve">if we </w:t>
      </w:r>
      <w:r w:rsidR="005C29D7">
        <w:t>consider</w:t>
      </w:r>
      <w:r w:rsidR="00836594">
        <w:t xml:space="preserve"> the responses of after ripened seeds (p</w:t>
      </w:r>
      <w:r w:rsidR="005C29D7">
        <w:t xml:space="preserve">-value = 0.058). The </w:t>
      </w:r>
      <w:r w:rsidR="00AF7CDF">
        <w:t>more disperse responses observe in fresh seeds</w:t>
      </w:r>
      <w:r w:rsidR="000E111C">
        <w:t xml:space="preserve"> did not allow to find any relationship (Fig 6)</w:t>
      </w:r>
      <w:r w:rsidR="000657F8">
        <w:t>.</w:t>
      </w:r>
    </w:p>
    <w:p w14:paraId="72415508" w14:textId="3E501828" w:rsidR="00AA47BB" w:rsidRPr="003407A9" w:rsidRDefault="00AF4FE8" w:rsidP="002D07AE">
      <w:pPr>
        <w:pStyle w:val="Ttulo3"/>
        <w:spacing w:line="360" w:lineRule="auto"/>
        <w:jc w:val="both"/>
      </w:pPr>
      <w:r w:rsidRPr="003407A9">
        <w:t>4. Discussion</w:t>
      </w:r>
    </w:p>
    <w:p w14:paraId="3F275467" w14:textId="1C622F47" w:rsidR="000C1D5E" w:rsidRPr="003407A9" w:rsidRDefault="00197142" w:rsidP="00C33D49">
      <w:pPr>
        <w:spacing w:line="360" w:lineRule="auto"/>
        <w:ind w:firstLine="709"/>
        <w:jc w:val="both"/>
      </w:pPr>
      <w:r w:rsidRPr="003407A9">
        <w:t xml:space="preserve">Our study </w:t>
      </w:r>
      <w:r w:rsidR="0021025F" w:rsidRPr="003407A9">
        <w:t xml:space="preserve">confirms our </w:t>
      </w:r>
      <w:r w:rsidR="00F710A5">
        <w:t xml:space="preserve">primary </w:t>
      </w:r>
      <w:r w:rsidR="0021025F" w:rsidRPr="003407A9">
        <w:t xml:space="preserve">prediction </w:t>
      </w:r>
      <w:r w:rsidRPr="003407A9">
        <w:t xml:space="preserve">that wild </w:t>
      </w:r>
      <w:r w:rsidR="0021025F" w:rsidRPr="003407A9">
        <w:t>sub</w:t>
      </w:r>
      <w:r w:rsidRPr="003407A9">
        <w:t xml:space="preserve">populations of </w:t>
      </w:r>
      <w:r w:rsidRPr="003407A9">
        <w:rPr>
          <w:i/>
        </w:rPr>
        <w:t>D. langeanus</w:t>
      </w:r>
      <w:r w:rsidR="00326D2D" w:rsidRPr="003407A9">
        <w:t xml:space="preserve"> </w:t>
      </w:r>
      <w:r w:rsidR="0021025F" w:rsidRPr="003407A9">
        <w:t xml:space="preserve">from warmer and drier subpopulations have lower base water potentials for germination, </w:t>
      </w:r>
      <w:r w:rsidR="00C24554">
        <w:t xml:space="preserve">indicating </w:t>
      </w:r>
      <w:r w:rsidR="0021025F" w:rsidRPr="003407A9">
        <w:t xml:space="preserve">that germination responses to water stress show functional intraspecific variability along local water availability </w:t>
      </w:r>
      <w:r w:rsidR="008252EC" w:rsidRPr="003407A9">
        <w:t>micro</w:t>
      </w:r>
      <w:r w:rsidR="0021025F" w:rsidRPr="003407A9">
        <w:t>gradients</w:t>
      </w:r>
      <w:r w:rsidR="008252EC" w:rsidRPr="003407A9">
        <w:t>.</w:t>
      </w:r>
      <w:r w:rsidRPr="003407A9">
        <w:t xml:space="preserve"> </w:t>
      </w:r>
      <w:r w:rsidR="001F6815" w:rsidRPr="003407A9">
        <w:t>The lower base water potential (i.e. ability to germinate with less water available) observed in subpopulations from warmer</w:t>
      </w:r>
      <w:r w:rsidR="004011FF" w:rsidRPr="003407A9">
        <w:t xml:space="preserve"> and drier</w:t>
      </w:r>
      <w:r w:rsidR="001F6815" w:rsidRPr="003407A9">
        <w:t xml:space="preserve"> microclimatic conditions suggests either a potential local adaptation or a wide phenotypic plasticity even at the microscale (i.e. some subpopulations were only 10 m apart). </w:t>
      </w:r>
      <w:r w:rsidR="00FF79B3" w:rsidRPr="003407A9">
        <w:t xml:space="preserve">Although intraspecific trait </w:t>
      </w:r>
      <w:r w:rsidR="008252EC" w:rsidRPr="003407A9">
        <w:t xml:space="preserve">variability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C24554">
        <w:t xml:space="preserve">, </w:t>
      </w:r>
      <w:r w:rsidR="008252EC" w:rsidRPr="003407A9">
        <w:t xml:space="preserve">this </w:t>
      </w:r>
      <w:r w:rsidRPr="003407A9">
        <w:t>is th</w:t>
      </w:r>
      <w:r w:rsidR="00FF79B3" w:rsidRPr="003407A9">
        <w:t xml:space="preserve">e first time that subpopulation </w:t>
      </w:r>
      <w:r w:rsidR="00D02CEC" w:rsidRPr="003407A9">
        <w:t>variability</w:t>
      </w:r>
      <w:r w:rsidRPr="003407A9">
        <w:t xml:space="preserve"> at </w:t>
      </w:r>
      <w:r w:rsidR="00DD04B2" w:rsidRPr="003407A9">
        <w:t xml:space="preserve">the </w:t>
      </w:r>
      <w:r w:rsidRPr="003407A9">
        <w:t xml:space="preserve">microscale level has been </w:t>
      </w:r>
      <w:r w:rsidR="00DD04B2" w:rsidRPr="003407A9">
        <w:t xml:space="preserve">reported for regeneration traits </w:t>
      </w:r>
      <w:r w:rsidR="00FF79B3" w:rsidRPr="003407A9">
        <w:t>in alpine areas</w:t>
      </w:r>
      <w:r w:rsidRPr="003407A9">
        <w:t>.</w:t>
      </w:r>
      <w:r w:rsidR="00730140" w:rsidRPr="003407A9">
        <w:t xml:space="preserve"> </w:t>
      </w:r>
      <w:r w:rsidR="00B33D8D" w:rsidRPr="003407A9">
        <w:t xml:space="preserve">The fact that this </w:t>
      </w:r>
      <w:r w:rsidR="00390960" w:rsidRPr="003407A9">
        <w:t xml:space="preserve">variability shows functional significance along water stress gradient </w:t>
      </w:r>
      <w:r w:rsidR="00A15422" w:rsidRPr="003407A9">
        <w:t>supports</w:t>
      </w:r>
      <w:r w:rsidR="00390960" w:rsidRPr="003407A9">
        <w:t xml:space="preserve"> that the base water potential is a functional trait with</w:t>
      </w:r>
      <w:r w:rsidR="00A15422" w:rsidRPr="003407A9">
        <w:t xml:space="preserve"> important consequences for individual fitness</w:t>
      </w:r>
      <w:r w:rsidR="00A24584" w:rsidRPr="003407A9">
        <w:t xml:space="preserve"> </w:t>
      </w:r>
      <w:r w:rsidR="003C2CAC" w:rsidRPr="003407A9">
        <w:fldChar w:fldCharType="begin" w:fldLock="1"/>
      </w:r>
      <w:r w:rsidR="006A043B">
        <w:instrText>ADDIN CSL_CITATION {"citationItems":[{"id":"ITEM-1","itemData":{"author":[{"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dropping-particle":"","family":"Hummel","given":"Irène","non-dropping-particle":"","parse-names":false,"suffix":""},{"dropping-particle":"","family":"Garnier","given":"Eric","non-dropping-particle":"","parse-names":false,"suffix":""},{"dropping-particle":"","family":"Oikos","given":"Source","non-dropping-particle":"","parse-names":false,"suffix":""},{"dropping-particle":"","family":"May","given":"No","non-dropping-particle":"","parse-names":false,"suffix":""},{"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container-title":"Oikos","id":"ITEM-1","issue":"5","issued":{"date-parts":[["2007"]]},"page":"882-892","title":"Let the Concept of Trait Be Functional","type":"article-journal","volume":"116"},"uris":["http://www.mendeley.com/documents/?uuid=ab7706a6-ab17-4063-9e72-3e14bb516cd5"]}],"mendeley":{"formattedCitation":"(Violle et al. 2007)","plainTextFormattedCitation":"(Violle et al. 2007)","previouslyFormattedCitation":"(Violle et al. 2007)"},"properties":{"noteIndex":0},"schema":"https://github.com/citation-style-language/schema/raw/master/csl-citation.json"}</w:instrText>
      </w:r>
      <w:r w:rsidR="003C2CAC" w:rsidRPr="003407A9">
        <w:fldChar w:fldCharType="separate"/>
      </w:r>
      <w:r w:rsidR="003C2CAC" w:rsidRPr="003407A9">
        <w:rPr>
          <w:noProof/>
        </w:rPr>
        <w:t>(Violle et al. 2007)</w:t>
      </w:r>
      <w:r w:rsidR="003C2CAC" w:rsidRPr="003407A9">
        <w:fldChar w:fldCharType="end"/>
      </w:r>
      <w:r w:rsidR="004B6315" w:rsidRPr="003407A9">
        <w:t xml:space="preserve"> </w:t>
      </w:r>
      <w:r w:rsidR="00A15422" w:rsidRPr="003407A9">
        <w:t xml:space="preserve">and </w:t>
      </w:r>
      <w:r w:rsidR="00A32648" w:rsidRPr="003407A9">
        <w:t>species occurrence patterns at the local scale (</w:t>
      </w:r>
      <w:commentRangeStart w:id="4"/>
      <w:commentRangeStart w:id="5"/>
      <w:r w:rsidR="00A32648" w:rsidRPr="003407A9">
        <w:t>https://doi.org/10.1073/pnas.141544211</w:t>
      </w:r>
      <w:commentRangeEnd w:id="4"/>
      <w:r w:rsidR="00D834A7" w:rsidRPr="003407A9">
        <w:rPr>
          <w:rStyle w:val="Refdecomentario"/>
        </w:rPr>
        <w:commentReference w:id="4"/>
      </w:r>
      <w:commentRangeEnd w:id="5"/>
      <w:r w:rsidR="00C24554">
        <w:rPr>
          <w:rStyle w:val="Refdecomentario"/>
        </w:rPr>
        <w:commentReference w:id="5"/>
      </w:r>
      <w:r w:rsidR="00A32648" w:rsidRPr="003407A9">
        <w:t>).</w:t>
      </w:r>
    </w:p>
    <w:p w14:paraId="5A138657" w14:textId="179A4AA8"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AE1C7F" w:rsidRPr="003407A9">
        <w:t>our secondary hypothesis of</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that </w:t>
      </w:r>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 xml:space="preserve">timing </w:t>
      </w:r>
      <w:r w:rsidR="00D07C94" w:rsidRPr="003407A9">
        <w:t>in alpine water-limited environments</w:t>
      </w:r>
      <w:r w:rsidR="008512A3">
        <w:t xml:space="preserve"> </w:t>
      </w:r>
      <w:r w:rsidR="004679EA">
        <w:fldChar w:fldCharType="begin" w:fldLock="1"/>
      </w:r>
      <w:r w:rsidR="00EF4707">
        <w:instrText>ADDIN CSL_CITATION {"citationItems":[{"id":"ITEM-1","itemData":{"abstract":"A major challenge in forecasting the ecological consequences of climate change is understanding the relative importance of changes to mean conditions vs. changes to discrete climatic events, such as storms, frosts, or droughts. Here we show that the first major storm of the growing season strongly influences the population dynamics of three rare and endangered annual plant species in a coastal California (USA) ecosystem. In a field experiment we used moisture barriers and water addition to manipulate the timing and temperature associated with first major rains of the season. The three focal species showed two- to fivefold variation in per capita population growth rates between the different storm treatments, comparable to variation found in a prior experiment imposing eightfold differences in season-long precipitation. Variation in germination was a major demographic driver of how two of three species responded to the first rains. For one of these species, the timing of the storm was the most critical determinant of its germination, while the other showed enhanced germination with colder storm temperatures. The role of temperature was further supported by laboratory trials showing enhanced germination in cooler treatments. Our work suggests that, because of species-specific cues for demographic transitions such as germination, changes to discrete climate events may be as, if not more, important than changes to season-long variables.","author":[{"dropping-particle":"","family":"Levine","given":"Jonathan M","non-dropping-particle":"","parse-names":false,"suffix":""},{"dropping-particle":"","family":"Mceachern","given":"A Kathryn","non-dropping-particle":"","parse-names":false,"suffix":""},{"dropping-particle":"","family":"Cowan","given":"Clark","non-dropping-particle":"","parse-names":false,"suffix":""}],"container-title":"Ecology","id":"ITEM-1","issue":"12","issued":{"date-parts":[["2011"]]},"page":"2236-2247","title":"Seasonal timing of first rain storms affects rare plant population dynamics","type":"article-journal","volume":"92"},"uris":["http://www.mendeley.com/documents/?uuid=f0ea65eb-ad90-4f9b-b4e8-4b885ef35e89"]}],"mendeley":{"formattedCitation":"(Levine et al. 2011)","plainTextFormattedCitation":"(Levine et al. 2011)","previouslyFormattedCitation":"(Levine et al. 2011)"},"properties":{"noteIndex":0},"schema":"https://github.com/citation-style-language/schema/raw/master/csl-citation.json"}</w:instrText>
      </w:r>
      <w:r w:rsidR="004679EA">
        <w:fldChar w:fldCharType="separate"/>
      </w:r>
      <w:r w:rsidR="004679EA" w:rsidRPr="004679EA">
        <w:rPr>
          <w:noProof/>
        </w:rPr>
        <w:t>(Levine et al. 2011)</w:t>
      </w:r>
      <w:r w:rsidR="004679EA">
        <w:fldChar w:fldCharType="end"/>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 xml:space="preserve">part of the seed population will </w:t>
      </w:r>
      <w:r w:rsidR="00054313" w:rsidRPr="003407A9">
        <w:lastRenderedPageBreak/>
        <w:t>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786102" w:rsidRPr="003407A9">
        <w:t>(</w:t>
      </w:r>
      <w:r w:rsidR="00830767" w:rsidRPr="003407A9">
        <w:t>i.e. a condition in which physiological development is arrested in conditions that are otherwise favourable,</w:t>
      </w:r>
      <w:r w:rsidR="000F121D"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8A1827" w:rsidRPr="003407A9">
        <w:t xml:space="preserve">This strategy has been observed in other habitats with high climate variability and advantageous during </w:t>
      </w:r>
      <w:r w:rsidR="008A1827" w:rsidRPr="00EF4707">
        <w:t xml:space="preserve">drought events </w:t>
      </w:r>
      <w:r w:rsidR="00EF4707" w:rsidRPr="00EF4707">
        <w:fldChar w:fldCharType="begin" w:fldLock="1"/>
      </w:r>
      <w:r w:rsidR="008A38AE">
        <w:instrText>ADDIN CSL_CITATION {"citationItems":[{"id":"ITEM-1","itemData":{"author":[{"dropping-particle":"","family":"Evans","given":"Margaret E K","non-dropping-particle":"","parse-names":false,"suffix":""},{"dropping-particle":"","family":"Dennehy","given":"John J","non-dropping-particle":"","parse-names":false,"suffix":""}],"container-title":"The Quarterly Review of Biology","id":"ITEM-1","issue":"4","issued":{"date-parts":[["2014"]]},"page":"431-451","publisher":"The University of Chicago Press","title":"Germ Banking : Bet ‐ Hedging and Variable Release from Egg and Seed Dormancy","type":"article-journal","volume":"80"},"uris":["http://www.mendeley.com/documents/?uuid=e3501e93-bcb3-481d-a1b9-ec51df50f9d2"]},{"id":"ITEM-2","itemData":{"DOI":"10.1111/nph.14436","ISSN":"14698137","PMID":"28152187","abstract":"Bet-hedging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author":[{"dropping-particle":"","family":"Lampei","given":"Christian","non-dropping-particle":"","parse-names":false,"suffix":""},{"dropping-particle":"","family":"Metz","given":"Johannes","non-dropping-particle":"","parse-names":false,"suffix":""},{"dropping-particle":"","family":"Tielbörger","given":"Katja","non-dropping-particle":"","parse-names":false,"suffix":""}],"container-title":"New Phytologist","id":"ITEM-2","issue":"3","issued":{"date-parts":[["2017"]]},"page":"1230-1244","title":"Clinal population divergence in an adaptive parental environmental effect that adjusts seed banking","type":"article-journal","volume":"214"},"uris":["http://www.mendeley.com/documents/?uuid=3cde5605-dafc-4108-a037-c6f7f1906cc6"]}],"mendeley":{"formattedCitation":"(Evans &amp; Dennehy 2014; Lampei et al. 2017)","plainTextFormattedCitation":"(Evans &amp; Dennehy 2014; Lampei et al. 2017)","previouslyFormattedCitation":"(Evans &amp; Dennehy 2014; Lampei et al. 2017)"},"properties":{"noteIndex":0},"schema":"https://github.com/citation-style-language/schema/raw/master/csl-citation.json"}</w:instrText>
      </w:r>
      <w:r w:rsidR="00EF4707" w:rsidRPr="00EF4707">
        <w:fldChar w:fldCharType="separate"/>
      </w:r>
      <w:r w:rsidR="00EF4707" w:rsidRPr="00EF4707">
        <w:rPr>
          <w:noProof/>
        </w:rPr>
        <w:t>(Evans &amp; Dennehy 2014; Lampei et al. 2017)</w:t>
      </w:r>
      <w:r w:rsidR="00EF4707" w:rsidRPr="00EF4707">
        <w:fldChar w:fldCharType="end"/>
      </w:r>
      <w:r w:rsidR="008A1827" w:rsidRPr="00EF4707">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60650E28" w14:textId="246F544F" w:rsidR="00A27CD5" w:rsidRPr="003407A9" w:rsidRDefault="00A27CD5" w:rsidP="00A27CD5">
      <w:pPr>
        <w:spacing w:line="360" w:lineRule="auto"/>
        <w:ind w:firstLine="709"/>
        <w:jc w:val="both"/>
      </w:pPr>
      <w:r w:rsidRPr="003407A9">
        <w:t>We confirmed our tertiary hypothesis that seed mass would influence base water potential</w:t>
      </w:r>
      <w:r w:rsidR="00662737">
        <w:t>.</w:t>
      </w:r>
      <w:r w:rsidRPr="003407A9">
        <w:t xml:space="preserve"> Our results with </w:t>
      </w:r>
      <w:r w:rsidRPr="003407A9">
        <w:rPr>
          <w:i/>
        </w:rPr>
        <w:t xml:space="preserve">D. langeanus </w:t>
      </w:r>
      <w:r w:rsidRPr="003407A9">
        <w:t xml:space="preserve">indicate that the effect of seed mass only becomes apparent in after ripened seeds, where subpopulations with heavier seeds showed lower base water potentials, corroborating results by </w:t>
      </w:r>
      <w:r w:rsidRPr="003407A9">
        <w:fldChar w:fldCharType="begin" w:fldLock="1"/>
      </w:r>
      <w:r w:rsidR="0092035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3407A9">
        <w:fldChar w:fldCharType="separate"/>
      </w:r>
      <w:r w:rsidR="00235147" w:rsidRPr="00235147">
        <w:rPr>
          <w:noProof/>
        </w:rPr>
        <w:t>(Kidson &amp; Westoby 2000; Gelviz-Gelvez et al. 2020)</w:t>
      </w:r>
      <w:r w:rsidRPr="003407A9">
        <w:fldChar w:fldCharType="end"/>
      </w:r>
      <w:r w:rsidRPr="003407A9">
        <w:t xml:space="preserve">. More research is needed to disentangle if there is a general role of seed size as a response to drought or if is species specific </w:t>
      </w:r>
      <w:r w:rsidRPr="003407A9">
        <w:fldChar w:fldCharType="begin" w:fldLock="1"/>
      </w:r>
      <w:r w:rsidRPr="003407A9">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407A9">
        <w:fldChar w:fldCharType="separate"/>
      </w:r>
      <w:r w:rsidRPr="003407A9">
        <w:rPr>
          <w:noProof/>
        </w:rPr>
        <w:t>(Gelviz-Gelvez et al. 2020)</w:t>
      </w:r>
      <w:r w:rsidRPr="003407A9">
        <w:fldChar w:fldCharType="end"/>
      </w:r>
      <w:r w:rsidRPr="003407A9">
        <w:t xml:space="preserve">. More investigations are also required to clarify if relationships between seed size and germination under water stress might differ among ecosystems </w:t>
      </w:r>
      <w:r w:rsidRPr="003407A9">
        <w:fldChar w:fldCharType="begin" w:fldLock="1"/>
      </w:r>
      <w:r w:rsidRPr="003407A9">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Pr="003407A9">
        <w:fldChar w:fldCharType="separate"/>
      </w:r>
      <w:r w:rsidRPr="003407A9">
        <w:rPr>
          <w:noProof/>
        </w:rPr>
        <w:t>(Yi et al. 2019)</w:t>
      </w:r>
      <w:r w:rsidRPr="003407A9">
        <w:fldChar w:fldCharType="end"/>
      </w:r>
      <w:r w:rsidRPr="003407A9">
        <w:t>.</w:t>
      </w:r>
    </w:p>
    <w:p w14:paraId="08A8D51C" w14:textId="2691AEFF" w:rsidR="00C75CE1" w:rsidRPr="003407A9" w:rsidRDefault="0093575D" w:rsidP="000F2A06">
      <w:pPr>
        <w:spacing w:line="360" w:lineRule="auto"/>
        <w:ind w:firstLine="709"/>
        <w:jc w:val="both"/>
      </w:pPr>
      <w:r w:rsidRPr="003407A9">
        <w:t xml:space="preserve">The </w:t>
      </w:r>
      <w:r w:rsidR="004A6AD1" w:rsidRPr="003407A9">
        <w:t xml:space="preserve">functional significant of after ripening and base water potential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water </w:t>
      </w:r>
      <w:r w:rsidR="004A6AD1" w:rsidRPr="003407A9">
        <w:t xml:space="preserve">limitation </w:t>
      </w:r>
      <w:r w:rsidR="00A82F8F" w:rsidRPr="003407A9">
        <w:t xml:space="preserve">in </w:t>
      </w:r>
      <w:r w:rsidR="004A6AD1" w:rsidRPr="003407A9">
        <w:t xml:space="preserve">alpine </w:t>
      </w:r>
      <w:r w:rsidR="00A82F8F" w:rsidRPr="003407A9">
        <w:t>germination</w:t>
      </w:r>
      <w:r w:rsidR="00B014CD" w:rsidRPr="003407A9">
        <w:t xml:space="preserve">,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E928B3" w:rsidRPr="003407A9">
        <w:t xml:space="preserve">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8A38AE">
        <w:t xml:space="preserve"> </w:t>
      </w:r>
      <w:r w:rsidR="008A38AE">
        <w:fldChar w:fldCharType="begin" w:fldLock="1"/>
      </w:r>
      <w:r w:rsidR="000C430A">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8A38AE">
        <w:fldChar w:fldCharType="separate"/>
      </w:r>
      <w:r w:rsidR="008A38AE" w:rsidRPr="008A38AE">
        <w:rPr>
          <w:noProof/>
        </w:rPr>
        <w:t>(Kotlarski et al. 2023)</w:t>
      </w:r>
      <w:r w:rsidR="008A38AE">
        <w:fldChar w:fldCharType="end"/>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the base water potential 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r w:rsidR="000F2A06">
        <w:t>Results of the t</w:t>
      </w:r>
      <w:r w:rsidR="0039110E" w:rsidRPr="003407A9">
        <w:t xml:space="preserve">he base water potential for </w:t>
      </w:r>
      <w:r w:rsidR="0039110E" w:rsidRPr="003407A9">
        <w:rPr>
          <w:i/>
          <w:iCs/>
        </w:rPr>
        <w:t>D. langeanus</w:t>
      </w:r>
      <w:r w:rsidR="00920595" w:rsidRPr="003407A9">
        <w:t xml:space="preserve"> </w:t>
      </w:r>
      <w:r w:rsidR="000F2A06">
        <w:t>are</w:t>
      </w:r>
      <w:r w:rsidR="000F2A06" w:rsidRPr="003407A9">
        <w:t xml:space="preserve"> </w:t>
      </w:r>
      <w:r w:rsidR="00D66D69" w:rsidRPr="003407A9">
        <w:t xml:space="preserve">comparable to </w:t>
      </w:r>
      <w:r w:rsidR="000F2A06">
        <w:t xml:space="preserve">other studies (e.g., temperate Britain) in which a sharp decrease of germination was reported under water potentials between </w:t>
      </w:r>
      <w:r w:rsidR="000F2A06" w:rsidRPr="003407A9">
        <w:t xml:space="preserve">-0.57 and -0.7 MPa </w:t>
      </w:r>
      <w:r w:rsidR="000C430A">
        <w:fldChar w:fldCharType="begin" w:fldLock="1"/>
      </w:r>
      <w:r w:rsidR="0005705C">
        <w:instrText>ADDIN CSL_CITATION {"citationItems":[{"id":"ITEM-1","itemData":{"DOI":"10.1111/j.1469-8137.1991.tb00998.x","ISSN":"14698137","abstract":"Seedlings of 15 species from a range of habitats contrasting in soil water status were grown at known soil water matric potentials ranging from near field capacity to the permanent wilting potential (−0.05. −0.5, −1.0 and − 1.5 MPa). Root and shoot growth were differentially very sensitive to soil water matric: potential: root growth continued at lower soil water matric potentials than shoot growth. All Species from drier habitats established better in drier soils than wetland species, with increased root growth in drier soils in contrast to decreased root growth of wetland species in drier soils. Seed size was thought to be an important factor in determining establishment in dry soils; the only wetland species to maintain substantial root growth in dry soils had comparatively large seeds. The seedling growth responses were compared with the same species' germination responses in relation to the above range of soil water matric potentials (established in a previous study). Sensitivity to soil moisture may occur at the germination or seedling stage of growth. Copyright © 1991, Wiley Blackwell. All rights reserved","author":[{"dropping-particle":"","family":"Evans","given":"CERI E.","non-dropping-particle":"","parse-names":false,"suffix":""},{"dropping-particle":"","family":"Etherington","given":"JOHN R.","non-dropping-particle":"","parse-names":false,"suffix":""}],"container-title":"New Phytologist","id":"ITEM-1","issue":"4","issued":{"date-parts":[["1991"]]},"page":"571-579","title":"The effect of soil water potential on seedling growth of some British plants","type":"article-journal","volume":"118"},"uris":["http://www.mendeley.com/documents/?uuid=d7dbcd8c-51a2-4ae1-8963-a5c01e6aba56"]}],"mendeley":{"formattedCitation":"(Evans &amp; Etherington 1991)","plainTextFormattedCitation":"(Evans &amp; Etherington 1991)","previouslyFormattedCitation":"(Evans &amp; Etherington 1991)"},"properties":{"noteIndex":0},"schema":"https://github.com/citation-style-language/schema/raw/master/csl-citation.json"}</w:instrText>
      </w:r>
      <w:r w:rsidR="000C430A">
        <w:fldChar w:fldCharType="separate"/>
      </w:r>
      <w:r w:rsidR="00A92095" w:rsidRPr="00A92095">
        <w:rPr>
          <w:noProof/>
        </w:rPr>
        <w:t>(Evans &amp; Etherington 1991)</w:t>
      </w:r>
      <w:r w:rsidR="000C430A">
        <w:fldChar w:fldCharType="end"/>
      </w:r>
      <w:r w:rsidR="002B0990">
        <w:t xml:space="preserve">. </w:t>
      </w:r>
      <w:r w:rsidR="00257513" w:rsidRPr="003407A9">
        <w:t>T</w:t>
      </w:r>
      <w:r w:rsidR="008A220F" w:rsidRPr="003407A9">
        <w:t>h</w:t>
      </w:r>
      <w:r w:rsidR="00257513" w:rsidRPr="003407A9">
        <w:t>i</w:t>
      </w:r>
      <w:r w:rsidR="008A220F" w:rsidRPr="003407A9">
        <w:t>s</w:t>
      </w:r>
      <w:r w:rsidR="00257513" w:rsidRPr="003407A9">
        <w:t xml:space="preserve"> contrasts strongly with base water potentials reported for Mediterranean ruderal species (</w:t>
      </w:r>
      <w:r w:rsidR="0037763F">
        <w:t xml:space="preserve">e.g.,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212658" w:rsidRPr="003407A9">
        <w:t xml:space="preserve">. </w:t>
      </w:r>
      <w:r w:rsidR="005242D9" w:rsidRPr="003407A9">
        <w:t xml:space="preserve">The high base water potential of </w:t>
      </w:r>
      <w:r w:rsidR="005242D9" w:rsidRPr="003407A9">
        <w:rPr>
          <w:i/>
          <w:iCs/>
        </w:rPr>
        <w:t>D. langeanus</w:t>
      </w:r>
      <w:r w:rsidR="005242D9" w:rsidRPr="003407A9">
        <w:t xml:space="preserve"> could be a way to ensure that germination only goes forward </w:t>
      </w:r>
      <w:r w:rsidR="001A559B" w:rsidRPr="003407A9">
        <w:t>with intense rainfall episodes, i.e. 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A419224" w14:textId="0DD98D3F" w:rsidR="0099385C" w:rsidRPr="003407A9" w:rsidRDefault="00EB397E" w:rsidP="00E5327B">
      <w:pPr>
        <w:spacing w:line="360" w:lineRule="auto"/>
        <w:ind w:firstLine="709"/>
        <w:jc w:val="both"/>
      </w:pPr>
      <w:r w:rsidRPr="003407A9">
        <w:lastRenderedPageBreak/>
        <w:t>T</w:t>
      </w:r>
      <w:r w:rsidR="00876E14" w:rsidRPr="003407A9">
        <w:t xml:space="preserve">he intraspecific </w:t>
      </w:r>
      <w:r w:rsidRPr="003407A9">
        <w:t xml:space="preserve">variability </w:t>
      </w:r>
      <w:r w:rsidR="0037763F">
        <w:t xml:space="preserve">detected in </w:t>
      </w:r>
      <w:r w:rsidR="00876E14" w:rsidRPr="003407A9">
        <w:t>this study cannot be attributed</w:t>
      </w:r>
      <w:r w:rsidR="00DC6C09" w:rsidRPr="003407A9">
        <w:t xml:space="preserve"> solely</w:t>
      </w:r>
      <w:r w:rsidR="00876E14" w:rsidRPr="003407A9">
        <w:t xml:space="preserve"> to </w:t>
      </w:r>
      <w:r w:rsidRPr="003407A9">
        <w:t xml:space="preserve">either </w:t>
      </w:r>
      <w:r w:rsidR="00DC6C09" w:rsidRPr="003407A9">
        <w:t>local adaptation</w:t>
      </w:r>
      <w:r w:rsidRPr="003407A9">
        <w:t xml:space="preserve"> or phenotypic plasticity</w:t>
      </w:r>
      <w:r w:rsidR="00D25913" w:rsidRPr="003407A9">
        <w:t xml:space="preserve">. </w:t>
      </w:r>
      <w:r w:rsidR="00E05A95" w:rsidRPr="003407A9">
        <w:t xml:space="preserve">The persistence of populations is shaped </w:t>
      </w:r>
      <w:r w:rsidR="00663921" w:rsidRPr="003407A9">
        <w:t xml:space="preserve">by a dynamic and complex feedback between </w:t>
      </w:r>
      <w:r w:rsidR="00125567" w:rsidRPr="003407A9">
        <w:t>phenotypic plasticity and local adaptation</w:t>
      </w:r>
      <w:r w:rsidR="0005705C">
        <w:t xml:space="preserve"> </w:t>
      </w:r>
      <w:r w:rsidR="0005705C">
        <w:fldChar w:fldCharType="begin" w:fldLock="1"/>
      </w:r>
      <w:r w:rsidR="00492FEF">
        <w:instrText>ADDIN CSL_CITATION {"citationItems":[{"id":"ITEM-1","itemData":{"DOI":"10.1111/j.1365-2435.2007.01278.x","ISSN":"02698463","abstract":"1. Natural and human mediated perturbations present challenges to the fate of populations but fuel contemporary evolution (evolution over humanly observable time-scales). Here we ask if such evolution is sufficient to make the difference between population extinction and persistence. 2. To answer this question requires a shift from the usual focus on trait evolution to the emergent 'eco-evolutionary' dynamics that arise through interactions of evolution, its fitness consequences and population abundance. 3. By combining theory, models and insights from empirical studies of contemporary evolution, we provide an assessment of three contexts: persistence of populations in situ, persistence of colonising populations, and persistence under gene flow and in metapopulations. 4. Contemporary evolution can likely rescue some, but not all, populations facing environmental change. Populations may fail partly because of the demographic cost of selection. 5. Contemporary evolution that initiates positive population growth, such as selective founding processes, may create a 'persistence vortex' that overcomes the problems of small populations. 6. Complex, even shifting, relationships between gene flow and adaptation may aid the persistence of subpopulations as well as the persistence and expansion of metapopulations. 7. An eco-evolutionary perspective suggests that we expand our focus beyond the acute problems of threatened populations and growing invasions, to consider how contemporary evolutionary mechanics contribute to such problems in the first place or affect their resolution. © 2007 The Authors.","author":[{"dropping-particle":"","family":"Kinnison","given":"Michael T.","non-dropping-particle":"","parse-names":false,"suffix":""},{"dropping-particle":"","family":"Hairston","given":"Nelson G.","non-dropping-particle":"","parse-names":false,"suffix":""}],"container-title":"Functional Ecology","id":"ITEM-1","issue":"3","issued":{"date-parts":[["2007"]]},"page":"444-454","title":"Eco-evolutionary conservation biology: Contemporary evolution and the dynamics of persistence","type":"article-journal","volume":"21"},"uris":["http://www.mendeley.com/documents/?uuid=9ab5ce83-69ec-4d7e-81c6-10b5b3c14131"]}],"mendeley":{"formattedCitation":"(Kinnison &amp; Hairston 2007)","plainTextFormattedCitation":"(Kinnison &amp; Hairston 2007)","previouslyFormattedCitation":"(Kinnison &amp; Hairston 2007)"},"properties":{"noteIndex":0},"schema":"https://github.com/citation-style-language/schema/raw/master/csl-citation.json"}</w:instrText>
      </w:r>
      <w:r w:rsidR="0005705C">
        <w:fldChar w:fldCharType="separate"/>
      </w:r>
      <w:r w:rsidR="0005705C" w:rsidRPr="0005705C">
        <w:rPr>
          <w:noProof/>
        </w:rPr>
        <w:t>(Kinnison &amp; Hairston 2007)</w:t>
      </w:r>
      <w:r w:rsidR="0005705C">
        <w:fldChar w:fldCharType="end"/>
      </w:r>
      <w:r w:rsidR="0005705C">
        <w:t>,</w:t>
      </w:r>
      <w:r w:rsidR="00E07616" w:rsidRPr="003407A9">
        <w:t xml:space="preserve"> </w:t>
      </w:r>
      <w:r w:rsidR="00DD471B" w:rsidRPr="003407A9">
        <w:t xml:space="preserve">and </w:t>
      </w:r>
      <w:r w:rsidR="005F3596" w:rsidRPr="003407A9">
        <w:t>previous studies showed that adaptive evolution of phenotypic plasticity is possible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To disentangle their effects</w:t>
      </w:r>
      <w:r w:rsidR="00876E14" w:rsidRPr="003407A9">
        <w:t xml:space="preserve">, </w:t>
      </w:r>
      <w:r w:rsidR="00A0765E" w:rsidRPr="003407A9">
        <w:t xml:space="preserve">reciprocal and </w:t>
      </w:r>
      <w:r w:rsidR="00876E14" w:rsidRPr="003407A9">
        <w:t xml:space="preserve">common garden </w:t>
      </w:r>
      <w:r w:rsidR="00A0765E" w:rsidRPr="003407A9">
        <w:t xml:space="preserve">experiments </w:t>
      </w:r>
      <w:r w:rsidR="00876E14" w:rsidRPr="003407A9">
        <w:t xml:space="preserve">are needed </w:t>
      </w:r>
      <w:r w:rsidR="00492FEF">
        <w:fldChar w:fldCharType="begin" w:fldLock="1"/>
      </w:r>
      <w:r w:rsidR="00231BB2">
        <w:instrText>ADDIN CSL_CITATION {"citationItems":[{"id":"ITEM-1","itemData":{"DOI":"10.1007/BF00329043","ISSN":"00298549","abstract":"During the next century, natural and agricultural systems might need to adjust to a rapid increase in atmospheric CO2 concentration and global temperature. Evolution of genotypes adapted to this global change could play a central role in plants' response. The main purpose of this study was to determine the relative importance of phenotypic and genotypic responses of plants to global change. To do so, we selected two populations of the short- lived Brassica juncea, one under ambient conditions and another one under conditions simulating global change. After seven generations of selection, differences between the two populations were examined using a reciprocal transplant garden. We monitored 14 different traits and found evidence for genetic adaptation only once, for vegetative biomass early in the growth cycle. Of the 14 traits, 11 responded plastically to the environment, but only one of these plastic changes had a possible adaptive value. Overall, the long-term evolutionary consequences of global change will depend on the response of fitness related traits. None of the five reproductive traits measured showed any evolutionary responses. The main conclusion of our study is that Brassica juncea was apparently unable to respond evolutionarily to simulated global change either by genetic adaptation or by adaptive phenotypic plasticity. The limit to selection was apparently due to inbreeding depression induced by the harsh conditions of the 'predicted' environment.","author":[{"dropping-particle":"","family":"Potvin","given":"Catherine","non-dropping-particle":"","parse-names":false,"suffix":""},{"dropping-particle":"","family":"Tousignant","given":"Denise","non-dropping-particle":"","parse-names":false,"suffix":""}],"container-title":"Oecologia","id":"ITEM-1","issue":"4","issued":{"date-parts":[["1996"]]},"page":"683-693","title":"Evolutionary consequences of simulated global change: Genetic adaptation or adaptive phenotypic plasticity","type":"article-journal","volume":"108"},"uris":["http://www.mendeley.com/documents/?uuid=fc5ea4f1-3af8-4a16-abac-5699f14d7a51"]}],"mendeley":{"formattedCitation":"(Potvin &amp; Tousignant 1996)","manualFormatting":"(e.g., Potvin &amp; Tousignant 1996)","plainTextFormattedCitation":"(Potvin &amp; Tousignant 1996)","previouslyFormattedCitation":"(Potvin &amp; Tousignant 1996)"},"properties":{"noteIndex":0},"schema":"https://github.com/citation-style-language/schema/raw/master/csl-citation.json"}</w:instrText>
      </w:r>
      <w:r w:rsidR="00492FEF">
        <w:fldChar w:fldCharType="separate"/>
      </w:r>
      <w:r w:rsidR="00492FEF" w:rsidRPr="00492FEF">
        <w:rPr>
          <w:noProof/>
        </w:rPr>
        <w:t>(</w:t>
      </w:r>
      <w:r w:rsidR="00492FEF">
        <w:rPr>
          <w:noProof/>
        </w:rPr>
        <w:t>e.</w:t>
      </w:r>
      <w:r w:rsidR="00944875">
        <w:rPr>
          <w:noProof/>
        </w:rPr>
        <w:t xml:space="preserve">g., </w:t>
      </w:r>
      <w:r w:rsidR="00492FEF" w:rsidRPr="00492FEF">
        <w:rPr>
          <w:noProof/>
        </w:rPr>
        <w:t>Potvin &amp; Tousignant 1996)</w:t>
      </w:r>
      <w:r w:rsidR="00492FEF">
        <w:fldChar w:fldCharType="end"/>
      </w:r>
      <w:r w:rsidR="00876E14" w:rsidRPr="003407A9">
        <w:t xml:space="preserve">. </w:t>
      </w:r>
      <w:r w:rsidR="00F73DCF" w:rsidRPr="003407A9">
        <w:t xml:space="preserve">Nevertheless, </w:t>
      </w:r>
      <w:r w:rsidR="0037763F">
        <w:t xml:space="preserve">it </w:t>
      </w:r>
      <w:r w:rsidR="00F73DCF" w:rsidRPr="003407A9">
        <w:t xml:space="preserve">is clear that subpopulation differences </w:t>
      </w:r>
      <w:r w:rsidR="00196B22" w:rsidRPr="003407A9">
        <w:t xml:space="preserve">in our study area </w:t>
      </w:r>
      <w:r w:rsidR="00F73DCF" w:rsidRPr="003407A9">
        <w:t xml:space="preserve">do not follow a random pattern. </w:t>
      </w:r>
      <w:r w:rsidR="00E5327B" w:rsidRPr="003407A9">
        <w:t xml:space="preserve">This </w:t>
      </w:r>
      <w:r w:rsidR="005D380A" w:rsidRPr="003407A9">
        <w:t>is in line</w:t>
      </w:r>
      <w:r w:rsidR="00E5327B" w:rsidRPr="003407A9">
        <w:t xml:space="preserve"> with s</w:t>
      </w:r>
      <w:r w:rsidR="00C75CE1" w:rsidRPr="003407A9">
        <w:t>everal studies in alpine areas</w:t>
      </w:r>
      <w:r w:rsidR="00884F2C" w:rsidRPr="003407A9">
        <w:t xml:space="preserve"> which</w:t>
      </w:r>
      <w:r w:rsidR="00C75CE1" w:rsidRPr="003407A9">
        <w:t xml:space="preserve"> suggest that local adaptation processes are taking place in the seed regeneration niche</w:t>
      </w:r>
      <w:r w:rsidR="00920355">
        <w:t xml:space="preserve"> </w:t>
      </w:r>
      <w:r w:rsidR="00920355">
        <w:fldChar w:fldCharType="begin" w:fldLock="1"/>
      </w:r>
      <w:r w:rsidR="00F423B9">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920355">
        <w:fldChar w:fldCharType="separate"/>
      </w:r>
      <w:r w:rsidR="00920355" w:rsidRPr="00920355">
        <w:rPr>
          <w:noProof/>
        </w:rPr>
        <w:t>(Giménez-Benavides et al. 2007; Mondoni et al. 2009)</w:t>
      </w:r>
      <w:r w:rsidR="00920355">
        <w:fldChar w:fldCharType="end"/>
      </w:r>
      <w:r w:rsidR="00920355">
        <w:t>.</w:t>
      </w:r>
    </w:p>
    <w:p w14:paraId="7CBEE4E5" w14:textId="122183A5" w:rsidR="00BC7FE7" w:rsidRPr="003407A9" w:rsidRDefault="00A27CD5" w:rsidP="00197905">
      <w:pPr>
        <w:autoSpaceDE w:val="0"/>
        <w:autoSpaceDN w:val="0"/>
        <w:adjustRightInd w:val="0"/>
        <w:spacing w:after="0" w:line="360" w:lineRule="auto"/>
        <w:ind w:firstLine="709"/>
        <w:jc w:val="both"/>
      </w:pPr>
      <w:r w:rsidRPr="003407A9">
        <w:t>A</w:t>
      </w:r>
      <w:r w:rsidR="002E3082" w:rsidRPr="003407A9">
        <w:t xml:space="preserve">lthough our study </w:t>
      </w:r>
      <w:r w:rsidRPr="003407A9">
        <w:t>demonstrates intraspecific variability in germination water potential, supporting the functional significance of this trait, we must acknowledge some limitations to our</w:t>
      </w:r>
      <w:r w:rsidR="00835613" w:rsidRPr="003407A9">
        <w:t xml:space="preserve"> conclusions</w:t>
      </w:r>
      <w:r w:rsidR="006A2270" w:rsidRPr="003407A9">
        <w:t>.</w:t>
      </w:r>
      <w:r w:rsidR="006A130F" w:rsidRPr="003407A9">
        <w:t xml:space="preserve"> </w:t>
      </w:r>
      <w:r w:rsidR="0037763F">
        <w:t xml:space="preserve">1)our </w:t>
      </w:r>
      <w:r w:rsidR="007D6DB7" w:rsidRPr="003407A9">
        <w:t xml:space="preserve">environmental </w:t>
      </w:r>
      <w:r w:rsidR="00D95B0A" w:rsidRPr="003407A9">
        <w:t xml:space="preserve">data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37763F">
        <w:t>Therefore, w</w:t>
      </w:r>
      <w:r w:rsidR="00AB1E98" w:rsidRPr="003407A9">
        <w:t xml:space="preserve">e assume that relative differences between </w:t>
      </w:r>
      <w:r w:rsidR="00AA05D0" w:rsidRPr="003407A9">
        <w:t>subpopulations</w:t>
      </w:r>
      <w:r w:rsidR="00AB1E98" w:rsidRPr="003407A9">
        <w:t xml:space="preserve"> remain </w:t>
      </w:r>
      <w:r w:rsidR="00944875">
        <w:t>comparable</w:t>
      </w:r>
      <w:r w:rsidR="00AB1E98" w:rsidRPr="003407A9">
        <w:t xml:space="preserve"> across years</w:t>
      </w:r>
      <w:r w:rsidR="00B232F0" w:rsidRPr="003407A9">
        <w:t>,</w:t>
      </w:r>
      <w:r w:rsidR="00AB1E98" w:rsidRPr="003407A9">
        <w:t xml:space="preserve"> 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thermicity</w:t>
      </w:r>
      <w:r w:rsidR="00B232F0" w:rsidRPr="003407A9">
        <w:t>-drought</w:t>
      </w:r>
      <w:r w:rsidR="00E54A69" w:rsidRPr="003407A9">
        <w:t xml:space="preserve"> gradient. </w:t>
      </w:r>
      <w:r w:rsidR="0037763F">
        <w:t xml:space="preserve">2) </w:t>
      </w:r>
      <w:r w:rsidR="0000029D">
        <w:t xml:space="preserve">it was not possible the seed collection </w:t>
      </w:r>
      <w:r w:rsidR="00FD2502" w:rsidRPr="003407A9">
        <w:t xml:space="preserve">from some subpopulations </w:t>
      </w:r>
      <w:r w:rsidR="0000029D">
        <w:t xml:space="preserve">due to the </w:t>
      </w:r>
      <w:r w:rsidR="00FD2502" w:rsidRPr="003407A9">
        <w:t>insufficient presence of</w:t>
      </w:r>
      <w:r w:rsidR="0000029D">
        <w:t xml:space="preserve"> the species </w:t>
      </w:r>
      <w:r w:rsidR="00FD2502" w:rsidRPr="003407A9">
        <w:t>in some plots.</w:t>
      </w:r>
      <w:r w:rsidR="00465781" w:rsidRPr="003407A9">
        <w:t xml:space="preserve"> </w:t>
      </w:r>
      <w:r w:rsidR="00FD2502" w:rsidRPr="003407A9">
        <w:t>N</w:t>
      </w:r>
      <w:r w:rsidR="00465781" w:rsidRPr="003407A9">
        <w:t>evertheless</w:t>
      </w:r>
      <w:r w:rsidR="00FD2502" w:rsidRPr="003407A9">
        <w:t>, our</w:t>
      </w:r>
      <w:r w:rsidR="00465781" w:rsidRPr="003407A9">
        <w:t xml:space="preserve"> </w:t>
      </w:r>
      <w:r w:rsidR="00A3715D" w:rsidRPr="003407A9">
        <w:t>statistical models still detected significant relationships</w:t>
      </w:r>
      <w:r w:rsidR="00BA2FA5" w:rsidRPr="003407A9">
        <w:t xml:space="preserve"> with</w:t>
      </w:r>
      <w:r w:rsidR="006A130F" w:rsidRPr="003407A9">
        <w:t>in</w:t>
      </w:r>
      <w:r w:rsidR="00BA2FA5" w:rsidRPr="003407A9">
        <w:t xml:space="preserve"> our </w:t>
      </w:r>
      <w:r w:rsidR="00D21ABD" w:rsidRPr="003407A9">
        <w:t xml:space="preserve">subpopulation </w:t>
      </w:r>
      <w:r w:rsidR="00BA2FA5" w:rsidRPr="003407A9">
        <w:t>data</w:t>
      </w:r>
      <w:r w:rsidR="00D21ABD" w:rsidRPr="003407A9">
        <w:t xml:space="preserve"> (n = 18)</w:t>
      </w:r>
      <w:r w:rsidR="00A3715D" w:rsidRPr="003407A9">
        <w:t xml:space="preserve">. </w:t>
      </w:r>
      <w:r w:rsidR="0000029D">
        <w:t>3)</w:t>
      </w:r>
      <w:r w:rsidR="00BA2FA5" w:rsidRPr="003407A9">
        <w:t xml:space="preserve"> </w:t>
      </w:r>
      <w:commentRangeStart w:id="6"/>
      <w:commentRangeStart w:id="7"/>
      <w:r w:rsidR="00BA2FA5" w:rsidRPr="003407A9">
        <w:t>t</w:t>
      </w:r>
      <w:r w:rsidR="00A3715D" w:rsidRPr="003407A9">
        <w:t xml:space="preserve">he </w:t>
      </w:r>
      <w:r w:rsidR="00AE4EB5" w:rsidRPr="003407A9">
        <w:t xml:space="preserve">constant </w:t>
      </w:r>
      <w:r w:rsidR="00A3715D" w:rsidRPr="003407A9">
        <w:t xml:space="preserve">germination </w:t>
      </w:r>
      <w:r w:rsidR="00AE4EB5" w:rsidRPr="003407A9">
        <w:t>temperature</w:t>
      </w:r>
      <w:r w:rsidR="00A3715D" w:rsidRPr="003407A9">
        <w:t xml:space="preserve">s </w:t>
      </w:r>
      <w:r w:rsidR="00D91DAE" w:rsidRPr="003407A9">
        <w:t>are not realistic in field</w:t>
      </w:r>
      <w:r w:rsidR="00AE4EB5" w:rsidRPr="003407A9">
        <w:t xml:space="preserve"> conditions</w:t>
      </w:r>
      <w:r w:rsidR="006A130F" w:rsidRPr="003407A9">
        <w:t>,</w:t>
      </w:r>
      <w:r w:rsidR="00D91DAE" w:rsidRPr="003407A9">
        <w:t xml:space="preserve"> but </w:t>
      </w:r>
      <w:r w:rsidR="006A130F" w:rsidRPr="003407A9">
        <w:t>they were</w:t>
      </w:r>
      <w:r w:rsidR="00D91DAE" w:rsidRPr="003407A9">
        <w:t xml:space="preserve"> necessary to maintain </w:t>
      </w:r>
      <w:r w:rsidR="00AE4EB5" w:rsidRPr="003407A9">
        <w:t>the</w:t>
      </w:r>
      <w:r w:rsidR="00D91DAE" w:rsidRPr="003407A9">
        <w:t xml:space="preserve"> stability</w:t>
      </w:r>
      <w:r w:rsidR="00AE4EB5" w:rsidRPr="003407A9">
        <w:t xml:space="preserve"> of water potential solutions</w:t>
      </w:r>
      <w:r w:rsidR="006A130F" w:rsidRPr="003407A9">
        <w:t xml:space="preserve">. Moreover, </w:t>
      </w:r>
      <w:r w:rsidR="005409C6" w:rsidRPr="003407A9">
        <w:t>our preliminary data indicated</w:t>
      </w:r>
      <w:r w:rsidR="00C93704" w:rsidRPr="003407A9">
        <w:t xml:space="preserve"> that </w:t>
      </w:r>
      <w:r w:rsidR="00A03351" w:rsidRPr="003407A9">
        <w:t>the focus species</w:t>
      </w:r>
      <w:r w:rsidR="00C93704" w:rsidRPr="003407A9">
        <w:t xml:space="preserve"> has a wide germination niche </w:t>
      </w:r>
      <w:r w:rsidR="008E1ED3" w:rsidRPr="003407A9">
        <w:t xml:space="preserve">without significant differences between </w:t>
      </w:r>
      <w:r w:rsidR="00265928" w:rsidRPr="003407A9">
        <w:t>constan</w:t>
      </w:r>
      <w:r w:rsidR="006A130F" w:rsidRPr="003407A9">
        <w:t>t and alternating temperatures,</w:t>
      </w:r>
      <w:r w:rsidR="00012ECC" w:rsidRPr="003407A9">
        <w:t xml:space="preserve"> reaching up to 70% germination even in darkness</w:t>
      </w:r>
      <w:commentRangeEnd w:id="6"/>
      <w:r w:rsidR="0000029D">
        <w:rPr>
          <w:rStyle w:val="Refdecomentario"/>
        </w:rPr>
        <w:commentReference w:id="6"/>
      </w:r>
      <w:commentRangeEnd w:id="7"/>
      <w:r w:rsidR="00436DFF">
        <w:rPr>
          <w:rStyle w:val="Refdecomentario"/>
        </w:rPr>
        <w:commentReference w:id="7"/>
      </w:r>
      <w:r w:rsidR="00012ECC" w:rsidRPr="003407A9">
        <w:t>.</w:t>
      </w:r>
      <w:r w:rsidR="00265928" w:rsidRPr="003407A9">
        <w:t xml:space="preserve"> </w:t>
      </w:r>
      <w:r w:rsidR="0000029D">
        <w:t>4)</w:t>
      </w:r>
      <w:r w:rsidR="005409C6" w:rsidRPr="003407A9">
        <w:t xml:space="preserve"> </w:t>
      </w:r>
      <w:commentRangeStart w:id="8"/>
      <w:commentRangeStart w:id="9"/>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F8434A">
        <w:t xml:space="preserve">is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commentRangeEnd w:id="8"/>
      <w:r w:rsidR="0000029D">
        <w:rPr>
          <w:rStyle w:val="Refdecomentario"/>
        </w:rPr>
        <w:commentReference w:id="8"/>
      </w:r>
      <w:commentRangeEnd w:id="9"/>
      <w:r w:rsidR="00FA4E3D">
        <w:rPr>
          <w:rStyle w:val="Refdecomentario"/>
        </w:rPr>
        <w:commentReference w:id="9"/>
      </w:r>
      <w:r w:rsidRPr="003407A9">
        <w:t>.</w:t>
      </w:r>
      <w:r w:rsidR="00182942" w:rsidRPr="003407A9">
        <w:t xml:space="preserve"> </w:t>
      </w:r>
      <w:r w:rsidR="00197905" w:rsidRPr="003407A9">
        <w:t>It would be important to confirm our results with field emergence data, but it must be considered that maintaining such controlled water potential treatments in the field would be extremely difficult if not impossible with current technologies.</w:t>
      </w:r>
    </w:p>
    <w:p w14:paraId="5FDEFE91" w14:textId="3CFAA999" w:rsidR="00E86B57" w:rsidRPr="003407A9" w:rsidRDefault="00673365" w:rsidP="00484418">
      <w:pPr>
        <w:spacing w:line="360" w:lineRule="auto"/>
        <w:ind w:firstLine="709"/>
        <w:jc w:val="both"/>
      </w:pPr>
      <w:r w:rsidRPr="003407A9">
        <w:t xml:space="preserve">Future </w:t>
      </w:r>
      <w:r w:rsidR="00557670" w:rsidRPr="003407A9">
        <w:t xml:space="preserve">research </w:t>
      </w:r>
      <w:r w:rsidR="00455073" w:rsidRPr="003407A9">
        <w:t>should extend our understanding of intraspecific variability in germination responses to water stress to other species and ecosystems, including different degrees of environmental water-limitation</w:t>
      </w:r>
      <w:r w:rsidR="00716C3D" w:rsidRPr="003407A9">
        <w:t xml:space="preserve">. </w:t>
      </w:r>
      <w:r w:rsidR="00587E63" w:rsidRPr="003407A9">
        <w:t>In addition, complementary studies with reciprocal sows and common garden experiments will help to disentangle the effects of phenological plasticity and local adaptation.</w:t>
      </w:r>
      <w:r w:rsidR="00484418" w:rsidRPr="003407A9">
        <w:t xml:space="preserve"> </w:t>
      </w:r>
      <w:r w:rsidR="00483B49" w:rsidRPr="003407A9">
        <w:t>Finally, our understanding needs to be expanded to include</w:t>
      </w:r>
      <w:r w:rsidR="00485456" w:rsidRPr="003407A9">
        <w:t xml:space="preserve"> the </w:t>
      </w:r>
      <w:r w:rsidR="00485456" w:rsidRPr="003407A9">
        <w:lastRenderedPageBreak/>
        <w:t>whole seed regeneration spectrum</w:t>
      </w:r>
      <w:r w:rsidR="006A130F" w:rsidRPr="003407A9">
        <w:t>,</w:t>
      </w:r>
      <w:r w:rsidR="002E2536" w:rsidRPr="003407A9">
        <w:t xml:space="preserve"> including soil seed persistence and seedling </w:t>
      </w:r>
      <w:r w:rsidR="00485456" w:rsidRPr="003407A9">
        <w:t xml:space="preserve">emergence </w:t>
      </w:r>
      <w:r w:rsidR="002E2536" w:rsidRPr="003407A9">
        <w:t xml:space="preserve">responses to </w:t>
      </w:r>
      <w:r w:rsidR="007E17BB" w:rsidRPr="003407A9">
        <w:t>microclimatic conditions</w:t>
      </w:r>
      <w:r w:rsidR="0004769D" w:rsidRPr="003407A9">
        <w:t xml:space="preserve"> under current and future scenarios</w:t>
      </w:r>
      <w:r w:rsidR="007E17BB" w:rsidRPr="003407A9">
        <w:t xml:space="preserve">. </w:t>
      </w:r>
    </w:p>
    <w:p w14:paraId="7DED688A" w14:textId="3403CC08" w:rsidR="00CA0E0D" w:rsidRPr="003407A9" w:rsidRDefault="0049360F" w:rsidP="002D07AE">
      <w:pPr>
        <w:pStyle w:val="Ttulo2"/>
        <w:spacing w:line="360" w:lineRule="auto"/>
        <w:jc w:val="both"/>
      </w:pPr>
      <w:r w:rsidRPr="003407A9">
        <w:t>5. References</w:t>
      </w:r>
    </w:p>
    <w:p w14:paraId="7DEC8550" w14:textId="640241FA" w:rsidR="00231BB2" w:rsidRPr="00231BB2" w:rsidRDefault="00EF08C7" w:rsidP="00231BB2">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231BB2" w:rsidRPr="00231BB2">
        <w:rPr>
          <w:rFonts w:ascii="Calibri" w:hAnsi="Calibri" w:cs="Calibri"/>
          <w:noProof/>
          <w:kern w:val="0"/>
        </w:rPr>
        <w:t xml:space="preserve">Albert, C.H., Thuiller, W., Yoccoz, N.G., Soudant, A., Boucher, F., Saccone, P., &amp; Lavorel, S. 2010. Intraspecific functional variability: Extent, structure and sources of variation. </w:t>
      </w:r>
      <w:r w:rsidR="00231BB2" w:rsidRPr="00231BB2">
        <w:rPr>
          <w:rFonts w:ascii="Calibri" w:hAnsi="Calibri" w:cs="Calibri"/>
          <w:i/>
          <w:iCs/>
          <w:noProof/>
          <w:kern w:val="0"/>
        </w:rPr>
        <w:t>Journal of Ecology</w:t>
      </w:r>
      <w:r w:rsidR="00231BB2" w:rsidRPr="00231BB2">
        <w:rPr>
          <w:rFonts w:ascii="Calibri" w:hAnsi="Calibri" w:cs="Calibri"/>
          <w:noProof/>
          <w:kern w:val="0"/>
        </w:rPr>
        <w:t xml:space="preserve"> 98: 604–613.</w:t>
      </w:r>
    </w:p>
    <w:p w14:paraId="75C35BD3"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Allen, P.S., Meyer, S.E., &amp; Khan, M.A. 2000. Hydrothermal time as a tool in comparative germination studies. </w:t>
      </w:r>
      <w:r w:rsidRPr="00231BB2">
        <w:rPr>
          <w:rFonts w:ascii="Calibri" w:hAnsi="Calibri" w:cs="Calibri"/>
          <w:i/>
          <w:iCs/>
          <w:noProof/>
          <w:kern w:val="0"/>
        </w:rPr>
        <w:t>Seed biology: advances and applications. Proceedings of the Sixth International Workshop on Seeds, Merida, Mexico, 1999.</w:t>
      </w:r>
      <w:r w:rsidRPr="00231BB2">
        <w:rPr>
          <w:rFonts w:ascii="Calibri" w:hAnsi="Calibri" w:cs="Calibri"/>
          <w:noProof/>
          <w:kern w:val="0"/>
        </w:rPr>
        <w:t xml:space="preserve"> 401–410.</w:t>
      </w:r>
    </w:p>
    <w:p w14:paraId="62A6A0F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Atkins, K.E., &amp; Travis, J.M.J. 2010. Local adaptation and the evolution of species’ ranges under climate change. </w:t>
      </w:r>
      <w:r w:rsidRPr="00231BB2">
        <w:rPr>
          <w:rFonts w:ascii="Calibri" w:hAnsi="Calibri" w:cs="Calibri"/>
          <w:i/>
          <w:iCs/>
          <w:noProof/>
          <w:kern w:val="0"/>
        </w:rPr>
        <w:t>Journal of Theoretical Biology</w:t>
      </w:r>
      <w:r w:rsidRPr="00231BB2">
        <w:rPr>
          <w:rFonts w:ascii="Calibri" w:hAnsi="Calibri" w:cs="Calibri"/>
          <w:noProof/>
          <w:kern w:val="0"/>
        </w:rPr>
        <w:t xml:space="preserve"> 266: 449–457.</w:t>
      </w:r>
    </w:p>
    <w:p w14:paraId="2D7A128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Baskin, C.C., &amp; Baskin, J.M. (Eds.). 2022. </w:t>
      </w:r>
      <w:r w:rsidRPr="00231BB2">
        <w:rPr>
          <w:rFonts w:ascii="Calibri" w:hAnsi="Calibri" w:cs="Calibri"/>
          <w:i/>
          <w:iCs/>
          <w:noProof/>
          <w:kern w:val="0"/>
        </w:rPr>
        <w:t>Plant Regeneration from Seeds</w:t>
      </w:r>
      <w:r w:rsidRPr="00231BB2">
        <w:rPr>
          <w:rFonts w:ascii="Calibri" w:hAnsi="Calibri" w:cs="Calibri"/>
          <w:noProof/>
          <w:kern w:val="0"/>
        </w:rPr>
        <w:t>. Elsevier.</w:t>
      </w:r>
    </w:p>
    <w:p w14:paraId="3F26778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Baskin, C.C., &amp; Baskin, J.M. 2014. </w:t>
      </w:r>
      <w:r w:rsidRPr="00231BB2">
        <w:rPr>
          <w:rFonts w:ascii="Calibri" w:hAnsi="Calibri" w:cs="Calibri"/>
          <w:i/>
          <w:iCs/>
          <w:noProof/>
          <w:kern w:val="0"/>
        </w:rPr>
        <w:t>Seeds. Ecology, Biogeography and Evolution of Dormancy and Germination</w:t>
      </w:r>
      <w:r w:rsidRPr="00231BB2">
        <w:rPr>
          <w:rFonts w:ascii="Calibri" w:hAnsi="Calibri" w:cs="Calibri"/>
          <w:noProof/>
          <w:kern w:val="0"/>
        </w:rPr>
        <w:t>. Academic Press, San Diego, CA, USA.</w:t>
      </w:r>
    </w:p>
    <w:p w14:paraId="41C33FE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231BB2">
        <w:rPr>
          <w:rFonts w:ascii="Calibri" w:hAnsi="Calibri" w:cs="Calibri"/>
          <w:i/>
          <w:iCs/>
          <w:noProof/>
          <w:kern w:val="0"/>
        </w:rPr>
        <w:t>PLoS ONE</w:t>
      </w:r>
      <w:r w:rsidRPr="00231BB2">
        <w:rPr>
          <w:rFonts w:ascii="Calibri" w:hAnsi="Calibri" w:cs="Calibri"/>
          <w:noProof/>
          <w:kern w:val="0"/>
        </w:rPr>
        <w:t xml:space="preserve"> 15: 1–19.</w:t>
      </w:r>
    </w:p>
    <w:p w14:paraId="7A76F83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Bewley, J., Bradford, K., Hilhorst, H., &amp; Nonogaki, H. 2013. Environmental regulation of dormancy and germination. In Bewley, J., Bradford, K., &amp; Hilhorst, H. (eds.), </w:t>
      </w:r>
      <w:r w:rsidRPr="00231BB2">
        <w:rPr>
          <w:rFonts w:ascii="Calibri" w:hAnsi="Calibri" w:cs="Calibri"/>
          <w:i/>
          <w:iCs/>
          <w:noProof/>
          <w:kern w:val="0"/>
        </w:rPr>
        <w:t>Seeds: physiology of development, germination and dormancy</w:t>
      </w:r>
      <w:r w:rsidRPr="00231BB2">
        <w:rPr>
          <w:rFonts w:ascii="Calibri" w:hAnsi="Calibri" w:cs="Calibri"/>
          <w:noProof/>
          <w:kern w:val="0"/>
        </w:rPr>
        <w:t>, Springer, New York.</w:t>
      </w:r>
    </w:p>
    <w:p w14:paraId="411DA036"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Bond, W.J., Honig, M., &amp; Maze, K.E. 1999. Seed size and seedling emergence: An allometric relationship and some ecological implications. </w:t>
      </w:r>
      <w:r w:rsidRPr="00231BB2">
        <w:rPr>
          <w:rFonts w:ascii="Calibri" w:hAnsi="Calibri" w:cs="Calibri"/>
          <w:i/>
          <w:iCs/>
          <w:noProof/>
          <w:kern w:val="0"/>
        </w:rPr>
        <w:t>Oecologia</w:t>
      </w:r>
      <w:r w:rsidRPr="00231BB2">
        <w:rPr>
          <w:rFonts w:ascii="Calibri" w:hAnsi="Calibri" w:cs="Calibri"/>
          <w:noProof/>
          <w:kern w:val="0"/>
        </w:rPr>
        <w:t xml:space="preserve"> 120: 132–136.</w:t>
      </w:r>
    </w:p>
    <w:p w14:paraId="28981B0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Bradford, K.J. 2002. Applications of hydrothermal time to quantifying and modeling seed germination and dormancy. </w:t>
      </w:r>
      <w:r w:rsidRPr="00231BB2">
        <w:rPr>
          <w:rFonts w:ascii="Calibri" w:hAnsi="Calibri" w:cs="Calibri"/>
          <w:i/>
          <w:iCs/>
          <w:noProof/>
          <w:kern w:val="0"/>
        </w:rPr>
        <w:t>Weed Science</w:t>
      </w:r>
      <w:r w:rsidRPr="00231BB2">
        <w:rPr>
          <w:rFonts w:ascii="Calibri" w:hAnsi="Calibri" w:cs="Calibri"/>
          <w:noProof/>
          <w:kern w:val="0"/>
        </w:rPr>
        <w:t xml:space="preserve"> 50: 248–260.</w:t>
      </w:r>
    </w:p>
    <w:p w14:paraId="6E52769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231BB2">
        <w:rPr>
          <w:rFonts w:ascii="Calibri" w:hAnsi="Calibri" w:cs="Calibri"/>
          <w:i/>
          <w:iCs/>
          <w:noProof/>
          <w:kern w:val="0"/>
        </w:rPr>
        <w:t>The R Journal</w:t>
      </w:r>
      <w:r w:rsidRPr="00231BB2">
        <w:rPr>
          <w:rFonts w:ascii="Calibri" w:hAnsi="Calibri" w:cs="Calibri"/>
          <w:noProof/>
          <w:kern w:val="0"/>
        </w:rPr>
        <w:t xml:space="preserve"> 9: 378–400.</w:t>
      </w:r>
    </w:p>
    <w:p w14:paraId="6C9D94B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231BB2">
        <w:rPr>
          <w:rFonts w:ascii="Calibri" w:hAnsi="Calibri" w:cs="Calibri"/>
          <w:i/>
          <w:iCs/>
          <w:noProof/>
          <w:kern w:val="0"/>
        </w:rPr>
        <w:t>Plant and Soil</w:t>
      </w:r>
      <w:r w:rsidRPr="00231BB2">
        <w:rPr>
          <w:rFonts w:ascii="Calibri" w:hAnsi="Calibri" w:cs="Calibri"/>
          <w:noProof/>
          <w:kern w:val="0"/>
        </w:rPr>
        <w:t xml:space="preserve"> 462: 175–188.</w:t>
      </w:r>
    </w:p>
    <w:p w14:paraId="746014E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lastRenderedPageBreak/>
        <w:t xml:space="preserve">Cavieres, L.A., &amp; Arroyo, M.T.K. 2000. Seed germination response to cold stratification period and thermal regime in Phacelia secunda (Hydrophyllaceae): Altitudinal variation in the mediterranean Andes of central Chile. </w:t>
      </w:r>
      <w:r w:rsidRPr="00231BB2">
        <w:rPr>
          <w:rFonts w:ascii="Calibri" w:hAnsi="Calibri" w:cs="Calibri"/>
          <w:i/>
          <w:iCs/>
          <w:noProof/>
          <w:kern w:val="0"/>
        </w:rPr>
        <w:t>Plant Ecology</w:t>
      </w:r>
      <w:r w:rsidRPr="00231BB2">
        <w:rPr>
          <w:rFonts w:ascii="Calibri" w:hAnsi="Calibri" w:cs="Calibri"/>
          <w:noProof/>
          <w:kern w:val="0"/>
        </w:rPr>
        <w:t xml:space="preserve"> 149: 1–8.</w:t>
      </w:r>
    </w:p>
    <w:p w14:paraId="250F3165" w14:textId="77777777" w:rsidR="00231BB2" w:rsidRPr="00705EDD"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231BB2">
        <w:rPr>
          <w:rFonts w:ascii="Calibri" w:hAnsi="Calibri" w:cs="Calibri"/>
          <w:noProof/>
          <w:kern w:val="0"/>
        </w:rPr>
        <w:t xml:space="preserve">Chevin, L.M., Lande, R., &amp; Mace, G.M. 2010. Adaptation, plasticity, and extinction in a changing environment: Towards a predictive theory. </w:t>
      </w:r>
      <w:r w:rsidRPr="00705EDD">
        <w:rPr>
          <w:rFonts w:ascii="Calibri" w:hAnsi="Calibri" w:cs="Calibri"/>
          <w:i/>
          <w:iCs/>
          <w:noProof/>
          <w:kern w:val="0"/>
          <w:lang w:val="es-ES"/>
        </w:rPr>
        <w:t>PLoS Biology</w:t>
      </w:r>
      <w:r w:rsidRPr="00705EDD">
        <w:rPr>
          <w:rFonts w:ascii="Calibri" w:hAnsi="Calibri" w:cs="Calibri"/>
          <w:noProof/>
          <w:kern w:val="0"/>
          <w:lang w:val="es-ES"/>
        </w:rPr>
        <w:t xml:space="preserve"> 8:.</w:t>
      </w:r>
    </w:p>
    <w:p w14:paraId="52E6C82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Cochrane, A., Yates, C.J., Hoyle, G.L., &amp; Nicotra, A.B. 2015. </w:t>
      </w:r>
      <w:r w:rsidRPr="00231BB2">
        <w:rPr>
          <w:rFonts w:ascii="Calibri" w:hAnsi="Calibri" w:cs="Calibri"/>
          <w:noProof/>
          <w:kern w:val="0"/>
        </w:rPr>
        <w:t xml:space="preserve">Will among-population variation in seed traits improve the chance of species persistence under climate change? </w:t>
      </w:r>
      <w:r w:rsidRPr="00231BB2">
        <w:rPr>
          <w:rFonts w:ascii="Calibri" w:hAnsi="Calibri" w:cs="Calibri"/>
          <w:i/>
          <w:iCs/>
          <w:noProof/>
          <w:kern w:val="0"/>
        </w:rPr>
        <w:t>Global Ecology and Biogeography</w:t>
      </w:r>
      <w:r w:rsidRPr="00231BB2">
        <w:rPr>
          <w:rFonts w:ascii="Calibri" w:hAnsi="Calibri" w:cs="Calibri"/>
          <w:noProof/>
          <w:kern w:val="0"/>
        </w:rPr>
        <w:t xml:space="preserve"> 24: 12–24.</w:t>
      </w:r>
    </w:p>
    <w:p w14:paraId="7A9A7A6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Donohue, K., Burghardt, L.T., Runcie, D., Bradford, K.J., &amp; Schmitt, J. 2015. Applying developmental threshold models to evolutionary ecology. </w:t>
      </w:r>
      <w:r w:rsidRPr="00231BB2">
        <w:rPr>
          <w:rFonts w:ascii="Calibri" w:hAnsi="Calibri" w:cs="Calibri"/>
          <w:i/>
          <w:iCs/>
          <w:noProof/>
          <w:kern w:val="0"/>
        </w:rPr>
        <w:t>Trends in Ecology and Evolution</w:t>
      </w:r>
      <w:r w:rsidRPr="00231BB2">
        <w:rPr>
          <w:rFonts w:ascii="Calibri" w:hAnsi="Calibri" w:cs="Calibri"/>
          <w:noProof/>
          <w:kern w:val="0"/>
        </w:rPr>
        <w:t xml:space="preserve"> 30: 66–77.</w:t>
      </w:r>
    </w:p>
    <w:p w14:paraId="1356BEA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Evans, M.E.K., &amp; Dennehy, J.J. 2014. Germ Banking : Bet ‐ Hedging and Variable Release from Egg and Seed Dormancy. </w:t>
      </w:r>
      <w:r w:rsidRPr="00231BB2">
        <w:rPr>
          <w:rFonts w:ascii="Calibri" w:hAnsi="Calibri" w:cs="Calibri"/>
          <w:i/>
          <w:iCs/>
          <w:noProof/>
          <w:kern w:val="0"/>
        </w:rPr>
        <w:t>The Quarterly Review of Biology</w:t>
      </w:r>
      <w:r w:rsidRPr="00231BB2">
        <w:rPr>
          <w:rFonts w:ascii="Calibri" w:hAnsi="Calibri" w:cs="Calibri"/>
          <w:noProof/>
          <w:kern w:val="0"/>
        </w:rPr>
        <w:t xml:space="preserve"> 80: 431–451.</w:t>
      </w:r>
    </w:p>
    <w:p w14:paraId="01DBC7B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Evans, C.E., &amp; Etherington, J.R. 1991. The effect of soil water potential on seedling growth of some British plants. </w:t>
      </w:r>
      <w:r w:rsidRPr="00231BB2">
        <w:rPr>
          <w:rFonts w:ascii="Calibri" w:hAnsi="Calibri" w:cs="Calibri"/>
          <w:i/>
          <w:iCs/>
          <w:noProof/>
          <w:kern w:val="0"/>
        </w:rPr>
        <w:t>New Phytologist</w:t>
      </w:r>
      <w:r w:rsidRPr="00231BB2">
        <w:rPr>
          <w:rFonts w:ascii="Calibri" w:hAnsi="Calibri" w:cs="Calibri"/>
          <w:noProof/>
          <w:kern w:val="0"/>
        </w:rPr>
        <w:t xml:space="preserve"> 118: 571–579.</w:t>
      </w:r>
    </w:p>
    <w:p w14:paraId="678849F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231BB2">
        <w:rPr>
          <w:rFonts w:ascii="Calibri" w:hAnsi="Calibri" w:cs="Calibri"/>
          <w:i/>
          <w:iCs/>
          <w:noProof/>
          <w:kern w:val="0"/>
        </w:rPr>
        <w:t>New Phytologist</w:t>
      </w:r>
      <w:r w:rsidRPr="00231BB2">
        <w:rPr>
          <w:rFonts w:ascii="Calibri" w:hAnsi="Calibri" w:cs="Calibri"/>
          <w:noProof/>
          <w:kern w:val="0"/>
        </w:rPr>
        <w:t xml:space="preserve"> 229: 3573–3586.</w:t>
      </w:r>
    </w:p>
    <w:p w14:paraId="728A1D7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Fernández-Pascual, E., &amp; González-Rodríguez, G. 2020. seedr: Hydro and Thermal Time Germination Models in R. </w:t>
      </w:r>
    </w:p>
    <w:p w14:paraId="379A1AF4" w14:textId="77777777" w:rsidR="00231BB2" w:rsidRPr="00705EDD"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705EDD">
        <w:rPr>
          <w:rFonts w:ascii="Calibri" w:hAnsi="Calibri" w:cs="Calibri"/>
          <w:noProof/>
          <w:kern w:val="0"/>
          <w:lang w:val="es-ES"/>
        </w:rPr>
        <w:t xml:space="preserve">Fernández-Pascual, E., &amp; Jiménez-Alfaro, B. 2014. </w:t>
      </w:r>
      <w:r w:rsidRPr="00231BB2">
        <w:rPr>
          <w:rFonts w:ascii="Calibri" w:hAnsi="Calibri" w:cs="Calibri"/>
          <w:noProof/>
          <w:kern w:val="0"/>
        </w:rPr>
        <w:t xml:space="preserve">Phenotypic plasticity in seed germination relates differentially to overwintering and flowering temperatures. </w:t>
      </w:r>
      <w:r w:rsidRPr="00705EDD">
        <w:rPr>
          <w:rFonts w:ascii="Calibri" w:hAnsi="Calibri" w:cs="Calibri"/>
          <w:i/>
          <w:iCs/>
          <w:noProof/>
          <w:kern w:val="0"/>
          <w:lang w:val="es-ES"/>
        </w:rPr>
        <w:t>Seed Science Research</w:t>
      </w:r>
      <w:r w:rsidRPr="00705EDD">
        <w:rPr>
          <w:rFonts w:ascii="Calibri" w:hAnsi="Calibri" w:cs="Calibri"/>
          <w:noProof/>
          <w:kern w:val="0"/>
          <w:lang w:val="es-ES"/>
        </w:rPr>
        <w:t xml:space="preserve"> 24: 273–280.</w:t>
      </w:r>
    </w:p>
    <w:p w14:paraId="2E08D4B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Fernández-Pascual, E., Jiménez-Alfaro, B., Caujapé-Castells, J., Jaén-Molina, R., &amp; Díaz, T.E. 2013. </w:t>
      </w:r>
      <w:r w:rsidRPr="00231BB2">
        <w:rPr>
          <w:rFonts w:ascii="Calibri" w:hAnsi="Calibri" w:cs="Calibri"/>
          <w:noProof/>
          <w:kern w:val="0"/>
        </w:rPr>
        <w:t xml:space="preserve">A local dormancy cline is related to the seed maturation environment, population genetic composition and climate. </w:t>
      </w:r>
      <w:r w:rsidRPr="00231BB2">
        <w:rPr>
          <w:rFonts w:ascii="Calibri" w:hAnsi="Calibri" w:cs="Calibri"/>
          <w:i/>
          <w:iCs/>
          <w:noProof/>
          <w:kern w:val="0"/>
        </w:rPr>
        <w:t>Annals of Botany</w:t>
      </w:r>
      <w:r w:rsidRPr="00231BB2">
        <w:rPr>
          <w:rFonts w:ascii="Calibri" w:hAnsi="Calibri" w:cs="Calibri"/>
          <w:noProof/>
          <w:kern w:val="0"/>
        </w:rPr>
        <w:t xml:space="preserve"> 112: 937–945.</w:t>
      </w:r>
    </w:p>
    <w:p w14:paraId="23D439CF" w14:textId="77777777" w:rsidR="00231BB2" w:rsidRPr="00705EDD"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231BB2">
        <w:rPr>
          <w:rFonts w:ascii="Calibri" w:hAnsi="Calibri" w:cs="Calibri"/>
          <w:noProof/>
          <w:kern w:val="0"/>
        </w:rPr>
        <w:t xml:space="preserve">Fernández-Pascual, E., Mattana, E., &amp; Pritchard, H.W. 2019. Seeds of future past: climate change and the thermal memory of plant reproductive traits. </w:t>
      </w:r>
      <w:r w:rsidRPr="00705EDD">
        <w:rPr>
          <w:rFonts w:ascii="Calibri" w:hAnsi="Calibri" w:cs="Calibri"/>
          <w:i/>
          <w:iCs/>
          <w:noProof/>
          <w:kern w:val="0"/>
          <w:lang w:val="es-ES"/>
        </w:rPr>
        <w:t>Biological Reviews</w:t>
      </w:r>
      <w:r w:rsidRPr="00705EDD">
        <w:rPr>
          <w:rFonts w:ascii="Calibri" w:hAnsi="Calibri" w:cs="Calibri"/>
          <w:noProof/>
          <w:kern w:val="0"/>
          <w:lang w:val="es-ES"/>
        </w:rPr>
        <w:t xml:space="preserve"> 94: 439–456.</w:t>
      </w:r>
    </w:p>
    <w:p w14:paraId="1FBA73D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lastRenderedPageBreak/>
        <w:t xml:space="preserve">Frischie, S., Fernández-Pascual, E., Ramirez, C.G., Toorop, P., González, M.H., &amp; Jiménez-Alfaro, B. 2018. </w:t>
      </w:r>
      <w:r w:rsidRPr="00231BB2">
        <w:rPr>
          <w:rFonts w:ascii="Calibri" w:hAnsi="Calibri" w:cs="Calibri"/>
          <w:noProof/>
          <w:kern w:val="0"/>
        </w:rPr>
        <w:t xml:space="preserve">Hydrothermal thresholds for seed germination in winter annual forbs from old-field Mediterranean landscapes. </w:t>
      </w:r>
      <w:r w:rsidRPr="00231BB2">
        <w:rPr>
          <w:rFonts w:ascii="Calibri" w:hAnsi="Calibri" w:cs="Calibri"/>
          <w:i/>
          <w:iCs/>
          <w:noProof/>
          <w:kern w:val="0"/>
        </w:rPr>
        <w:t>Plant Biology</w:t>
      </w:r>
      <w:r w:rsidRPr="00231BB2">
        <w:rPr>
          <w:rFonts w:ascii="Calibri" w:hAnsi="Calibri" w:cs="Calibri"/>
          <w:noProof/>
          <w:kern w:val="0"/>
        </w:rPr>
        <w:t xml:space="preserve"> 21: 449–457.</w:t>
      </w:r>
    </w:p>
    <w:p w14:paraId="4EFA0CEA" w14:textId="77777777" w:rsidR="00231BB2" w:rsidRPr="00705EDD"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231BB2">
        <w:rPr>
          <w:rFonts w:ascii="Calibri" w:hAnsi="Calibri" w:cs="Calibri"/>
          <w:noProof/>
          <w:kern w:val="0"/>
        </w:rPr>
        <w:t xml:space="preserve">Gelviz-Gelvez, S.M., Pavón, N.P., Flores, J., Barragán, F., &amp; Paz, H. 2020. Germination of seven species of shrubs in semiarid central Mexico: Effect of drought and seed size. </w:t>
      </w:r>
      <w:r w:rsidRPr="00705EDD">
        <w:rPr>
          <w:rFonts w:ascii="Calibri" w:hAnsi="Calibri" w:cs="Calibri"/>
          <w:i/>
          <w:iCs/>
          <w:noProof/>
          <w:kern w:val="0"/>
          <w:lang w:val="es-ES"/>
        </w:rPr>
        <w:t>Botanical Sciences</w:t>
      </w:r>
      <w:r w:rsidRPr="00705EDD">
        <w:rPr>
          <w:rFonts w:ascii="Calibri" w:hAnsi="Calibri" w:cs="Calibri"/>
          <w:noProof/>
          <w:kern w:val="0"/>
          <w:lang w:val="es-ES"/>
        </w:rPr>
        <w:t xml:space="preserve"> 98: 464–472.</w:t>
      </w:r>
    </w:p>
    <w:p w14:paraId="69CE4DB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Giménez-Benavides, L., Escudero, A., García-Camacho, R., García-Fernández, A., Iriondo, J.M., Lara-Romero, C., &amp; Morente-López, J. 2018. </w:t>
      </w:r>
      <w:r w:rsidRPr="00231BB2">
        <w:rPr>
          <w:rFonts w:ascii="Calibri" w:hAnsi="Calibri" w:cs="Calibri"/>
          <w:noProof/>
          <w:kern w:val="0"/>
        </w:rPr>
        <w:t xml:space="preserve">How does climate change affect regeneration of Mediterranean high-mountain plants? An integration and synthesis of current knowledge. </w:t>
      </w:r>
      <w:r w:rsidRPr="00231BB2">
        <w:rPr>
          <w:rFonts w:ascii="Calibri" w:hAnsi="Calibri" w:cs="Calibri"/>
          <w:i/>
          <w:iCs/>
          <w:noProof/>
          <w:kern w:val="0"/>
        </w:rPr>
        <w:t>Plant Biology</w:t>
      </w:r>
      <w:r w:rsidRPr="00231BB2">
        <w:rPr>
          <w:rFonts w:ascii="Calibri" w:hAnsi="Calibri" w:cs="Calibri"/>
          <w:noProof/>
          <w:kern w:val="0"/>
        </w:rPr>
        <w:t xml:space="preserve"> 20: 50–62.</w:t>
      </w:r>
    </w:p>
    <w:p w14:paraId="2A89389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Giménez-Benavides, L., Escudero, A., &amp; Iriondo, J.M. 2007. Local adaptation enhances seedling recruitment along an altitudinal gradient in a high mountain mediterranean plant. </w:t>
      </w:r>
      <w:r w:rsidRPr="00231BB2">
        <w:rPr>
          <w:rFonts w:ascii="Calibri" w:hAnsi="Calibri" w:cs="Calibri"/>
          <w:i/>
          <w:iCs/>
          <w:noProof/>
          <w:kern w:val="0"/>
        </w:rPr>
        <w:t>Annals of Botany</w:t>
      </w:r>
      <w:r w:rsidRPr="00231BB2">
        <w:rPr>
          <w:rFonts w:ascii="Calibri" w:hAnsi="Calibri" w:cs="Calibri"/>
          <w:noProof/>
          <w:kern w:val="0"/>
        </w:rPr>
        <w:t xml:space="preserve"> 99: 723–734.</w:t>
      </w:r>
    </w:p>
    <w:p w14:paraId="6D4D703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231BB2">
        <w:rPr>
          <w:rFonts w:ascii="Calibri" w:hAnsi="Calibri" w:cs="Calibri"/>
          <w:i/>
          <w:iCs/>
          <w:noProof/>
          <w:kern w:val="0"/>
        </w:rPr>
        <w:t>Ecological Research</w:t>
      </w:r>
      <w:r w:rsidRPr="00231BB2">
        <w:rPr>
          <w:rFonts w:ascii="Calibri" w:hAnsi="Calibri" w:cs="Calibri"/>
          <w:noProof/>
          <w:kern w:val="0"/>
        </w:rPr>
        <w:t xml:space="preserve"> 20: 433–444.</w:t>
      </w:r>
    </w:p>
    <w:p w14:paraId="4ED5F87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231BB2">
        <w:rPr>
          <w:rFonts w:ascii="Calibri" w:hAnsi="Calibri" w:cs="Calibri"/>
          <w:i/>
          <w:iCs/>
          <w:noProof/>
          <w:kern w:val="0"/>
        </w:rPr>
        <w:t>Arctic, Antarctic, and Alpine Research</w:t>
      </w:r>
      <w:r w:rsidRPr="00231BB2">
        <w:rPr>
          <w:rFonts w:ascii="Calibri" w:hAnsi="Calibri" w:cs="Calibri"/>
          <w:noProof/>
          <w:kern w:val="0"/>
        </w:rPr>
        <w:t xml:space="preserve"> 44: 288–295.</w:t>
      </w:r>
    </w:p>
    <w:p w14:paraId="01AADAC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Gremer, J.R., &amp; Venable, D.L. 2014. Bet hedging in desert winter annual plants: Optimal germination strategies in a variable environment. </w:t>
      </w:r>
      <w:r w:rsidRPr="00231BB2">
        <w:rPr>
          <w:rFonts w:ascii="Calibri" w:hAnsi="Calibri" w:cs="Calibri"/>
          <w:i/>
          <w:iCs/>
          <w:noProof/>
          <w:kern w:val="0"/>
        </w:rPr>
        <w:t>Ecology Letters</w:t>
      </w:r>
      <w:r w:rsidRPr="00231BB2">
        <w:rPr>
          <w:rFonts w:ascii="Calibri" w:hAnsi="Calibri" w:cs="Calibri"/>
          <w:noProof/>
          <w:kern w:val="0"/>
        </w:rPr>
        <w:t xml:space="preserve"> 17: 380–387.</w:t>
      </w:r>
    </w:p>
    <w:p w14:paraId="1298F34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231BB2">
        <w:rPr>
          <w:rFonts w:ascii="Calibri" w:hAnsi="Calibri" w:cs="Calibri"/>
          <w:i/>
          <w:iCs/>
          <w:noProof/>
          <w:kern w:val="0"/>
        </w:rPr>
        <w:t>Ecology and Evolution</w:t>
      </w:r>
      <w:r w:rsidRPr="00231BB2">
        <w:rPr>
          <w:rFonts w:ascii="Calibri" w:hAnsi="Calibri" w:cs="Calibri"/>
          <w:noProof/>
          <w:kern w:val="0"/>
        </w:rPr>
        <w:t xml:space="preserve"> 13: 1–19.</w:t>
      </w:r>
    </w:p>
    <w:p w14:paraId="10BA51A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Hartig, F. 2020. DHARMa: Residual Diagnostics for Hierarchical (Multi-Level / Mixed) Regression Models. </w:t>
      </w:r>
    </w:p>
    <w:p w14:paraId="56DB302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Hoyle, G.L., Steadman, K.J., Good, R.B., McIntosh, E.J., Galea, L.M.E., &amp; Nicotra, A.B. 2015. Seed germination strategies: An evolutionary trajectory independent of vegetative functional traits. </w:t>
      </w:r>
      <w:r w:rsidRPr="00231BB2">
        <w:rPr>
          <w:rFonts w:ascii="Calibri" w:hAnsi="Calibri" w:cs="Calibri"/>
          <w:i/>
          <w:iCs/>
          <w:noProof/>
          <w:kern w:val="0"/>
        </w:rPr>
        <w:t>Frontiers in Plant Science</w:t>
      </w:r>
      <w:r w:rsidRPr="00231BB2">
        <w:rPr>
          <w:rFonts w:ascii="Calibri" w:hAnsi="Calibri" w:cs="Calibri"/>
          <w:noProof/>
          <w:kern w:val="0"/>
        </w:rPr>
        <w:t xml:space="preserve"> 6: 1–13.</w:t>
      </w:r>
    </w:p>
    <w:p w14:paraId="31D2789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IPCC. 2014. </w:t>
      </w:r>
      <w:r w:rsidRPr="00231BB2">
        <w:rPr>
          <w:rFonts w:ascii="Calibri" w:hAnsi="Calibri" w:cs="Calibri"/>
          <w:i/>
          <w:iCs/>
          <w:noProof/>
          <w:kern w:val="0"/>
        </w:rPr>
        <w:t>Climate change 2014 Synthesis Report</w:t>
      </w:r>
      <w:r w:rsidRPr="00231BB2">
        <w:rPr>
          <w:rFonts w:ascii="Calibri" w:hAnsi="Calibri" w:cs="Calibri"/>
          <w:noProof/>
          <w:kern w:val="0"/>
        </w:rPr>
        <w:t>. Geneva, Switzerland.</w:t>
      </w:r>
    </w:p>
    <w:p w14:paraId="72693CC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lastRenderedPageBreak/>
        <w:t xml:space="preserve">Jiménez-Alfaro, B., Carlón, L., Fernández-Pascual, E., Acedo, C., Alfaro-Saiz, E., Redondo, R.A., Cires, E., del Egido Mazuelas, F., del Río, S., Díaz-González, T.E., García-González, M.E., Lence, C., Llamas, F., Nava, H., Penas, Á., Rodríguez Guitián, M.A., &amp; Vázquez, V.M. 2021. </w:t>
      </w:r>
      <w:r w:rsidRPr="00231BB2">
        <w:rPr>
          <w:rFonts w:ascii="Calibri" w:hAnsi="Calibri" w:cs="Calibri"/>
          <w:noProof/>
          <w:kern w:val="0"/>
        </w:rPr>
        <w:t xml:space="preserve">Checklist of the vascular plants of the Cantabrian Mountains. </w:t>
      </w:r>
      <w:r w:rsidRPr="00231BB2">
        <w:rPr>
          <w:rFonts w:ascii="Calibri" w:hAnsi="Calibri" w:cs="Calibri"/>
          <w:i/>
          <w:iCs/>
          <w:noProof/>
          <w:kern w:val="0"/>
        </w:rPr>
        <w:t>Mediterranean Botany</w:t>
      </w:r>
      <w:r w:rsidRPr="00231BB2">
        <w:rPr>
          <w:rFonts w:ascii="Calibri" w:hAnsi="Calibri" w:cs="Calibri"/>
          <w:noProof/>
          <w:kern w:val="0"/>
        </w:rPr>
        <w:t xml:space="preserve"> 42: 1–60.</w:t>
      </w:r>
    </w:p>
    <w:p w14:paraId="4A4E7FA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Jiménez-Alfaro, B., Hernández-González, M., Fernández-Pascual, E., Toorop, P., Frischie, S., &amp; Gálvez-Ramírez, C. 2018. </w:t>
      </w:r>
      <w:r w:rsidRPr="00231BB2">
        <w:rPr>
          <w:rFonts w:ascii="Calibri" w:hAnsi="Calibri" w:cs="Calibri"/>
          <w:noProof/>
          <w:kern w:val="0"/>
        </w:rPr>
        <w:t xml:space="preserve">Germination ecology of winter annual grasses in Mediterranean climates: Applications for soil cover in olive groves. </w:t>
      </w:r>
      <w:r w:rsidRPr="00231BB2">
        <w:rPr>
          <w:rFonts w:ascii="Calibri" w:hAnsi="Calibri" w:cs="Calibri"/>
          <w:i/>
          <w:iCs/>
          <w:noProof/>
          <w:kern w:val="0"/>
        </w:rPr>
        <w:t>Agriculture, Ecosystems and Environment</w:t>
      </w:r>
      <w:r w:rsidRPr="00231BB2">
        <w:rPr>
          <w:rFonts w:ascii="Calibri" w:hAnsi="Calibri" w:cs="Calibri"/>
          <w:noProof/>
          <w:kern w:val="0"/>
        </w:rPr>
        <w:t xml:space="preserve"> 262: 29–35.</w:t>
      </w:r>
    </w:p>
    <w:p w14:paraId="40841B2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Jump, A.S., Marchant, R., &amp; Peñuelas, J. 2009. Environmental change and the option value of genetic diversity. </w:t>
      </w:r>
      <w:r w:rsidRPr="00231BB2">
        <w:rPr>
          <w:rFonts w:ascii="Calibri" w:hAnsi="Calibri" w:cs="Calibri"/>
          <w:i/>
          <w:iCs/>
          <w:noProof/>
          <w:kern w:val="0"/>
        </w:rPr>
        <w:t>Trends in Plant Science</w:t>
      </w:r>
      <w:r w:rsidRPr="00231BB2">
        <w:rPr>
          <w:rFonts w:ascii="Calibri" w:hAnsi="Calibri" w:cs="Calibri"/>
          <w:noProof/>
          <w:kern w:val="0"/>
        </w:rPr>
        <w:t xml:space="preserve"> 14: 51–58.</w:t>
      </w:r>
    </w:p>
    <w:p w14:paraId="2713BB0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231BB2">
        <w:rPr>
          <w:rFonts w:ascii="Calibri" w:hAnsi="Calibri" w:cs="Calibri"/>
          <w:i/>
          <w:iCs/>
          <w:noProof/>
          <w:kern w:val="0"/>
        </w:rPr>
        <w:t>Oecologia</w:t>
      </w:r>
      <w:r w:rsidRPr="00231BB2">
        <w:rPr>
          <w:rFonts w:ascii="Calibri" w:hAnsi="Calibri" w:cs="Calibri"/>
          <w:noProof/>
          <w:kern w:val="0"/>
        </w:rPr>
        <w:t xml:space="preserve"> 125: 11–17.</w:t>
      </w:r>
    </w:p>
    <w:p w14:paraId="3AFAFD6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Kikuzawa, K., &amp; Koyama, H. 1999. Scaling of soil water absorption by seeds: an experiment using seed analogues. </w:t>
      </w:r>
      <w:r w:rsidRPr="00231BB2">
        <w:rPr>
          <w:rFonts w:ascii="Calibri" w:hAnsi="Calibri" w:cs="Calibri"/>
          <w:i/>
          <w:iCs/>
          <w:noProof/>
          <w:kern w:val="0"/>
        </w:rPr>
        <w:t>Seed Science Research</w:t>
      </w:r>
      <w:r w:rsidRPr="00231BB2">
        <w:rPr>
          <w:rFonts w:ascii="Calibri" w:hAnsi="Calibri" w:cs="Calibri"/>
          <w:noProof/>
          <w:kern w:val="0"/>
        </w:rPr>
        <w:t xml:space="preserve"> 9: 171–178.</w:t>
      </w:r>
    </w:p>
    <w:p w14:paraId="49D7DD3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Kinnison, M.T., &amp; Hairston, N.G. 2007. Eco-evolutionary conservation biology: Contemporary evolution and the dynamics of persistence. </w:t>
      </w:r>
      <w:r w:rsidRPr="00231BB2">
        <w:rPr>
          <w:rFonts w:ascii="Calibri" w:hAnsi="Calibri" w:cs="Calibri"/>
          <w:i/>
          <w:iCs/>
          <w:noProof/>
          <w:kern w:val="0"/>
        </w:rPr>
        <w:t>Functional Ecology</w:t>
      </w:r>
      <w:r w:rsidRPr="00231BB2">
        <w:rPr>
          <w:rFonts w:ascii="Calibri" w:hAnsi="Calibri" w:cs="Calibri"/>
          <w:noProof/>
          <w:kern w:val="0"/>
        </w:rPr>
        <w:t xml:space="preserve"> 21: 444–454.</w:t>
      </w:r>
    </w:p>
    <w:p w14:paraId="794E526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Van Kleunen, M., &amp; Fischer, M. 2005. Constraints on the evolution of adaptive phenotypic plasticity in plants. </w:t>
      </w:r>
      <w:r w:rsidRPr="00231BB2">
        <w:rPr>
          <w:rFonts w:ascii="Calibri" w:hAnsi="Calibri" w:cs="Calibri"/>
          <w:i/>
          <w:iCs/>
          <w:noProof/>
          <w:kern w:val="0"/>
        </w:rPr>
        <w:t>New Phytologist</w:t>
      </w:r>
      <w:r w:rsidRPr="00231BB2">
        <w:rPr>
          <w:rFonts w:ascii="Calibri" w:hAnsi="Calibri" w:cs="Calibri"/>
          <w:noProof/>
          <w:kern w:val="0"/>
        </w:rPr>
        <w:t xml:space="preserve"> 166: 49–60.</w:t>
      </w:r>
    </w:p>
    <w:p w14:paraId="4CBD42C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Körner, C. 2021. </w:t>
      </w:r>
      <w:r w:rsidRPr="00231BB2">
        <w:rPr>
          <w:rFonts w:ascii="Calibri" w:hAnsi="Calibri" w:cs="Calibri"/>
          <w:i/>
          <w:iCs/>
          <w:noProof/>
          <w:kern w:val="0"/>
        </w:rPr>
        <w:t>Alpine Plant Life</w:t>
      </w:r>
      <w:r w:rsidRPr="00231BB2">
        <w:rPr>
          <w:rFonts w:ascii="Calibri" w:hAnsi="Calibri" w:cs="Calibri"/>
          <w:noProof/>
          <w:kern w:val="0"/>
        </w:rPr>
        <w:t xml:space="preserve"> (Springer Nature Switzerland AG 2021, Ed.). Springer Cham.</w:t>
      </w:r>
    </w:p>
    <w:p w14:paraId="13B830E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Körner, C., &amp; Hiltbrunner, E. 2021. Why is the alpine flora comparatively robust against climatic warming? </w:t>
      </w:r>
      <w:r w:rsidRPr="00231BB2">
        <w:rPr>
          <w:rFonts w:ascii="Calibri" w:hAnsi="Calibri" w:cs="Calibri"/>
          <w:i/>
          <w:iCs/>
          <w:noProof/>
          <w:kern w:val="0"/>
        </w:rPr>
        <w:t>Diversity</w:t>
      </w:r>
      <w:r w:rsidRPr="00231BB2">
        <w:rPr>
          <w:rFonts w:ascii="Calibri" w:hAnsi="Calibri" w:cs="Calibri"/>
          <w:noProof/>
          <w:kern w:val="0"/>
        </w:rPr>
        <w:t xml:space="preserve"> 13:.</w:t>
      </w:r>
    </w:p>
    <w:p w14:paraId="1C38C88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Kos, M., &amp; Poschlod, P. 2008. Correlates of inter-specific variation in germination response to water stress in a semi-arid savannah. </w:t>
      </w:r>
      <w:r w:rsidRPr="00231BB2">
        <w:rPr>
          <w:rFonts w:ascii="Calibri" w:hAnsi="Calibri" w:cs="Calibri"/>
          <w:i/>
          <w:iCs/>
          <w:noProof/>
          <w:kern w:val="0"/>
        </w:rPr>
        <w:t>Basic and Applied Ecology</w:t>
      </w:r>
      <w:r w:rsidRPr="00231BB2">
        <w:rPr>
          <w:rFonts w:ascii="Calibri" w:hAnsi="Calibri" w:cs="Calibri"/>
          <w:noProof/>
          <w:kern w:val="0"/>
        </w:rPr>
        <w:t xml:space="preserve"> 9: 645–652.</w:t>
      </w:r>
    </w:p>
    <w:p w14:paraId="4971251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Kotlarski, S., Gobiet, A., Morin, S., Olefs, M., Rajczak, J., &amp; Samacoïts, R. 2023. 21st Century alpine climate change. </w:t>
      </w:r>
      <w:r w:rsidRPr="00231BB2">
        <w:rPr>
          <w:rFonts w:ascii="Calibri" w:hAnsi="Calibri" w:cs="Calibri"/>
          <w:i/>
          <w:iCs/>
          <w:noProof/>
          <w:kern w:val="0"/>
        </w:rPr>
        <w:t>Climate Dynamics</w:t>
      </w:r>
      <w:r w:rsidRPr="00231BB2">
        <w:rPr>
          <w:rFonts w:ascii="Calibri" w:hAnsi="Calibri" w:cs="Calibri"/>
          <w:noProof/>
          <w:kern w:val="0"/>
        </w:rPr>
        <w:t xml:space="preserve"> 60: 65–86.</w:t>
      </w:r>
    </w:p>
    <w:p w14:paraId="14A841C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Lampei, C., Metz, J., &amp; Tielbörger, K. 2017. Clinal population divergence in an adaptive parental environmental effect that adjusts seed banking. </w:t>
      </w:r>
      <w:r w:rsidRPr="00231BB2">
        <w:rPr>
          <w:rFonts w:ascii="Calibri" w:hAnsi="Calibri" w:cs="Calibri"/>
          <w:i/>
          <w:iCs/>
          <w:noProof/>
          <w:kern w:val="0"/>
        </w:rPr>
        <w:t>New Phytologist</w:t>
      </w:r>
      <w:r w:rsidRPr="00231BB2">
        <w:rPr>
          <w:rFonts w:ascii="Calibri" w:hAnsi="Calibri" w:cs="Calibri"/>
          <w:noProof/>
          <w:kern w:val="0"/>
        </w:rPr>
        <w:t xml:space="preserve"> 214: 1230–1244.</w:t>
      </w:r>
    </w:p>
    <w:p w14:paraId="15F0ADD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lastRenderedPageBreak/>
        <w:t xml:space="preserve">Lande, R. 2009. Adaptation to an extraordinary environment by evolution of phenotypic plasticity and genetic assimilation. </w:t>
      </w:r>
      <w:r w:rsidRPr="00231BB2">
        <w:rPr>
          <w:rFonts w:ascii="Calibri" w:hAnsi="Calibri" w:cs="Calibri"/>
          <w:i/>
          <w:iCs/>
          <w:noProof/>
          <w:kern w:val="0"/>
        </w:rPr>
        <w:t>Journal of Evolutionary Biology</w:t>
      </w:r>
      <w:r w:rsidRPr="00231BB2">
        <w:rPr>
          <w:rFonts w:ascii="Calibri" w:hAnsi="Calibri" w:cs="Calibri"/>
          <w:noProof/>
          <w:kern w:val="0"/>
        </w:rPr>
        <w:t xml:space="preserve"> 22: 1435–1446.</w:t>
      </w:r>
    </w:p>
    <w:p w14:paraId="4D49C13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Levine, J.M., Mceachern, A.K., &amp; Cowan, C. 2011. Seasonal timing of first rain storms affects rare plant population dynamics. </w:t>
      </w:r>
      <w:r w:rsidRPr="00231BB2">
        <w:rPr>
          <w:rFonts w:ascii="Calibri" w:hAnsi="Calibri" w:cs="Calibri"/>
          <w:i/>
          <w:iCs/>
          <w:noProof/>
          <w:kern w:val="0"/>
        </w:rPr>
        <w:t>Ecology</w:t>
      </w:r>
      <w:r w:rsidRPr="00231BB2">
        <w:rPr>
          <w:rFonts w:ascii="Calibri" w:hAnsi="Calibri" w:cs="Calibri"/>
          <w:noProof/>
          <w:kern w:val="0"/>
        </w:rPr>
        <w:t xml:space="preserve"> 92: 2236–2247.</w:t>
      </w:r>
    </w:p>
    <w:p w14:paraId="2185FF9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Matesanz, S., Gianoli, E., &amp; Valladares, F. 2010. Global change and the evolution of phenotypic plasticity in plants. </w:t>
      </w:r>
      <w:r w:rsidRPr="00231BB2">
        <w:rPr>
          <w:rFonts w:ascii="Calibri" w:hAnsi="Calibri" w:cs="Calibri"/>
          <w:i/>
          <w:iCs/>
          <w:noProof/>
          <w:kern w:val="0"/>
        </w:rPr>
        <w:t>Annals of the New York Academy of Sciences</w:t>
      </w:r>
      <w:r w:rsidRPr="00231BB2">
        <w:rPr>
          <w:rFonts w:ascii="Calibri" w:hAnsi="Calibri" w:cs="Calibri"/>
          <w:noProof/>
          <w:kern w:val="0"/>
        </w:rPr>
        <w:t xml:space="preserve"> 1206: 35–55.</w:t>
      </w:r>
    </w:p>
    <w:p w14:paraId="2CAC49C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Mattana, E., Carta, A., Fernández-Pascual, E., Keeley, J.E., &amp; Pritchard, H.W. 2022. Climate change and plant regeneration from seeds in Mediterranean regions of the Northern Hemisphere. In </w:t>
      </w:r>
      <w:r w:rsidRPr="00231BB2">
        <w:rPr>
          <w:rFonts w:ascii="Calibri" w:hAnsi="Calibri" w:cs="Calibri"/>
          <w:i/>
          <w:iCs/>
          <w:noProof/>
          <w:kern w:val="0"/>
        </w:rPr>
        <w:t>Plant Regeneration from Seeds A Global Warming Perspective</w:t>
      </w:r>
      <w:r w:rsidRPr="00231BB2">
        <w:rPr>
          <w:rFonts w:ascii="Calibri" w:hAnsi="Calibri" w:cs="Calibri"/>
          <w:noProof/>
          <w:kern w:val="0"/>
        </w:rPr>
        <w:t>, pp. 101–114. Academic Press.</w:t>
      </w:r>
    </w:p>
    <w:p w14:paraId="6897616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231BB2">
        <w:rPr>
          <w:rFonts w:ascii="Calibri" w:hAnsi="Calibri" w:cs="Calibri"/>
          <w:i/>
          <w:iCs/>
          <w:noProof/>
          <w:kern w:val="0"/>
        </w:rPr>
        <w:t>Journal of Arid Environments</w:t>
      </w:r>
      <w:r w:rsidRPr="00231BB2">
        <w:rPr>
          <w:rFonts w:ascii="Calibri" w:hAnsi="Calibri" w:cs="Calibri"/>
          <w:noProof/>
          <w:kern w:val="0"/>
        </w:rPr>
        <w:t xml:space="preserve"> 147: 25–33.</w:t>
      </w:r>
    </w:p>
    <w:p w14:paraId="127FE3B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Michel, B.E., &amp; Kaufmann, M.R. 1973. The Osmotic Potential of Polyethylene Glycol 60001. </w:t>
      </w:r>
    </w:p>
    <w:p w14:paraId="4F509C2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Mondoni, A., Daws, M.I., Belotti, J., &amp; Rossi, G. 2009. Germination requirements of the alpine endemic Silene elisabethae Jan: Effects of cold stratification, light and GA3. </w:t>
      </w:r>
      <w:r w:rsidRPr="00231BB2">
        <w:rPr>
          <w:rFonts w:ascii="Calibri" w:hAnsi="Calibri" w:cs="Calibri"/>
          <w:i/>
          <w:iCs/>
          <w:noProof/>
          <w:kern w:val="0"/>
        </w:rPr>
        <w:t>Seed Science and Technology</w:t>
      </w:r>
      <w:r w:rsidRPr="00231BB2">
        <w:rPr>
          <w:rFonts w:ascii="Calibri" w:hAnsi="Calibri" w:cs="Calibri"/>
          <w:noProof/>
          <w:kern w:val="0"/>
        </w:rPr>
        <w:t xml:space="preserve"> 37: 79–87.</w:t>
      </w:r>
    </w:p>
    <w:p w14:paraId="628383D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Mondoni, A., Rossi, G., Orsenigo, S., &amp; Probert, R.J. 2012. Climate warming could shift the timing of seed germination in alpine plants. </w:t>
      </w:r>
      <w:r w:rsidRPr="00231BB2">
        <w:rPr>
          <w:rFonts w:ascii="Calibri" w:hAnsi="Calibri" w:cs="Calibri"/>
          <w:i/>
          <w:iCs/>
          <w:noProof/>
          <w:kern w:val="0"/>
        </w:rPr>
        <w:t>Annals of Botany</w:t>
      </w:r>
      <w:r w:rsidRPr="00231BB2">
        <w:rPr>
          <w:rFonts w:ascii="Calibri" w:hAnsi="Calibri" w:cs="Calibri"/>
          <w:noProof/>
          <w:kern w:val="0"/>
        </w:rPr>
        <w:t xml:space="preserve"> 110: 155–164.</w:t>
      </w:r>
    </w:p>
    <w:p w14:paraId="6A65E316"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Nicklas, L., Walde, J., Wipf, S., Lamprecht, A., Mallaun, M., Rixen, C., Steinbauer, K., Theurillat, J.P., Unterluggauer, P., Vittoz, P., Moser, D., Gattringer, A., Wessely, J., &amp; Erschbamer, B. 2021. Climate Change Affects Vegetation Differently on Siliceous and Calcareous Summits of the European Alps. </w:t>
      </w:r>
      <w:r w:rsidRPr="00231BB2">
        <w:rPr>
          <w:rFonts w:ascii="Calibri" w:hAnsi="Calibri" w:cs="Calibri"/>
          <w:i/>
          <w:iCs/>
          <w:noProof/>
          <w:kern w:val="0"/>
        </w:rPr>
        <w:t>Frontiers in Ecology and Evolution</w:t>
      </w:r>
      <w:r w:rsidRPr="00231BB2">
        <w:rPr>
          <w:rFonts w:ascii="Calibri" w:hAnsi="Calibri" w:cs="Calibri"/>
          <w:noProof/>
          <w:kern w:val="0"/>
        </w:rPr>
        <w:t xml:space="preserve"> 9: 1–15.</w:t>
      </w:r>
    </w:p>
    <w:p w14:paraId="61C5B93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231BB2">
        <w:rPr>
          <w:rFonts w:ascii="Calibri" w:hAnsi="Calibri" w:cs="Calibri"/>
          <w:i/>
          <w:iCs/>
          <w:noProof/>
          <w:kern w:val="0"/>
        </w:rPr>
        <w:t>Trends in Plant Science</w:t>
      </w:r>
      <w:r w:rsidRPr="00231BB2">
        <w:rPr>
          <w:rFonts w:ascii="Calibri" w:hAnsi="Calibri" w:cs="Calibri"/>
          <w:noProof/>
          <w:kern w:val="0"/>
        </w:rPr>
        <w:t xml:space="preserve"> 15: 684–692.</w:t>
      </w:r>
    </w:p>
    <w:p w14:paraId="795FD80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231BB2">
        <w:rPr>
          <w:rFonts w:ascii="Calibri" w:hAnsi="Calibri" w:cs="Calibri"/>
          <w:i/>
          <w:iCs/>
          <w:noProof/>
          <w:kern w:val="0"/>
        </w:rPr>
        <w:t>Annals of Botany</w:t>
      </w:r>
      <w:r w:rsidRPr="00231BB2">
        <w:rPr>
          <w:rFonts w:ascii="Calibri" w:hAnsi="Calibri" w:cs="Calibri"/>
          <w:noProof/>
          <w:kern w:val="0"/>
        </w:rPr>
        <w:t xml:space="preserve"> 110: 1651–1660.</w:t>
      </w:r>
    </w:p>
    <w:p w14:paraId="6CEFB5A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lastRenderedPageBreak/>
        <w:t xml:space="preserve">Pausas, J.G., Lamont, B.B., Keeley, J.E., &amp; Bond, W.J. 2022. Bet-hedging and best-bet strategies shape seed dormancy. </w:t>
      </w:r>
      <w:r w:rsidRPr="00231BB2">
        <w:rPr>
          <w:rFonts w:ascii="Calibri" w:hAnsi="Calibri" w:cs="Calibri"/>
          <w:i/>
          <w:iCs/>
          <w:noProof/>
          <w:kern w:val="0"/>
        </w:rPr>
        <w:t>New Phytologist</w:t>
      </w:r>
      <w:r w:rsidRPr="00231BB2">
        <w:rPr>
          <w:rFonts w:ascii="Calibri" w:hAnsi="Calibri" w:cs="Calibri"/>
          <w:noProof/>
          <w:kern w:val="0"/>
        </w:rPr>
        <w:t xml:space="preserve"> 236: 1232–1236.</w:t>
      </w:r>
    </w:p>
    <w:p w14:paraId="4319709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Pedersen, T.L. 2023. patchwork: The Composer of Plots. </w:t>
      </w:r>
    </w:p>
    <w:p w14:paraId="4201E48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231BB2">
        <w:rPr>
          <w:rFonts w:ascii="Calibri" w:hAnsi="Calibri" w:cs="Calibri"/>
          <w:i/>
          <w:iCs/>
          <w:noProof/>
          <w:kern w:val="0"/>
        </w:rPr>
        <w:t>Global Change Biology</w:t>
      </w:r>
      <w:r w:rsidRPr="00231BB2">
        <w:rPr>
          <w:rFonts w:ascii="Calibri" w:hAnsi="Calibri" w:cs="Calibri"/>
          <w:noProof/>
          <w:kern w:val="0"/>
        </w:rPr>
        <w:t xml:space="preserve"> 24: 1614–1625.</w:t>
      </w:r>
    </w:p>
    <w:p w14:paraId="5DA87F9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Pons, T.L., &amp; Fenner, M. 2000. Seed responses to light. In </w:t>
      </w:r>
      <w:r w:rsidRPr="00231BB2">
        <w:rPr>
          <w:rFonts w:ascii="Calibri" w:hAnsi="Calibri" w:cs="Calibri"/>
          <w:i/>
          <w:iCs/>
          <w:noProof/>
          <w:kern w:val="0"/>
        </w:rPr>
        <w:t>Seeds: the ecology of regeneration in plant communities 2</w:t>
      </w:r>
      <w:r w:rsidRPr="00231BB2">
        <w:rPr>
          <w:rFonts w:ascii="Calibri" w:hAnsi="Calibri" w:cs="Calibri"/>
          <w:noProof/>
          <w:kern w:val="0"/>
        </w:rPr>
        <w:t>, pp. 237–260.</w:t>
      </w:r>
    </w:p>
    <w:p w14:paraId="24344D7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Potvin, C., &amp; Tousignant, D. 1996. Evolutionary consequences of simulated global change: Genetic adaptation or adaptive phenotypic plasticity. </w:t>
      </w:r>
      <w:r w:rsidRPr="00231BB2">
        <w:rPr>
          <w:rFonts w:ascii="Calibri" w:hAnsi="Calibri" w:cs="Calibri"/>
          <w:i/>
          <w:iCs/>
          <w:noProof/>
          <w:kern w:val="0"/>
        </w:rPr>
        <w:t>Oecologia</w:t>
      </w:r>
      <w:r w:rsidRPr="00231BB2">
        <w:rPr>
          <w:rFonts w:ascii="Calibri" w:hAnsi="Calibri" w:cs="Calibri"/>
          <w:noProof/>
          <w:kern w:val="0"/>
        </w:rPr>
        <w:t xml:space="preserve"> 108: 683–693.</w:t>
      </w:r>
    </w:p>
    <w:p w14:paraId="058D17F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 Core Team. 2022. R: A Language and Environment for Statistical Computing. </w:t>
      </w:r>
    </w:p>
    <w:p w14:paraId="10DC2B2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Ram, K., &amp; Wickham, H. 2023. wesanderson: A Wes Anderson Palette Generator. </w:t>
      </w:r>
    </w:p>
    <w:p w14:paraId="696F5BC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Reed, T.E., Schindler, D.E., &amp; Waples, R.S. 2011. Interacting Effects of Phenotypic Plasticity and Evolution on Population Persistence in a Changing Climate. </w:t>
      </w:r>
      <w:r w:rsidRPr="00231BB2">
        <w:rPr>
          <w:rFonts w:ascii="Calibri" w:hAnsi="Calibri" w:cs="Calibri"/>
          <w:i/>
          <w:iCs/>
          <w:noProof/>
          <w:kern w:val="0"/>
        </w:rPr>
        <w:t>Conservation Biology</w:t>
      </w:r>
      <w:r w:rsidRPr="00231BB2">
        <w:rPr>
          <w:rFonts w:ascii="Calibri" w:hAnsi="Calibri" w:cs="Calibri"/>
          <w:noProof/>
          <w:kern w:val="0"/>
        </w:rPr>
        <w:t xml:space="preserve"> 25: 56–63.</w:t>
      </w:r>
    </w:p>
    <w:p w14:paraId="702052A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231BB2">
        <w:rPr>
          <w:rFonts w:ascii="Calibri" w:hAnsi="Calibri" w:cs="Calibri"/>
          <w:i/>
          <w:iCs/>
          <w:noProof/>
          <w:kern w:val="0"/>
        </w:rPr>
        <w:t>Alpine Botany</w:t>
      </w:r>
      <w:r w:rsidRPr="00231BB2">
        <w:rPr>
          <w:rFonts w:ascii="Calibri" w:hAnsi="Calibri" w:cs="Calibri"/>
          <w:noProof/>
          <w:kern w:val="0"/>
        </w:rPr>
        <w:t xml:space="preserve"> 132: 223–232.</w:t>
      </w:r>
    </w:p>
    <w:p w14:paraId="2310CD4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Scherrer, D., &amp; Körner, C. 2011. Topographically controlled thermal-habitat differentiation buffers alpine plant diversity against climate warming. </w:t>
      </w:r>
      <w:r w:rsidRPr="00231BB2">
        <w:rPr>
          <w:rFonts w:ascii="Calibri" w:hAnsi="Calibri" w:cs="Calibri"/>
          <w:i/>
          <w:iCs/>
          <w:noProof/>
          <w:kern w:val="0"/>
        </w:rPr>
        <w:t>Journal of Biogeography</w:t>
      </w:r>
      <w:r w:rsidRPr="00231BB2">
        <w:rPr>
          <w:rFonts w:ascii="Calibri" w:hAnsi="Calibri" w:cs="Calibri"/>
          <w:noProof/>
          <w:kern w:val="0"/>
        </w:rPr>
        <w:t xml:space="preserve"> 38: 406–416.</w:t>
      </w:r>
    </w:p>
    <w:p w14:paraId="56A0F8F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Shimono, Y., &amp; Kudo, G. 2005. Comparisons of germination traits of alpine plants between fellfield and snowbed habitats. </w:t>
      </w:r>
      <w:r w:rsidRPr="00231BB2">
        <w:rPr>
          <w:rFonts w:ascii="Calibri" w:hAnsi="Calibri" w:cs="Calibri"/>
          <w:i/>
          <w:iCs/>
          <w:noProof/>
          <w:kern w:val="0"/>
        </w:rPr>
        <w:t>Ecological Research</w:t>
      </w:r>
      <w:r w:rsidRPr="00231BB2">
        <w:rPr>
          <w:rFonts w:ascii="Calibri" w:hAnsi="Calibri" w:cs="Calibri"/>
          <w:noProof/>
          <w:kern w:val="0"/>
        </w:rPr>
        <w:t xml:space="preserve"> 20: 189–197.</w:t>
      </w:r>
    </w:p>
    <w:p w14:paraId="787CB89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Sumner, E., &amp; Venn, S. 2021. Plant responses to changing water supply and availability in high elevation ecosystems: A quantitative systematic review and meta‐analysis. </w:t>
      </w:r>
      <w:r w:rsidRPr="00231BB2">
        <w:rPr>
          <w:rFonts w:ascii="Calibri" w:hAnsi="Calibri" w:cs="Calibri"/>
          <w:i/>
          <w:iCs/>
          <w:noProof/>
          <w:kern w:val="0"/>
        </w:rPr>
        <w:t>Land</w:t>
      </w:r>
      <w:r w:rsidRPr="00231BB2">
        <w:rPr>
          <w:rFonts w:ascii="Calibri" w:hAnsi="Calibri" w:cs="Calibri"/>
          <w:noProof/>
          <w:kern w:val="0"/>
        </w:rPr>
        <w:t xml:space="preserve"> 10:.</w:t>
      </w:r>
    </w:p>
    <w:p w14:paraId="63C30313"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Tuljapurkar, S. 1990. Delayed reproduction and fitness in variable environments. </w:t>
      </w:r>
      <w:r w:rsidRPr="00231BB2">
        <w:rPr>
          <w:rFonts w:ascii="Calibri" w:hAnsi="Calibri" w:cs="Calibri"/>
          <w:i/>
          <w:iCs/>
          <w:noProof/>
          <w:kern w:val="0"/>
        </w:rPr>
        <w:t>Proceedings of the National Academy of Sciences of the United States of America</w:t>
      </w:r>
      <w:r w:rsidRPr="00231BB2">
        <w:rPr>
          <w:rFonts w:ascii="Calibri" w:hAnsi="Calibri" w:cs="Calibri"/>
          <w:noProof/>
          <w:kern w:val="0"/>
        </w:rPr>
        <w:t xml:space="preserve"> 87: 1139–1143.</w:t>
      </w:r>
    </w:p>
    <w:p w14:paraId="4B59D7F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Tuljapurkar, S., &amp; Wiener, P. 2000. Escape in time: stay young or age gracefully? </w:t>
      </w:r>
      <w:r w:rsidRPr="00231BB2">
        <w:rPr>
          <w:rFonts w:ascii="Calibri" w:hAnsi="Calibri" w:cs="Calibri"/>
          <w:i/>
          <w:iCs/>
          <w:noProof/>
          <w:kern w:val="0"/>
        </w:rPr>
        <w:t>Ecological Modelling</w:t>
      </w:r>
      <w:r w:rsidRPr="00231BB2">
        <w:rPr>
          <w:rFonts w:ascii="Calibri" w:hAnsi="Calibri" w:cs="Calibri"/>
          <w:noProof/>
          <w:kern w:val="0"/>
        </w:rPr>
        <w:t xml:space="preserve"> 133: 143–159.</w:t>
      </w:r>
    </w:p>
    <w:p w14:paraId="50BF771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lastRenderedPageBreak/>
        <w:t xml:space="preserve">Valladares, F., Matesanz, S., Guilhaumon, F., Araújo, M.B., Balaguer, L., Benito-Garzón, M., Cornwell, W., Gianoli, E., van Kleunen, M., Naya, D.E., Nicotra, A.B., Poorter, H., &amp; Zavala, M.A. 2014. The effects of phenotypic plasticity and local adaptation on forecasts of species range shifts under climate change. </w:t>
      </w:r>
      <w:r w:rsidRPr="00231BB2">
        <w:rPr>
          <w:rFonts w:ascii="Calibri" w:hAnsi="Calibri" w:cs="Calibri"/>
          <w:i/>
          <w:iCs/>
          <w:noProof/>
          <w:kern w:val="0"/>
        </w:rPr>
        <w:t>Ecology Letters</w:t>
      </w:r>
      <w:r w:rsidRPr="00231BB2">
        <w:rPr>
          <w:rFonts w:ascii="Calibri" w:hAnsi="Calibri" w:cs="Calibri"/>
          <w:noProof/>
          <w:kern w:val="0"/>
        </w:rPr>
        <w:t xml:space="preserve"> 17: 1351–1364.</w:t>
      </w:r>
    </w:p>
    <w:p w14:paraId="5C49D047" w14:textId="77777777" w:rsidR="00231BB2" w:rsidRPr="000E036E"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231BB2">
        <w:rPr>
          <w:rFonts w:ascii="Calibri" w:hAnsi="Calibri" w:cs="Calibri"/>
          <w:noProof/>
          <w:kern w:val="0"/>
        </w:rPr>
        <w:t xml:space="preserve">Venable, D.L., &amp; Brown, J.S. 1988. The selective interactions of dispersal, dormancy, and seed size as adaptations for reducing risk in variable environments. </w:t>
      </w:r>
      <w:r w:rsidRPr="000E036E">
        <w:rPr>
          <w:rFonts w:ascii="Calibri" w:hAnsi="Calibri" w:cs="Calibri"/>
          <w:i/>
          <w:iCs/>
          <w:noProof/>
          <w:kern w:val="0"/>
          <w:lang w:val="es-ES"/>
        </w:rPr>
        <w:t>American Naturalist</w:t>
      </w:r>
      <w:r w:rsidRPr="000E036E">
        <w:rPr>
          <w:rFonts w:ascii="Calibri" w:hAnsi="Calibri" w:cs="Calibri"/>
          <w:noProof/>
          <w:kern w:val="0"/>
          <w:lang w:val="es-ES"/>
        </w:rPr>
        <w:t xml:space="preserve"> 131: 360–384.</w:t>
      </w:r>
    </w:p>
    <w:p w14:paraId="16C822D7" w14:textId="77777777" w:rsidR="00231BB2" w:rsidRPr="000E036E"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0E036E">
        <w:rPr>
          <w:rFonts w:ascii="Calibri" w:hAnsi="Calibri" w:cs="Calibri"/>
          <w:noProof/>
          <w:kern w:val="0"/>
          <w:lang w:val="es-ES"/>
        </w:rPr>
        <w:t xml:space="preserve">Villela, F.A., Doni Filho, L., &amp; Sequeira, E.L. 1991. Tabela de potencial osmótico em função da concentração de polietileno glicol 6.000 e da temperatura. </w:t>
      </w:r>
      <w:r w:rsidRPr="000E036E">
        <w:rPr>
          <w:rFonts w:ascii="Calibri" w:hAnsi="Calibri" w:cs="Calibri"/>
          <w:i/>
          <w:iCs/>
          <w:noProof/>
          <w:kern w:val="0"/>
          <w:lang w:val="es-ES"/>
        </w:rPr>
        <w:t>Pesquisa Agropecuária Brasileira</w:t>
      </w:r>
      <w:r w:rsidRPr="000E036E">
        <w:rPr>
          <w:rFonts w:ascii="Calibri" w:hAnsi="Calibri" w:cs="Calibri"/>
          <w:noProof/>
          <w:kern w:val="0"/>
          <w:lang w:val="es-ES"/>
        </w:rPr>
        <w:t xml:space="preserve"> 26: 1957–1968.</w:t>
      </w:r>
    </w:p>
    <w:p w14:paraId="16ED4CE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0E036E">
        <w:rPr>
          <w:rFonts w:ascii="Calibri" w:hAnsi="Calibri" w:cs="Calibri"/>
          <w:noProof/>
          <w:kern w:val="0"/>
          <w:lang w:val="es-ES"/>
        </w:rPr>
        <w:t xml:space="preserve">Violle, C., Navas, M., Vile, D., Kazakou, E., Fortunel, C., Hummel, I., Garnier, E., Oikos, S., May, N., Violle, C., Navas, M., Vile, D., Kazakou, E., &amp; Fortunel, C. 2007. </w:t>
      </w:r>
      <w:r w:rsidRPr="00231BB2">
        <w:rPr>
          <w:rFonts w:ascii="Calibri" w:hAnsi="Calibri" w:cs="Calibri"/>
          <w:noProof/>
          <w:kern w:val="0"/>
        </w:rPr>
        <w:t xml:space="preserve">Let the Concept of Trait Be Functional. </w:t>
      </w:r>
      <w:r w:rsidRPr="00231BB2">
        <w:rPr>
          <w:rFonts w:ascii="Calibri" w:hAnsi="Calibri" w:cs="Calibri"/>
          <w:i/>
          <w:iCs/>
          <w:noProof/>
          <w:kern w:val="0"/>
        </w:rPr>
        <w:t>Oikos</w:t>
      </w:r>
      <w:r w:rsidRPr="00231BB2">
        <w:rPr>
          <w:rFonts w:ascii="Calibri" w:hAnsi="Calibri" w:cs="Calibri"/>
          <w:noProof/>
          <w:kern w:val="0"/>
        </w:rPr>
        <w:t xml:space="preserve"> 116: 882–892.</w:t>
      </w:r>
    </w:p>
    <w:p w14:paraId="28ACEA2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Wagner, I., &amp; Simons, A.M. 2009. Divergence in Germination Traits among Arctic and Alpinepopulations of Koenigia islandica: Light Requirements. </w:t>
      </w:r>
      <w:r w:rsidRPr="00231BB2">
        <w:rPr>
          <w:rFonts w:ascii="Calibri" w:hAnsi="Calibri" w:cs="Calibri"/>
          <w:i/>
          <w:iCs/>
          <w:noProof/>
          <w:kern w:val="0"/>
        </w:rPr>
        <w:t>Plant Ecology</w:t>
      </w:r>
      <w:r w:rsidRPr="00231BB2">
        <w:rPr>
          <w:rFonts w:ascii="Calibri" w:hAnsi="Calibri" w:cs="Calibri"/>
          <w:noProof/>
          <w:kern w:val="0"/>
        </w:rPr>
        <w:t xml:space="preserve"> 204: 145–153.</w:t>
      </w:r>
    </w:p>
    <w:p w14:paraId="0C9EB92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Walck, J.L., Hidayati, S.N., Dixon, K.W., Thompson, K., &amp; Poschlod, P. 2011. Climate change and plant regeneration from seed. </w:t>
      </w:r>
      <w:r w:rsidRPr="00231BB2">
        <w:rPr>
          <w:rFonts w:ascii="Calibri" w:hAnsi="Calibri" w:cs="Calibri"/>
          <w:i/>
          <w:iCs/>
          <w:noProof/>
          <w:kern w:val="0"/>
        </w:rPr>
        <w:t>Global Change Biology</w:t>
      </w:r>
      <w:r w:rsidRPr="00231BB2">
        <w:rPr>
          <w:rFonts w:ascii="Calibri" w:hAnsi="Calibri" w:cs="Calibri"/>
          <w:noProof/>
          <w:kern w:val="0"/>
        </w:rPr>
        <w:t xml:space="preserve"> 17: 2145–2161.</w:t>
      </w:r>
    </w:p>
    <w:p w14:paraId="4031B36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Westerband, A.C., Funk, J.L., &amp; Barton, K.E. 2021. Intraspecific trait variation in plants: A renewed focus on its role in ecological processes. </w:t>
      </w:r>
      <w:r w:rsidRPr="00231BB2">
        <w:rPr>
          <w:rFonts w:ascii="Calibri" w:hAnsi="Calibri" w:cs="Calibri"/>
          <w:i/>
          <w:iCs/>
          <w:noProof/>
          <w:kern w:val="0"/>
        </w:rPr>
        <w:t>Annals of Botany</w:t>
      </w:r>
      <w:r w:rsidRPr="00231BB2">
        <w:rPr>
          <w:rFonts w:ascii="Calibri" w:hAnsi="Calibri" w:cs="Calibri"/>
          <w:noProof/>
          <w:kern w:val="0"/>
        </w:rPr>
        <w:t xml:space="preserve"> 127: 397–410.</w:t>
      </w:r>
    </w:p>
    <w:p w14:paraId="4DBB828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Wickham, H. 2016. ggplot2: Elegant Graphics for Data Analysis. </w:t>
      </w:r>
    </w:p>
    <w:p w14:paraId="2D8A68C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rPr>
      </w:pPr>
      <w:r w:rsidRPr="00231BB2">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231BB2">
        <w:rPr>
          <w:rFonts w:ascii="Calibri" w:hAnsi="Calibri" w:cs="Calibri"/>
          <w:i/>
          <w:iCs/>
          <w:noProof/>
          <w:kern w:val="0"/>
        </w:rPr>
        <w:t>Ecology and Evolution</w:t>
      </w:r>
      <w:r w:rsidRPr="00231BB2">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4831011E" w:rsidR="006D223E" w:rsidRPr="003407A9" w:rsidRDefault="006D223E" w:rsidP="002D07AE">
      <w:pPr>
        <w:spacing w:line="360" w:lineRule="auto"/>
        <w:jc w:val="both"/>
      </w:pPr>
      <w:r w:rsidRPr="003407A9">
        <w:rPr>
          <w:b/>
          <w:bCs/>
        </w:rPr>
        <w:lastRenderedPageBreak/>
        <w:t>Table 1</w:t>
      </w:r>
      <w:r w:rsidRPr="003407A9">
        <w:t xml:space="preserve">. Bradford hydrotime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r w:rsidR="00E30668" w:rsidRPr="003D6F3E">
        <w:t>hydrotime consta</w:t>
      </w:r>
      <w:r w:rsidR="001730AA" w:rsidRPr="003D6F3E">
        <w:t>n</w:t>
      </w:r>
      <w:r w:rsidR="008136FC" w:rsidRPr="003D6F3E">
        <w:t xml:space="preserve">; </w:t>
      </w:r>
      <w:r w:rsidR="001730AA" w:rsidRPr="003D6F3E">
        <w:rPr>
          <w:rFonts w:cstheme="minorHAnsi"/>
        </w:rPr>
        <w:t>ψ</w:t>
      </w:r>
      <w:r w:rsidR="001730AA" w:rsidRPr="003D6F3E">
        <w:rPr>
          <w:rFonts w:cstheme="minorHAnsi"/>
          <w:vertAlign w:val="subscript"/>
        </w:rPr>
        <w:t>b</w:t>
      </w:r>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790" w:type="dxa"/>
        <w:tblCellMar>
          <w:left w:w="70" w:type="dxa"/>
          <w:right w:w="70" w:type="dxa"/>
        </w:tblCellMar>
        <w:tblLook w:val="04A0" w:firstRow="1" w:lastRow="0" w:firstColumn="1" w:lastColumn="0" w:noHBand="0" w:noVBand="1"/>
      </w:tblPr>
      <w:tblGrid>
        <w:gridCol w:w="1325"/>
        <w:gridCol w:w="1222"/>
        <w:gridCol w:w="709"/>
        <w:gridCol w:w="567"/>
        <w:gridCol w:w="708"/>
        <w:gridCol w:w="567"/>
        <w:gridCol w:w="1276"/>
        <w:gridCol w:w="571"/>
        <w:gridCol w:w="567"/>
        <w:gridCol w:w="709"/>
        <w:gridCol w:w="569"/>
      </w:tblGrid>
      <w:tr w:rsidR="00842897" w:rsidRPr="00E6395E" w14:paraId="058A75E5" w14:textId="77777777" w:rsidTr="00842897">
        <w:trPr>
          <w:trHeight w:val="228"/>
        </w:trPr>
        <w:tc>
          <w:tcPr>
            <w:tcW w:w="1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842897" w:rsidRPr="00E6395E" w:rsidRDefault="00842897" w:rsidP="005B0CB6">
            <w:pPr>
              <w:pStyle w:val="Sinespaciado"/>
              <w:rPr>
                <w:sz w:val="20"/>
                <w:szCs w:val="20"/>
                <w:lang w:eastAsia="es-ES"/>
              </w:rPr>
            </w:pPr>
            <w:r w:rsidRPr="00E6395E">
              <w:rPr>
                <w:sz w:val="20"/>
                <w:szCs w:val="20"/>
                <w:lang w:eastAsia="es-ES"/>
              </w:rPr>
              <w:t> </w:t>
            </w:r>
          </w:p>
        </w:tc>
        <w:tc>
          <w:tcPr>
            <w:tcW w:w="3773" w:type="dxa"/>
            <w:gridSpan w:val="5"/>
            <w:tcBorders>
              <w:top w:val="single" w:sz="4" w:space="0" w:color="auto"/>
              <w:left w:val="nil"/>
              <w:bottom w:val="single" w:sz="4" w:space="0" w:color="auto"/>
              <w:right w:val="single" w:sz="4" w:space="0" w:color="auto"/>
            </w:tcBorders>
            <w:shd w:val="clear" w:color="auto" w:fill="auto"/>
            <w:noWrap/>
            <w:vAlign w:val="bottom"/>
            <w:hideMark/>
          </w:tcPr>
          <w:p w14:paraId="6CD23B76" w14:textId="034B41A8" w:rsidR="00842897" w:rsidRPr="00E6395E" w:rsidRDefault="00842897" w:rsidP="00B23A64">
            <w:pPr>
              <w:pStyle w:val="Sinespaciado"/>
              <w:jc w:val="center"/>
              <w:rPr>
                <w:sz w:val="20"/>
                <w:szCs w:val="20"/>
                <w:lang w:eastAsia="es-ES"/>
              </w:rPr>
            </w:pPr>
            <w:r w:rsidRPr="00E6395E">
              <w:rPr>
                <w:sz w:val="20"/>
                <w:szCs w:val="20"/>
                <w:lang w:eastAsia="es-ES"/>
              </w:rPr>
              <w:t>Fresh</w:t>
            </w:r>
          </w:p>
        </w:tc>
        <w:tc>
          <w:tcPr>
            <w:tcW w:w="3692" w:type="dxa"/>
            <w:gridSpan w:val="5"/>
            <w:tcBorders>
              <w:top w:val="single" w:sz="4" w:space="0" w:color="auto"/>
              <w:left w:val="nil"/>
              <w:bottom w:val="single" w:sz="4" w:space="0" w:color="auto"/>
              <w:right w:val="single" w:sz="4" w:space="0" w:color="auto"/>
            </w:tcBorders>
            <w:shd w:val="clear" w:color="auto" w:fill="auto"/>
            <w:noWrap/>
            <w:vAlign w:val="bottom"/>
            <w:hideMark/>
          </w:tcPr>
          <w:p w14:paraId="29FA61E6" w14:textId="7728FF24" w:rsidR="00842897" w:rsidRPr="00E6395E" w:rsidRDefault="00842897" w:rsidP="00B23A64">
            <w:pPr>
              <w:pStyle w:val="Sinespaciado"/>
              <w:jc w:val="center"/>
              <w:rPr>
                <w:sz w:val="20"/>
                <w:szCs w:val="20"/>
                <w:lang w:eastAsia="es-ES"/>
              </w:rPr>
            </w:pPr>
            <w:r w:rsidRPr="00E6395E">
              <w:rPr>
                <w:sz w:val="20"/>
                <w:szCs w:val="20"/>
                <w:lang w:eastAsia="es-ES"/>
              </w:rPr>
              <w:t>After ripened</w:t>
            </w:r>
          </w:p>
        </w:tc>
      </w:tr>
      <w:tr w:rsidR="00E6395E" w:rsidRPr="00E6395E" w14:paraId="70C2176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2BD994A8" w14:textId="64C97D0F" w:rsidR="006D223E" w:rsidRPr="00E6395E" w:rsidRDefault="00086133" w:rsidP="005B0CB6">
            <w:pPr>
              <w:pStyle w:val="Sinespaciado"/>
              <w:rPr>
                <w:sz w:val="20"/>
                <w:szCs w:val="20"/>
                <w:lang w:eastAsia="es-ES"/>
              </w:rPr>
            </w:pPr>
            <w:r w:rsidRPr="00E6395E">
              <w:rPr>
                <w:sz w:val="20"/>
                <w:szCs w:val="20"/>
                <w:lang w:eastAsia="es-ES"/>
              </w:rPr>
              <w:t>Subpopulation</w:t>
            </w:r>
          </w:p>
        </w:tc>
        <w:tc>
          <w:tcPr>
            <w:tcW w:w="1222" w:type="dxa"/>
            <w:tcBorders>
              <w:top w:val="nil"/>
              <w:left w:val="nil"/>
              <w:bottom w:val="single" w:sz="4" w:space="0" w:color="auto"/>
              <w:right w:val="single" w:sz="4" w:space="0" w:color="auto"/>
            </w:tcBorders>
            <w:shd w:val="clear" w:color="auto" w:fill="auto"/>
            <w:noWrap/>
            <w:vAlign w:val="center"/>
            <w:hideMark/>
          </w:tcPr>
          <w:p w14:paraId="5528A8ED" w14:textId="72767650" w:rsidR="006D223E" w:rsidRPr="00E6395E" w:rsidRDefault="006D223E" w:rsidP="005B0CB6">
            <w:pPr>
              <w:pStyle w:val="Sinespaciado"/>
              <w:rPr>
                <w:sz w:val="20"/>
                <w:szCs w:val="20"/>
                <w:lang w:eastAsia="es-ES"/>
              </w:rPr>
            </w:pPr>
            <w:r w:rsidRPr="00E6395E">
              <w:rPr>
                <w:sz w:val="20"/>
                <w:szCs w:val="20"/>
                <w:lang w:eastAsia="es-ES"/>
              </w:rPr>
              <w:t>N</w:t>
            </w:r>
            <w:r w:rsidR="00E6395E">
              <w:rPr>
                <w:sz w:val="20"/>
                <w:szCs w:val="20"/>
                <w:lang w:eastAsia="es-ES"/>
              </w:rPr>
              <w:t xml:space="preserve"> </w:t>
            </w:r>
            <w:r w:rsidRPr="00E6395E">
              <w:rPr>
                <w:sz w:val="20"/>
                <w:szCs w:val="20"/>
                <w:lang w:eastAsia="es-ES"/>
              </w:rPr>
              <w:t>treatments</w:t>
            </w:r>
          </w:p>
        </w:tc>
        <w:tc>
          <w:tcPr>
            <w:tcW w:w="709"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E6395E" w:rsidRDefault="00086133" w:rsidP="005B0CB6">
            <w:pPr>
              <w:pStyle w:val="Sinespaciado"/>
              <w:rPr>
                <w:sz w:val="20"/>
                <w:szCs w:val="20"/>
                <w:lang w:eastAsia="es-ES"/>
              </w:rPr>
            </w:pPr>
            <w:r w:rsidRPr="00E6395E">
              <w:rPr>
                <w:rFonts w:cstheme="minorHAnsi"/>
                <w:sz w:val="20"/>
                <w:szCs w:val="20"/>
              </w:rPr>
              <w:t>ψ</w:t>
            </w:r>
            <w:r w:rsidRPr="00E6395E">
              <w:rPr>
                <w:rFonts w:cstheme="minorHAnsi"/>
                <w:sz w:val="20"/>
                <w:szCs w:val="20"/>
                <w:vertAlign w:val="subscript"/>
              </w:rPr>
              <w:t>b</w:t>
            </w:r>
          </w:p>
        </w:tc>
        <w:tc>
          <w:tcPr>
            <w:tcW w:w="70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7"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E6395E" w:rsidRDefault="006D223E"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c>
          <w:tcPr>
            <w:tcW w:w="127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E6395E" w:rsidRDefault="006D223E" w:rsidP="005B0CB6">
            <w:pPr>
              <w:pStyle w:val="Sinespaciado"/>
              <w:rPr>
                <w:sz w:val="20"/>
                <w:szCs w:val="20"/>
                <w:lang w:eastAsia="es-ES"/>
              </w:rPr>
            </w:pPr>
            <w:r w:rsidRPr="00E6395E">
              <w:rPr>
                <w:sz w:val="20"/>
                <w:szCs w:val="20"/>
                <w:lang w:eastAsia="es-ES"/>
              </w:rPr>
              <w:t>N treatments</w:t>
            </w:r>
          </w:p>
        </w:tc>
        <w:tc>
          <w:tcPr>
            <w:tcW w:w="571"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E6395E" w:rsidRDefault="00086133" w:rsidP="005B0CB6">
            <w:pPr>
              <w:pStyle w:val="Sinespaciado"/>
              <w:rPr>
                <w:sz w:val="20"/>
                <w:szCs w:val="20"/>
                <w:lang w:eastAsia="es-ES"/>
              </w:rPr>
            </w:pPr>
            <w:r w:rsidRPr="00E6395E">
              <w:rPr>
                <w:rFonts w:cstheme="minorHAnsi"/>
                <w:sz w:val="20"/>
                <w:szCs w:val="20"/>
              </w:rPr>
              <w:t>ψ</w:t>
            </w:r>
            <w:r w:rsidRPr="00E6395E">
              <w:rPr>
                <w:rFonts w:cstheme="minorHAnsi"/>
                <w:sz w:val="20"/>
                <w:szCs w:val="20"/>
                <w:vertAlign w:val="subscript"/>
              </w:rPr>
              <w:t>b</w:t>
            </w:r>
          </w:p>
        </w:tc>
        <w:tc>
          <w:tcPr>
            <w:tcW w:w="709"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9"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E6395E" w:rsidRDefault="00086133"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r>
      <w:tr w:rsidR="00E6395E" w:rsidRPr="00E6395E" w14:paraId="54DA108A"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E6395E" w:rsidRDefault="006D223E" w:rsidP="005B0CB6">
            <w:pPr>
              <w:pStyle w:val="Sinespaciado"/>
              <w:rPr>
                <w:sz w:val="20"/>
                <w:szCs w:val="20"/>
                <w:lang w:eastAsia="es-ES"/>
              </w:rPr>
            </w:pPr>
            <w:r w:rsidRPr="00E6395E">
              <w:rPr>
                <w:sz w:val="20"/>
                <w:szCs w:val="20"/>
                <w:lang w:eastAsia="es-ES"/>
              </w:rPr>
              <w:t>A00</w:t>
            </w:r>
          </w:p>
        </w:tc>
        <w:tc>
          <w:tcPr>
            <w:tcW w:w="1222"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E6395E" w:rsidRDefault="006D223E" w:rsidP="005B0CB6">
            <w:pPr>
              <w:pStyle w:val="Sinespaciado"/>
              <w:rPr>
                <w:sz w:val="20"/>
                <w:szCs w:val="20"/>
                <w:lang w:eastAsia="es-ES"/>
              </w:rPr>
            </w:pPr>
            <w:r w:rsidRPr="00E6395E">
              <w:rPr>
                <w:sz w:val="20"/>
                <w:szCs w:val="20"/>
                <w:lang w:eastAsia="es-ES"/>
              </w:rPr>
              <w:t>7</w:t>
            </w:r>
          </w:p>
        </w:tc>
        <w:tc>
          <w:tcPr>
            <w:tcW w:w="709"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E6395E" w:rsidRDefault="006D223E" w:rsidP="005B0CB6">
            <w:pPr>
              <w:pStyle w:val="Sinespaciado"/>
              <w:rPr>
                <w:sz w:val="20"/>
                <w:szCs w:val="20"/>
                <w:lang w:eastAsia="es-ES"/>
              </w:rPr>
            </w:pPr>
            <w:r w:rsidRPr="00E6395E">
              <w:rPr>
                <w:sz w:val="20"/>
                <w:szCs w:val="20"/>
                <w:lang w:eastAsia="es-ES"/>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E6395E" w:rsidRDefault="006D223E" w:rsidP="005B0CB6">
            <w:pPr>
              <w:pStyle w:val="Sinespaciado"/>
              <w:rPr>
                <w:sz w:val="20"/>
                <w:szCs w:val="20"/>
                <w:lang w:eastAsia="es-ES"/>
              </w:rPr>
            </w:pPr>
            <w:r w:rsidRPr="00E6395E">
              <w:rPr>
                <w:sz w:val="20"/>
                <w:szCs w:val="20"/>
                <w:lang w:eastAsia="es-ES"/>
              </w:rPr>
              <w:t>0.04</w:t>
            </w:r>
          </w:p>
        </w:tc>
        <w:tc>
          <w:tcPr>
            <w:tcW w:w="70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567"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E6395E" w:rsidRDefault="006D223E" w:rsidP="005B0CB6">
            <w:pPr>
              <w:pStyle w:val="Sinespaciado"/>
              <w:rPr>
                <w:sz w:val="20"/>
                <w:szCs w:val="20"/>
                <w:lang w:eastAsia="es-ES"/>
              </w:rPr>
            </w:pPr>
            <w:r w:rsidRPr="00E6395E">
              <w:rPr>
                <w:sz w:val="20"/>
                <w:szCs w:val="20"/>
                <w:lang w:eastAsia="es-ES"/>
              </w:rPr>
              <w:t>0.81</w:t>
            </w:r>
          </w:p>
        </w:tc>
        <w:tc>
          <w:tcPr>
            <w:tcW w:w="127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E6395E" w:rsidRDefault="006D223E" w:rsidP="005B0CB6">
            <w:pPr>
              <w:pStyle w:val="Sinespaciado"/>
              <w:rPr>
                <w:sz w:val="20"/>
                <w:szCs w:val="20"/>
                <w:lang w:eastAsia="es-ES"/>
              </w:rPr>
            </w:pPr>
            <w:r w:rsidRPr="00E6395E">
              <w:rPr>
                <w:sz w:val="20"/>
                <w:szCs w:val="20"/>
                <w:lang w:eastAsia="es-ES"/>
              </w:rPr>
              <w:t>1.03</w:t>
            </w:r>
          </w:p>
        </w:tc>
        <w:tc>
          <w:tcPr>
            <w:tcW w:w="567"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E6395E" w:rsidRDefault="006D223E" w:rsidP="005B0CB6">
            <w:pPr>
              <w:pStyle w:val="Sinespaciado"/>
              <w:rPr>
                <w:sz w:val="20"/>
                <w:szCs w:val="20"/>
                <w:lang w:eastAsia="es-ES"/>
              </w:rPr>
            </w:pPr>
            <w:r w:rsidRPr="00E6395E">
              <w:rPr>
                <w:sz w:val="20"/>
                <w:szCs w:val="20"/>
                <w:lang w:eastAsia="es-ES"/>
              </w:rPr>
              <w:t>-0.40</w:t>
            </w:r>
          </w:p>
        </w:tc>
        <w:tc>
          <w:tcPr>
            <w:tcW w:w="709"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56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E6395E" w:rsidRDefault="006D223E" w:rsidP="005B0CB6">
            <w:pPr>
              <w:pStyle w:val="Sinespaciado"/>
              <w:rPr>
                <w:sz w:val="20"/>
                <w:szCs w:val="20"/>
                <w:lang w:eastAsia="es-ES"/>
              </w:rPr>
            </w:pPr>
            <w:r w:rsidRPr="00E6395E">
              <w:rPr>
                <w:sz w:val="20"/>
                <w:szCs w:val="20"/>
                <w:lang w:eastAsia="es-ES"/>
              </w:rPr>
              <w:t>0.97</w:t>
            </w:r>
          </w:p>
        </w:tc>
      </w:tr>
      <w:tr w:rsidR="00E6395E" w:rsidRPr="00E6395E" w14:paraId="40DBDD4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E6395E" w:rsidRDefault="006D223E" w:rsidP="005B0CB6">
            <w:pPr>
              <w:pStyle w:val="Sinespaciado"/>
              <w:rPr>
                <w:sz w:val="20"/>
                <w:szCs w:val="20"/>
                <w:lang w:eastAsia="es-ES"/>
              </w:rPr>
            </w:pPr>
            <w:r w:rsidRPr="00E6395E">
              <w:rPr>
                <w:sz w:val="20"/>
                <w:szCs w:val="20"/>
                <w:lang w:eastAsia="es-ES"/>
              </w:rPr>
              <w:t>A02</w:t>
            </w:r>
          </w:p>
        </w:tc>
        <w:tc>
          <w:tcPr>
            <w:tcW w:w="1222"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E6395E" w:rsidRDefault="006D223E" w:rsidP="005B0CB6">
            <w:pPr>
              <w:pStyle w:val="Sinespaciado"/>
              <w:rPr>
                <w:sz w:val="20"/>
                <w:szCs w:val="20"/>
                <w:lang w:eastAsia="es-ES"/>
              </w:rPr>
            </w:pPr>
            <w:r w:rsidRPr="00E6395E">
              <w:rPr>
                <w:sz w:val="20"/>
                <w:szCs w:val="20"/>
                <w:lang w:eastAsia="es-ES"/>
              </w:rPr>
              <w:t>1.50</w:t>
            </w:r>
          </w:p>
        </w:tc>
        <w:tc>
          <w:tcPr>
            <w:tcW w:w="567"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E6395E" w:rsidRDefault="006D223E" w:rsidP="005B0CB6">
            <w:pPr>
              <w:pStyle w:val="Sinespaciado"/>
              <w:rPr>
                <w:sz w:val="20"/>
                <w:szCs w:val="20"/>
                <w:lang w:eastAsia="es-ES"/>
              </w:rPr>
            </w:pPr>
            <w:r w:rsidRPr="00E6395E">
              <w:rPr>
                <w:sz w:val="20"/>
                <w:szCs w:val="20"/>
                <w:lang w:eastAsia="es-ES"/>
              </w:rPr>
              <w:t>-0.55</w:t>
            </w:r>
          </w:p>
        </w:tc>
        <w:tc>
          <w:tcPr>
            <w:tcW w:w="709"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0905327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E6395E" w:rsidRDefault="006D223E" w:rsidP="005B0CB6">
            <w:pPr>
              <w:pStyle w:val="Sinespaciado"/>
              <w:rPr>
                <w:sz w:val="20"/>
                <w:szCs w:val="20"/>
                <w:lang w:eastAsia="es-ES"/>
              </w:rPr>
            </w:pPr>
            <w:r w:rsidRPr="00E6395E">
              <w:rPr>
                <w:sz w:val="20"/>
                <w:szCs w:val="20"/>
                <w:lang w:eastAsia="es-ES"/>
              </w:rPr>
              <w:t>A11</w:t>
            </w:r>
          </w:p>
        </w:tc>
        <w:tc>
          <w:tcPr>
            <w:tcW w:w="1222"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E6395E" w:rsidRDefault="006D223E" w:rsidP="005B0CB6">
            <w:pPr>
              <w:pStyle w:val="Sinespaciado"/>
              <w:rPr>
                <w:sz w:val="20"/>
                <w:szCs w:val="20"/>
                <w:lang w:eastAsia="es-ES"/>
              </w:rPr>
            </w:pPr>
            <w:r w:rsidRPr="00E6395E">
              <w:rPr>
                <w:sz w:val="20"/>
                <w:szCs w:val="2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E6395E" w:rsidRDefault="006D223E" w:rsidP="005B0CB6">
            <w:pPr>
              <w:pStyle w:val="Sinespaciado"/>
              <w:rPr>
                <w:sz w:val="20"/>
                <w:szCs w:val="20"/>
                <w:lang w:eastAsia="es-ES"/>
              </w:rPr>
            </w:pPr>
            <w:r w:rsidRPr="00E6395E">
              <w:rPr>
                <w:sz w:val="20"/>
                <w:szCs w:val="20"/>
                <w:lang w:eastAsia="es-ES"/>
              </w:rPr>
              <w:t>0.27</w:t>
            </w:r>
          </w:p>
        </w:tc>
        <w:tc>
          <w:tcPr>
            <w:tcW w:w="56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E6395E" w:rsidRDefault="006D223E" w:rsidP="005B0CB6">
            <w:pPr>
              <w:pStyle w:val="Sinespaciado"/>
              <w:rPr>
                <w:sz w:val="20"/>
                <w:szCs w:val="20"/>
                <w:lang w:eastAsia="es-ES"/>
              </w:rPr>
            </w:pPr>
            <w:r w:rsidRPr="00E6395E">
              <w:rPr>
                <w:sz w:val="20"/>
                <w:szCs w:val="20"/>
                <w:lang w:eastAsia="es-ES"/>
              </w:rPr>
              <w:t>0.98</w:t>
            </w:r>
          </w:p>
        </w:tc>
      </w:tr>
      <w:tr w:rsidR="00E6395E" w:rsidRPr="00E6395E" w14:paraId="49EFCF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E6395E" w:rsidRDefault="006D223E" w:rsidP="005B0CB6">
            <w:pPr>
              <w:pStyle w:val="Sinespaciado"/>
              <w:rPr>
                <w:sz w:val="20"/>
                <w:szCs w:val="20"/>
                <w:lang w:eastAsia="es-ES"/>
              </w:rPr>
            </w:pPr>
            <w:r w:rsidRPr="00E6395E">
              <w:rPr>
                <w:sz w:val="20"/>
                <w:szCs w:val="20"/>
                <w:lang w:eastAsia="es-ES"/>
              </w:rPr>
              <w:t>B00</w:t>
            </w:r>
          </w:p>
        </w:tc>
        <w:tc>
          <w:tcPr>
            <w:tcW w:w="1222"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E6395E" w:rsidRDefault="006D223E" w:rsidP="005B0CB6">
            <w:pPr>
              <w:pStyle w:val="Sinespaciado"/>
              <w:rPr>
                <w:sz w:val="20"/>
                <w:szCs w:val="20"/>
                <w:lang w:eastAsia="es-ES"/>
              </w:rPr>
            </w:pPr>
            <w:r w:rsidRPr="00E6395E">
              <w:rPr>
                <w:sz w:val="20"/>
                <w:szCs w:val="20"/>
                <w:lang w:eastAsia="es-ES"/>
              </w:rPr>
              <w:t>0.95</w:t>
            </w:r>
          </w:p>
        </w:tc>
        <w:tc>
          <w:tcPr>
            <w:tcW w:w="567"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E6395E" w:rsidRDefault="006D223E" w:rsidP="005B0CB6">
            <w:pPr>
              <w:pStyle w:val="Sinespaciado"/>
              <w:rPr>
                <w:sz w:val="20"/>
                <w:szCs w:val="20"/>
                <w:lang w:eastAsia="es-ES"/>
              </w:rPr>
            </w:pPr>
            <w:r w:rsidRPr="00E6395E">
              <w:rPr>
                <w:sz w:val="20"/>
                <w:szCs w:val="20"/>
                <w:lang w:eastAsia="es-ES"/>
              </w:rPr>
              <w:t>-0.06</w:t>
            </w:r>
          </w:p>
        </w:tc>
        <w:tc>
          <w:tcPr>
            <w:tcW w:w="70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7B09C51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E6395E" w:rsidRDefault="006D223E" w:rsidP="005B0CB6">
            <w:pPr>
              <w:pStyle w:val="Sinespaciado"/>
              <w:rPr>
                <w:sz w:val="20"/>
                <w:szCs w:val="20"/>
                <w:lang w:eastAsia="es-ES"/>
              </w:rPr>
            </w:pPr>
            <w:r w:rsidRPr="00E6395E">
              <w:rPr>
                <w:sz w:val="20"/>
                <w:szCs w:val="20"/>
                <w:lang w:eastAsia="es-ES"/>
              </w:rPr>
              <w:t>B03</w:t>
            </w:r>
          </w:p>
        </w:tc>
        <w:tc>
          <w:tcPr>
            <w:tcW w:w="1222"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E6395E" w:rsidRDefault="006D223E" w:rsidP="005B0CB6">
            <w:pPr>
              <w:pStyle w:val="Sinespaciado"/>
              <w:rPr>
                <w:sz w:val="20"/>
                <w:szCs w:val="20"/>
                <w:lang w:eastAsia="es-ES"/>
              </w:rPr>
            </w:pPr>
            <w:r w:rsidRPr="00E6395E">
              <w:rPr>
                <w:sz w:val="20"/>
                <w:szCs w:val="20"/>
                <w:lang w:eastAsia="es-ES"/>
              </w:rPr>
              <w:t>0.08</w:t>
            </w:r>
          </w:p>
        </w:tc>
        <w:tc>
          <w:tcPr>
            <w:tcW w:w="70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E6395E" w:rsidRDefault="006D223E" w:rsidP="005B0CB6">
            <w:pPr>
              <w:pStyle w:val="Sinespaciado"/>
              <w:rPr>
                <w:sz w:val="20"/>
                <w:szCs w:val="20"/>
                <w:lang w:eastAsia="es-ES"/>
              </w:rPr>
            </w:pPr>
            <w:r w:rsidRPr="00E6395E">
              <w:rPr>
                <w:sz w:val="20"/>
                <w:szCs w:val="20"/>
                <w:lang w:eastAsia="es-ES"/>
              </w:rPr>
              <w:t>0.57</w:t>
            </w:r>
          </w:p>
        </w:tc>
        <w:tc>
          <w:tcPr>
            <w:tcW w:w="567"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E6395E" w:rsidRDefault="006D223E" w:rsidP="005B0CB6">
            <w:pPr>
              <w:pStyle w:val="Sinespaciado"/>
              <w:rPr>
                <w:sz w:val="20"/>
                <w:szCs w:val="20"/>
                <w:lang w:eastAsia="es-ES"/>
              </w:rPr>
            </w:pPr>
            <w:r w:rsidRPr="00E6395E">
              <w:rPr>
                <w:sz w:val="20"/>
                <w:szCs w:val="20"/>
                <w:lang w:eastAsia="es-ES"/>
              </w:rPr>
              <w:t>0.89</w:t>
            </w:r>
          </w:p>
        </w:tc>
        <w:tc>
          <w:tcPr>
            <w:tcW w:w="127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E6395E" w:rsidRDefault="006D223E" w:rsidP="005B0CB6">
            <w:pPr>
              <w:pStyle w:val="Sinespaciado"/>
              <w:rPr>
                <w:sz w:val="20"/>
                <w:szCs w:val="20"/>
                <w:lang w:eastAsia="es-ES"/>
              </w:rPr>
            </w:pPr>
            <w:r w:rsidRPr="00E6395E">
              <w:rPr>
                <w:sz w:val="20"/>
                <w:szCs w:val="20"/>
                <w:lang w:eastAsia="es-ES"/>
              </w:rPr>
              <w:t>1.46</w:t>
            </w:r>
          </w:p>
        </w:tc>
        <w:tc>
          <w:tcPr>
            <w:tcW w:w="567"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709"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6B0F519E"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E6395E" w:rsidRDefault="006D223E" w:rsidP="005B0CB6">
            <w:pPr>
              <w:pStyle w:val="Sinespaciado"/>
              <w:rPr>
                <w:sz w:val="20"/>
                <w:szCs w:val="20"/>
                <w:lang w:eastAsia="es-ES"/>
              </w:rPr>
            </w:pPr>
            <w:r w:rsidRPr="00E6395E">
              <w:rPr>
                <w:sz w:val="20"/>
                <w:szCs w:val="20"/>
                <w:lang w:eastAsia="es-ES"/>
              </w:rPr>
              <w:t>B07</w:t>
            </w:r>
          </w:p>
        </w:tc>
        <w:tc>
          <w:tcPr>
            <w:tcW w:w="1222"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E6395E" w:rsidRDefault="006D223E" w:rsidP="005B0CB6">
            <w:pPr>
              <w:pStyle w:val="Sinespaciado"/>
              <w:rPr>
                <w:sz w:val="20"/>
                <w:szCs w:val="20"/>
                <w:lang w:eastAsia="es-ES"/>
              </w:rPr>
            </w:pPr>
            <w:r w:rsidRPr="00E6395E">
              <w:rPr>
                <w:sz w:val="20"/>
                <w:szCs w:val="20"/>
                <w:lang w:eastAsia="es-ES"/>
              </w:rPr>
              <w:t>0.78</w:t>
            </w:r>
          </w:p>
        </w:tc>
        <w:tc>
          <w:tcPr>
            <w:tcW w:w="567"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E6395E" w:rsidRDefault="006D223E" w:rsidP="005B0CB6">
            <w:pPr>
              <w:pStyle w:val="Sinespaciado"/>
              <w:rPr>
                <w:sz w:val="20"/>
                <w:szCs w:val="20"/>
                <w:lang w:eastAsia="es-ES"/>
              </w:rPr>
            </w:pPr>
            <w:r w:rsidRPr="00E6395E">
              <w:rPr>
                <w:sz w:val="20"/>
                <w:szCs w:val="20"/>
                <w:lang w:eastAsia="es-ES"/>
              </w:rPr>
              <w:t>0.07</w:t>
            </w:r>
          </w:p>
        </w:tc>
        <w:tc>
          <w:tcPr>
            <w:tcW w:w="70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EA5ECFC"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E6395E" w:rsidRDefault="006D223E" w:rsidP="005B0CB6">
            <w:pPr>
              <w:pStyle w:val="Sinespaciado"/>
              <w:rPr>
                <w:sz w:val="20"/>
                <w:szCs w:val="20"/>
                <w:lang w:eastAsia="es-ES"/>
              </w:rPr>
            </w:pPr>
            <w:r w:rsidRPr="00E6395E">
              <w:rPr>
                <w:sz w:val="20"/>
                <w:szCs w:val="20"/>
                <w:lang w:eastAsia="es-ES"/>
              </w:rPr>
              <w:t>B17</w:t>
            </w:r>
          </w:p>
        </w:tc>
        <w:tc>
          <w:tcPr>
            <w:tcW w:w="1222"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E6395E" w:rsidRDefault="006D223E" w:rsidP="005B0CB6">
            <w:pPr>
              <w:pStyle w:val="Sinespaciado"/>
              <w:rPr>
                <w:sz w:val="20"/>
                <w:szCs w:val="20"/>
                <w:lang w:eastAsia="es-ES"/>
              </w:rPr>
            </w:pPr>
            <w:r w:rsidRPr="00E6395E">
              <w:rPr>
                <w:sz w:val="20"/>
                <w:szCs w:val="20"/>
                <w:lang w:eastAsia="es-ES"/>
              </w:rPr>
              <w:t>-0.10</w:t>
            </w:r>
          </w:p>
        </w:tc>
        <w:tc>
          <w:tcPr>
            <w:tcW w:w="70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567"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82A60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E6395E" w:rsidRDefault="006D223E" w:rsidP="005B0CB6">
            <w:pPr>
              <w:pStyle w:val="Sinespaciado"/>
              <w:rPr>
                <w:sz w:val="20"/>
                <w:szCs w:val="20"/>
                <w:lang w:eastAsia="es-ES"/>
              </w:rPr>
            </w:pPr>
            <w:r w:rsidRPr="00E6395E">
              <w:rPr>
                <w:sz w:val="20"/>
                <w:szCs w:val="20"/>
                <w:lang w:eastAsia="es-ES"/>
              </w:rPr>
              <w:t>B19</w:t>
            </w:r>
          </w:p>
        </w:tc>
        <w:tc>
          <w:tcPr>
            <w:tcW w:w="1222"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709"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21454D1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E6395E" w:rsidRDefault="006D223E" w:rsidP="005B0CB6">
            <w:pPr>
              <w:pStyle w:val="Sinespaciado"/>
              <w:rPr>
                <w:sz w:val="20"/>
                <w:szCs w:val="20"/>
                <w:lang w:eastAsia="es-ES"/>
              </w:rPr>
            </w:pPr>
            <w:r w:rsidRPr="00E6395E">
              <w:rPr>
                <w:sz w:val="20"/>
                <w:szCs w:val="20"/>
                <w:lang w:eastAsia="es-ES"/>
              </w:rPr>
              <w:t>B20</w:t>
            </w:r>
          </w:p>
        </w:tc>
        <w:tc>
          <w:tcPr>
            <w:tcW w:w="1222"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709"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E6395E" w:rsidRDefault="006D223E" w:rsidP="005B0CB6">
            <w:pPr>
              <w:pStyle w:val="Sinespaciado"/>
              <w:rPr>
                <w:sz w:val="20"/>
                <w:szCs w:val="20"/>
                <w:lang w:eastAsia="es-ES"/>
              </w:rPr>
            </w:pPr>
            <w:r w:rsidRPr="00E6395E">
              <w:rPr>
                <w:sz w:val="20"/>
                <w:szCs w:val="20"/>
                <w:lang w:eastAsia="es-ES"/>
              </w:rPr>
              <w:t>0.67</w:t>
            </w:r>
          </w:p>
        </w:tc>
        <w:tc>
          <w:tcPr>
            <w:tcW w:w="567"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7"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B5E156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E6395E" w:rsidRDefault="006D223E" w:rsidP="005B0CB6">
            <w:pPr>
              <w:pStyle w:val="Sinespaciado"/>
              <w:rPr>
                <w:sz w:val="20"/>
                <w:szCs w:val="20"/>
                <w:lang w:eastAsia="es-ES"/>
              </w:rPr>
            </w:pPr>
            <w:r w:rsidRPr="00E6395E">
              <w:rPr>
                <w:sz w:val="20"/>
                <w:szCs w:val="20"/>
                <w:lang w:eastAsia="es-ES"/>
              </w:rPr>
              <w:t>C00</w:t>
            </w:r>
          </w:p>
        </w:tc>
        <w:tc>
          <w:tcPr>
            <w:tcW w:w="1222"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E6395E" w:rsidRDefault="006D223E" w:rsidP="005B0CB6">
            <w:pPr>
              <w:pStyle w:val="Sinespaciado"/>
              <w:rPr>
                <w:sz w:val="20"/>
                <w:szCs w:val="20"/>
                <w:lang w:eastAsia="es-ES"/>
              </w:rPr>
            </w:pPr>
            <w:r w:rsidRPr="00E6395E">
              <w:rPr>
                <w:sz w:val="20"/>
                <w:szCs w:val="20"/>
                <w:lang w:eastAsia="es-ES"/>
              </w:rPr>
              <w:t>0.87</w:t>
            </w:r>
          </w:p>
        </w:tc>
        <w:tc>
          <w:tcPr>
            <w:tcW w:w="567"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E6395E" w:rsidRDefault="006D223E" w:rsidP="005B0CB6">
            <w:pPr>
              <w:pStyle w:val="Sinespaciado"/>
              <w:rPr>
                <w:sz w:val="20"/>
                <w:szCs w:val="20"/>
                <w:lang w:eastAsia="es-ES"/>
              </w:rPr>
            </w:pPr>
            <w:r w:rsidRPr="00E6395E">
              <w:rPr>
                <w:sz w:val="20"/>
                <w:szCs w:val="2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E6395E" w:rsidRDefault="006D223E" w:rsidP="005B0CB6">
            <w:pPr>
              <w:pStyle w:val="Sinespaciado"/>
              <w:rPr>
                <w:sz w:val="20"/>
                <w:szCs w:val="20"/>
                <w:lang w:eastAsia="es-ES"/>
              </w:rPr>
            </w:pPr>
            <w:r w:rsidRPr="00E6395E">
              <w:rPr>
                <w:sz w:val="20"/>
                <w:szCs w:val="20"/>
                <w:lang w:eastAsia="es-ES"/>
              </w:rPr>
              <w:t>-0.43</w:t>
            </w:r>
          </w:p>
        </w:tc>
        <w:tc>
          <w:tcPr>
            <w:tcW w:w="709"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E6395E" w:rsidRDefault="006D223E" w:rsidP="005B0CB6">
            <w:pPr>
              <w:pStyle w:val="Sinespaciado"/>
              <w:rPr>
                <w:sz w:val="20"/>
                <w:szCs w:val="20"/>
                <w:lang w:eastAsia="es-ES"/>
              </w:rPr>
            </w:pPr>
            <w:r w:rsidRPr="00E6395E">
              <w:rPr>
                <w:sz w:val="20"/>
                <w:szCs w:val="20"/>
                <w:lang w:eastAsia="es-ES"/>
              </w:rPr>
              <w:t>0.22</w:t>
            </w:r>
          </w:p>
        </w:tc>
        <w:tc>
          <w:tcPr>
            <w:tcW w:w="56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277A5C94"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E6395E" w:rsidRDefault="006D223E" w:rsidP="005B0CB6">
            <w:pPr>
              <w:pStyle w:val="Sinespaciado"/>
              <w:rPr>
                <w:sz w:val="20"/>
                <w:szCs w:val="20"/>
                <w:lang w:eastAsia="es-ES"/>
              </w:rPr>
            </w:pPr>
            <w:r w:rsidRPr="00E6395E">
              <w:rPr>
                <w:sz w:val="20"/>
                <w:szCs w:val="20"/>
                <w:lang w:eastAsia="es-ES"/>
              </w:rPr>
              <w:t>C06</w:t>
            </w:r>
          </w:p>
        </w:tc>
        <w:tc>
          <w:tcPr>
            <w:tcW w:w="1222"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70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E6395E" w:rsidRDefault="006D223E" w:rsidP="005B0CB6">
            <w:pPr>
              <w:pStyle w:val="Sinespaciado"/>
              <w:rPr>
                <w:sz w:val="20"/>
                <w:szCs w:val="20"/>
                <w:lang w:eastAsia="es-ES"/>
              </w:rPr>
            </w:pPr>
            <w:r w:rsidRPr="00E6395E">
              <w:rPr>
                <w:sz w:val="20"/>
                <w:szCs w:val="20"/>
                <w:lang w:eastAsia="es-ES"/>
              </w:rPr>
              <w:t>0.34</w:t>
            </w:r>
          </w:p>
        </w:tc>
        <w:tc>
          <w:tcPr>
            <w:tcW w:w="567"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127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502B1C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E6395E" w:rsidRDefault="006D223E" w:rsidP="005B0CB6">
            <w:pPr>
              <w:pStyle w:val="Sinespaciado"/>
              <w:rPr>
                <w:sz w:val="20"/>
                <w:szCs w:val="20"/>
                <w:lang w:eastAsia="es-ES"/>
              </w:rPr>
            </w:pPr>
            <w:r w:rsidRPr="00E6395E">
              <w:rPr>
                <w:sz w:val="20"/>
                <w:szCs w:val="20"/>
                <w:lang w:eastAsia="es-ES"/>
              </w:rPr>
              <w:t>C18</w:t>
            </w:r>
          </w:p>
        </w:tc>
        <w:tc>
          <w:tcPr>
            <w:tcW w:w="1222"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E6395E" w:rsidRDefault="006D223E" w:rsidP="005B0CB6">
            <w:pPr>
              <w:pStyle w:val="Sinespaciado"/>
              <w:rPr>
                <w:sz w:val="20"/>
                <w:szCs w:val="20"/>
                <w:lang w:eastAsia="es-ES"/>
              </w:rPr>
            </w:pPr>
            <w:r w:rsidRPr="00E6395E">
              <w:rPr>
                <w:sz w:val="20"/>
                <w:szCs w:val="20"/>
                <w:lang w:eastAsia="es-ES"/>
              </w:rPr>
              <w:t>-0.37</w:t>
            </w:r>
          </w:p>
        </w:tc>
        <w:tc>
          <w:tcPr>
            <w:tcW w:w="709"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500FE0E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E6395E" w:rsidRDefault="006D223E" w:rsidP="005B0CB6">
            <w:pPr>
              <w:pStyle w:val="Sinespaciado"/>
              <w:rPr>
                <w:sz w:val="20"/>
                <w:szCs w:val="20"/>
                <w:lang w:eastAsia="es-ES"/>
              </w:rPr>
            </w:pPr>
            <w:r w:rsidRPr="00E6395E">
              <w:rPr>
                <w:sz w:val="20"/>
                <w:szCs w:val="20"/>
                <w:lang w:eastAsia="es-ES"/>
              </w:rPr>
              <w:t>C19</w:t>
            </w:r>
          </w:p>
        </w:tc>
        <w:tc>
          <w:tcPr>
            <w:tcW w:w="1222"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E6395E" w:rsidRDefault="006D223E" w:rsidP="005B0CB6">
            <w:pPr>
              <w:pStyle w:val="Sinespaciado"/>
              <w:rPr>
                <w:sz w:val="20"/>
                <w:szCs w:val="20"/>
                <w:lang w:eastAsia="es-ES"/>
              </w:rPr>
            </w:pPr>
            <w:r w:rsidRPr="00E6395E">
              <w:rPr>
                <w:sz w:val="20"/>
                <w:szCs w:val="20"/>
                <w:lang w:eastAsia="es-ES"/>
              </w:rPr>
              <w:t>0.70</w:t>
            </w:r>
          </w:p>
        </w:tc>
        <w:tc>
          <w:tcPr>
            <w:tcW w:w="567"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E6395E" w:rsidRDefault="006D223E" w:rsidP="005B0CB6">
            <w:pPr>
              <w:pStyle w:val="Sinespaciado"/>
              <w:rPr>
                <w:sz w:val="20"/>
                <w:szCs w:val="20"/>
                <w:lang w:eastAsia="es-ES"/>
              </w:rPr>
            </w:pPr>
            <w:r w:rsidRPr="00E6395E">
              <w:rPr>
                <w:sz w:val="20"/>
                <w:szCs w:val="20"/>
                <w:lang w:eastAsia="es-ES"/>
              </w:rPr>
              <w:t>0.38</w:t>
            </w:r>
          </w:p>
        </w:tc>
        <w:tc>
          <w:tcPr>
            <w:tcW w:w="567"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571"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709"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4500420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E6395E" w:rsidRDefault="006D223E" w:rsidP="005B0CB6">
            <w:pPr>
              <w:pStyle w:val="Sinespaciado"/>
              <w:rPr>
                <w:sz w:val="20"/>
                <w:szCs w:val="20"/>
                <w:lang w:eastAsia="es-ES"/>
              </w:rPr>
            </w:pPr>
            <w:r w:rsidRPr="00E6395E">
              <w:rPr>
                <w:sz w:val="20"/>
                <w:szCs w:val="20"/>
                <w:lang w:eastAsia="es-ES"/>
              </w:rPr>
              <w:t>C20</w:t>
            </w:r>
          </w:p>
        </w:tc>
        <w:tc>
          <w:tcPr>
            <w:tcW w:w="1222"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E6395E" w:rsidRDefault="006D223E" w:rsidP="005B0CB6">
            <w:pPr>
              <w:pStyle w:val="Sinespaciado"/>
              <w:rPr>
                <w:sz w:val="20"/>
                <w:szCs w:val="20"/>
                <w:lang w:eastAsia="es-ES"/>
              </w:rPr>
            </w:pPr>
            <w:r w:rsidRPr="00E6395E">
              <w:rPr>
                <w:sz w:val="20"/>
                <w:szCs w:val="20"/>
                <w:lang w:eastAsia="es-ES"/>
              </w:rPr>
              <w:t>1.20</w:t>
            </w:r>
          </w:p>
        </w:tc>
        <w:tc>
          <w:tcPr>
            <w:tcW w:w="567"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56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6C10239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E6395E" w:rsidRDefault="006D223E" w:rsidP="005B0CB6">
            <w:pPr>
              <w:pStyle w:val="Sinespaciado"/>
              <w:rPr>
                <w:sz w:val="20"/>
                <w:szCs w:val="20"/>
                <w:lang w:eastAsia="es-ES"/>
              </w:rPr>
            </w:pPr>
            <w:r w:rsidRPr="00E6395E">
              <w:rPr>
                <w:sz w:val="20"/>
                <w:szCs w:val="20"/>
                <w:lang w:eastAsia="es-ES"/>
              </w:rPr>
              <w:t>D00</w:t>
            </w:r>
          </w:p>
        </w:tc>
        <w:tc>
          <w:tcPr>
            <w:tcW w:w="1222"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70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E6395E" w:rsidRDefault="006D223E" w:rsidP="005B0CB6">
            <w:pPr>
              <w:pStyle w:val="Sinespaciado"/>
              <w:rPr>
                <w:sz w:val="20"/>
                <w:szCs w:val="20"/>
                <w:lang w:eastAsia="es-ES"/>
              </w:rPr>
            </w:pPr>
            <w:r w:rsidRPr="00E6395E">
              <w:rPr>
                <w:sz w:val="20"/>
                <w:szCs w:val="2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709"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E6395E" w:rsidRDefault="006D223E" w:rsidP="005B0CB6">
            <w:pPr>
              <w:pStyle w:val="Sinespaciado"/>
              <w:rPr>
                <w:sz w:val="20"/>
                <w:szCs w:val="20"/>
                <w:lang w:eastAsia="es-ES"/>
              </w:rPr>
            </w:pPr>
            <w:r w:rsidRPr="00E6395E">
              <w:rPr>
                <w:sz w:val="20"/>
                <w:szCs w:val="20"/>
                <w:lang w:eastAsia="es-ES"/>
              </w:rPr>
              <w:t>0.21</w:t>
            </w:r>
          </w:p>
        </w:tc>
        <w:tc>
          <w:tcPr>
            <w:tcW w:w="56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E6395E" w:rsidRDefault="006D223E" w:rsidP="005B0CB6">
            <w:pPr>
              <w:pStyle w:val="Sinespaciado"/>
              <w:rPr>
                <w:sz w:val="20"/>
                <w:szCs w:val="20"/>
                <w:lang w:eastAsia="es-ES"/>
              </w:rPr>
            </w:pPr>
            <w:r w:rsidRPr="00E6395E">
              <w:rPr>
                <w:sz w:val="20"/>
                <w:szCs w:val="20"/>
                <w:lang w:eastAsia="es-ES"/>
              </w:rPr>
              <w:t>0.93</w:t>
            </w:r>
          </w:p>
        </w:tc>
      </w:tr>
      <w:tr w:rsidR="00E6395E" w:rsidRPr="00E6395E" w14:paraId="22B1745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E6395E" w:rsidRDefault="006D223E" w:rsidP="005B0CB6">
            <w:pPr>
              <w:pStyle w:val="Sinespaciado"/>
              <w:rPr>
                <w:sz w:val="20"/>
                <w:szCs w:val="20"/>
                <w:lang w:eastAsia="es-ES"/>
              </w:rPr>
            </w:pPr>
            <w:r w:rsidRPr="00E6395E">
              <w:rPr>
                <w:sz w:val="20"/>
                <w:szCs w:val="20"/>
                <w:lang w:eastAsia="es-ES"/>
              </w:rPr>
              <w:t>D11</w:t>
            </w:r>
          </w:p>
        </w:tc>
        <w:tc>
          <w:tcPr>
            <w:tcW w:w="1222"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E6395E" w:rsidRDefault="006D223E" w:rsidP="005B0CB6">
            <w:pPr>
              <w:pStyle w:val="Sinespaciado"/>
              <w:rPr>
                <w:sz w:val="20"/>
                <w:szCs w:val="20"/>
                <w:lang w:eastAsia="es-ES"/>
              </w:rPr>
            </w:pPr>
            <w:r w:rsidRPr="00E6395E">
              <w:rPr>
                <w:sz w:val="20"/>
                <w:szCs w:val="20"/>
                <w:lang w:eastAsia="es-ES"/>
              </w:rPr>
              <w:t>1.54</w:t>
            </w:r>
          </w:p>
        </w:tc>
        <w:tc>
          <w:tcPr>
            <w:tcW w:w="567"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E6395E" w:rsidRDefault="006D223E" w:rsidP="005B0CB6">
            <w:pPr>
              <w:pStyle w:val="Sinespaciado"/>
              <w:rPr>
                <w:sz w:val="20"/>
                <w:szCs w:val="20"/>
                <w:lang w:eastAsia="es-ES"/>
              </w:rPr>
            </w:pPr>
            <w:r w:rsidRPr="00E6395E">
              <w:rPr>
                <w:sz w:val="20"/>
                <w:szCs w:val="20"/>
                <w:lang w:eastAsia="es-ES"/>
              </w:rPr>
              <w:t>-0.48</w:t>
            </w:r>
          </w:p>
        </w:tc>
        <w:tc>
          <w:tcPr>
            <w:tcW w:w="709"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E6395E" w:rsidRDefault="006D223E" w:rsidP="005B0CB6">
            <w:pPr>
              <w:pStyle w:val="Sinespaciado"/>
              <w:rPr>
                <w:sz w:val="20"/>
                <w:szCs w:val="20"/>
                <w:lang w:eastAsia="es-ES"/>
              </w:rPr>
            </w:pPr>
            <w:r w:rsidRPr="00E6395E">
              <w:rPr>
                <w:sz w:val="20"/>
                <w:szCs w:val="20"/>
                <w:lang w:eastAsia="es-ES"/>
              </w:rPr>
              <w:t>0.30</w:t>
            </w:r>
          </w:p>
        </w:tc>
        <w:tc>
          <w:tcPr>
            <w:tcW w:w="56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E6395E" w:rsidRDefault="006D223E" w:rsidP="005B0CB6">
            <w:pPr>
              <w:pStyle w:val="Sinespaciado"/>
              <w:rPr>
                <w:sz w:val="20"/>
                <w:szCs w:val="20"/>
                <w:lang w:eastAsia="es-ES"/>
              </w:rPr>
            </w:pPr>
            <w:r w:rsidRPr="00E6395E">
              <w:rPr>
                <w:sz w:val="20"/>
                <w:szCs w:val="20"/>
                <w:lang w:eastAsia="es-ES"/>
              </w:rPr>
              <w:t>0.90</w:t>
            </w:r>
          </w:p>
        </w:tc>
      </w:tr>
      <w:tr w:rsidR="00E6395E" w:rsidRPr="00E6395E" w14:paraId="3630BD49"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E6395E" w:rsidRDefault="006D223E" w:rsidP="005B0CB6">
            <w:pPr>
              <w:pStyle w:val="Sinespaciado"/>
              <w:rPr>
                <w:sz w:val="20"/>
                <w:szCs w:val="20"/>
                <w:lang w:eastAsia="es-ES"/>
              </w:rPr>
            </w:pPr>
            <w:r w:rsidRPr="00E6395E">
              <w:rPr>
                <w:sz w:val="20"/>
                <w:szCs w:val="20"/>
                <w:lang w:eastAsia="es-ES"/>
              </w:rPr>
              <w:t>D12</w:t>
            </w:r>
          </w:p>
        </w:tc>
        <w:tc>
          <w:tcPr>
            <w:tcW w:w="1222"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E6395E" w:rsidRDefault="006D223E" w:rsidP="005B0CB6">
            <w:pPr>
              <w:pStyle w:val="Sinespaciado"/>
              <w:rPr>
                <w:sz w:val="20"/>
                <w:szCs w:val="20"/>
                <w:lang w:eastAsia="es-ES"/>
              </w:rPr>
            </w:pPr>
            <w:r w:rsidRPr="00E6395E">
              <w:rPr>
                <w:sz w:val="20"/>
                <w:szCs w:val="20"/>
                <w:lang w:eastAsia="es-ES"/>
              </w:rPr>
              <w:t>0.77</w:t>
            </w:r>
          </w:p>
        </w:tc>
        <w:tc>
          <w:tcPr>
            <w:tcW w:w="567"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E6395E" w:rsidRDefault="006D223E" w:rsidP="005B0CB6">
            <w:pPr>
              <w:pStyle w:val="Sinespaciado"/>
              <w:rPr>
                <w:sz w:val="20"/>
                <w:szCs w:val="20"/>
                <w:lang w:eastAsia="es-ES"/>
              </w:rPr>
            </w:pPr>
            <w:r w:rsidRPr="00E6395E">
              <w:rPr>
                <w:sz w:val="20"/>
                <w:szCs w:val="20"/>
                <w:lang w:eastAsia="es-ES"/>
              </w:rPr>
              <w:t>-0.13</w:t>
            </w:r>
          </w:p>
        </w:tc>
        <w:tc>
          <w:tcPr>
            <w:tcW w:w="70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E6395E" w:rsidRDefault="006D223E" w:rsidP="005B0CB6">
            <w:pPr>
              <w:pStyle w:val="Sinespaciado"/>
              <w:rPr>
                <w:sz w:val="20"/>
                <w:szCs w:val="20"/>
                <w:lang w:eastAsia="es-ES"/>
              </w:rPr>
            </w:pPr>
            <w:r w:rsidRPr="00E6395E">
              <w:rPr>
                <w:sz w:val="20"/>
                <w:szCs w:val="20"/>
                <w:lang w:eastAsia="es-ES"/>
              </w:rPr>
              <w:t>0.31</w:t>
            </w:r>
          </w:p>
        </w:tc>
        <w:tc>
          <w:tcPr>
            <w:tcW w:w="567"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6C6E7B9D"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E6395E" w:rsidRDefault="006D223E" w:rsidP="005B0CB6">
            <w:pPr>
              <w:pStyle w:val="Sinespaciado"/>
              <w:rPr>
                <w:sz w:val="20"/>
                <w:szCs w:val="20"/>
                <w:lang w:eastAsia="es-ES"/>
              </w:rPr>
            </w:pPr>
            <w:r w:rsidRPr="00E6395E">
              <w:rPr>
                <w:sz w:val="20"/>
                <w:szCs w:val="20"/>
                <w:lang w:eastAsia="es-ES"/>
              </w:rPr>
              <w:t>D19</w:t>
            </w:r>
          </w:p>
        </w:tc>
        <w:tc>
          <w:tcPr>
            <w:tcW w:w="1222"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567"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567"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E6395E" w:rsidRDefault="006D223E" w:rsidP="005B0CB6">
            <w:pPr>
              <w:pStyle w:val="Sinespaciado"/>
              <w:rPr>
                <w:sz w:val="20"/>
                <w:szCs w:val="20"/>
                <w:lang w:eastAsia="es-ES"/>
              </w:rPr>
            </w:pPr>
            <w:r w:rsidRPr="00E6395E">
              <w:rPr>
                <w:sz w:val="20"/>
                <w:szCs w:val="20"/>
                <w:lang w:eastAsia="es-ES"/>
              </w:rPr>
              <w:t>0.93</w:t>
            </w:r>
          </w:p>
        </w:tc>
        <w:tc>
          <w:tcPr>
            <w:tcW w:w="127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E6395E" w:rsidRDefault="006D223E" w:rsidP="005B0CB6">
            <w:pPr>
              <w:pStyle w:val="Sinespaciado"/>
              <w:rPr>
                <w:sz w:val="20"/>
                <w:szCs w:val="20"/>
                <w:lang w:eastAsia="es-ES"/>
              </w:rPr>
            </w:pPr>
            <w:r w:rsidRPr="00E6395E">
              <w:rPr>
                <w:sz w:val="20"/>
                <w:szCs w:val="20"/>
                <w:lang w:eastAsia="es-ES"/>
              </w:rPr>
              <w:t>1.29</w:t>
            </w:r>
          </w:p>
        </w:tc>
        <w:tc>
          <w:tcPr>
            <w:tcW w:w="567"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E6395E" w:rsidRDefault="006D223E" w:rsidP="005B0CB6">
            <w:pPr>
              <w:pStyle w:val="Sinespaciado"/>
              <w:rPr>
                <w:sz w:val="20"/>
                <w:szCs w:val="20"/>
                <w:lang w:eastAsia="es-ES"/>
              </w:rPr>
            </w:pPr>
            <w:r w:rsidRPr="00E6395E">
              <w:rPr>
                <w:sz w:val="20"/>
                <w:szCs w:val="20"/>
                <w:lang w:eastAsia="es-ES"/>
              </w:rPr>
              <w:t>-0.42</w:t>
            </w:r>
          </w:p>
        </w:tc>
        <w:tc>
          <w:tcPr>
            <w:tcW w:w="709"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E6395E" w:rsidRDefault="006D223E" w:rsidP="005B0CB6">
            <w:pPr>
              <w:pStyle w:val="Sinespaciado"/>
              <w:rPr>
                <w:sz w:val="20"/>
                <w:szCs w:val="20"/>
                <w:lang w:eastAsia="es-ES"/>
              </w:rPr>
            </w:pPr>
            <w:r w:rsidRPr="00E6395E">
              <w:rPr>
                <w:sz w:val="20"/>
                <w:szCs w:val="20"/>
                <w:lang w:eastAsia="es-ES"/>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205CFA39" w:rsidR="006D223E" w:rsidRPr="003407A9" w:rsidRDefault="00F00A53" w:rsidP="002D07AE">
      <w:pPr>
        <w:spacing w:line="360" w:lineRule="auto"/>
        <w:jc w:val="both"/>
      </w:pPr>
      <w:r w:rsidRPr="003407A9">
        <w:rPr>
          <w:noProof/>
        </w:rPr>
        <w:lastRenderedPageBreak/>
        <w:drawing>
          <wp:inline distT="0" distB="0" distL="0" distR="0" wp14:anchorId="29F826E3" wp14:editId="263C28FD">
            <wp:extent cx="5400040" cy="4021455"/>
            <wp:effectExtent l="0" t="0" r="0" b="0"/>
            <wp:docPr id="592360659" name="Imagen 2" descr="Imagen de la pantalla de un celular con la imagen de una flor mo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59" name="Imagen 2" descr="Imagen de la pantalla de un celular con la imagen de una flor morada&#10;&#10;Descripción generada automáticamente con confianza baj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77777777" w:rsidR="002B1957" w:rsidRPr="00023C42" w:rsidRDefault="002B1957" w:rsidP="002B1957">
      <w:pPr>
        <w:spacing w:line="360" w:lineRule="auto"/>
        <w:jc w:val="both"/>
      </w:pPr>
      <w:r w:rsidRPr="00023C42">
        <w:rPr>
          <w:b/>
          <w:bCs/>
        </w:rPr>
        <w:t>Figure 1.</w:t>
      </w:r>
      <w:r w:rsidRPr="00023C42">
        <w:t xml:space="preserve"> Study system. (A) Iberian Peninsula, shadowed areas show </w:t>
      </w:r>
      <w:r w:rsidRPr="00023C42">
        <w:rPr>
          <w:i/>
          <w:iCs/>
        </w:rPr>
        <w:t>D. langeanus</w:t>
      </w:r>
      <w:r w:rsidRPr="00023C42">
        <w:t xml:space="preserve"> potential distribution under current climatic conditions (adapted from Rocha et al., 2017), the red square highlights our study system in the Cantabrian Mountains. (B) Habitat of </w:t>
      </w:r>
      <w:r w:rsidRPr="00023C42">
        <w:rPr>
          <w:i/>
          <w:iCs/>
        </w:rPr>
        <w:t>D. langeanus</w:t>
      </w:r>
      <w:r w:rsidRPr="00023C42">
        <w:t xml:space="preserve"> in </w:t>
      </w:r>
      <w:r w:rsidRPr="00023C42">
        <w:rPr>
          <w:rFonts w:cstheme="minorHAnsi"/>
        </w:rPr>
        <w:t xml:space="preserve">high </w:t>
      </w:r>
      <w:r w:rsidRPr="00023C42">
        <w:t xml:space="preserve">mountain acidic grasslands. (C) </w:t>
      </w:r>
      <w:r w:rsidRPr="00023C42">
        <w:rPr>
          <w:i/>
          <w:iCs/>
        </w:rPr>
        <w:t>D. langeanus</w:t>
      </w:r>
      <w:r w:rsidRPr="00023C42">
        <w:t xml:space="preserve"> flowers and </w:t>
      </w:r>
      <w:commentRangeStart w:id="10"/>
      <w:commentRangeStart w:id="11"/>
      <w:commentRangeStart w:id="12"/>
      <w:r w:rsidRPr="00023C42">
        <w:t>seeds</w:t>
      </w:r>
      <w:commentRangeEnd w:id="10"/>
      <w:r w:rsidR="00B16D72" w:rsidRPr="00023C42">
        <w:rPr>
          <w:rStyle w:val="Refdecomentario"/>
          <w:sz w:val="18"/>
          <w:szCs w:val="18"/>
        </w:rPr>
        <w:commentReference w:id="10"/>
      </w:r>
      <w:commentRangeEnd w:id="11"/>
      <w:r w:rsidR="006E09BE">
        <w:rPr>
          <w:rStyle w:val="Refdecomentario"/>
        </w:rPr>
        <w:commentReference w:id="11"/>
      </w:r>
      <w:commentRangeEnd w:id="12"/>
      <w:r w:rsidR="008F2253">
        <w:rPr>
          <w:rStyle w:val="Refdecomentario"/>
        </w:rPr>
        <w:commentReference w:id="12"/>
      </w:r>
      <w:r w:rsidRPr="00023C42">
        <w:t xml:space="preserve">. </w:t>
      </w:r>
    </w:p>
    <w:p w14:paraId="6F7DB01A" w14:textId="7609D8C5" w:rsidR="002B1957" w:rsidRPr="008F2253" w:rsidRDefault="008E1631" w:rsidP="002D07AE">
      <w:pPr>
        <w:spacing w:line="360" w:lineRule="auto"/>
        <w:jc w:val="both"/>
        <w:rPr>
          <w:sz w:val="20"/>
          <w:szCs w:val="20"/>
        </w:rPr>
      </w:pPr>
      <w:r w:rsidRPr="003407A9">
        <w:rPr>
          <w:sz w:val="20"/>
          <w:szCs w:val="20"/>
        </w:rPr>
        <w:br w:type="page"/>
      </w:r>
      <w:r w:rsidR="0008557E" w:rsidRPr="003407A9">
        <w:rPr>
          <w:noProof/>
        </w:rPr>
        <w:lastRenderedPageBreak/>
        <w:drawing>
          <wp:inline distT="0" distB="0" distL="0" distR="0" wp14:anchorId="03AB5B79" wp14:editId="49DA1265">
            <wp:extent cx="5342365" cy="6835899"/>
            <wp:effectExtent l="0" t="0" r="0" b="3175"/>
            <wp:docPr id="124052159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1597" name="Imagen 1" descr="Map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2365" cy="6835899"/>
                    </a:xfrm>
                    <a:prstGeom prst="rect">
                      <a:avLst/>
                    </a:prstGeom>
                  </pic:spPr>
                </pic:pic>
              </a:graphicData>
            </a:graphic>
          </wp:inline>
        </w:drawing>
      </w:r>
    </w:p>
    <w:p w14:paraId="1378E589" w14:textId="48AB4534" w:rsidR="002B1957" w:rsidRPr="00023C42" w:rsidRDefault="002B1957" w:rsidP="002B1957">
      <w:pPr>
        <w:spacing w:line="360" w:lineRule="auto"/>
        <w:jc w:val="both"/>
      </w:pPr>
      <w:commentRangeStart w:id="13"/>
      <w:commentRangeStart w:id="14"/>
      <w:r w:rsidRPr="00023C42">
        <w:rPr>
          <w:b/>
          <w:bCs/>
        </w:rPr>
        <w:t>Figure 2</w:t>
      </w:r>
      <w:r w:rsidRPr="00023C42">
        <w:t xml:space="preserve">. </w:t>
      </w:r>
      <w:commentRangeEnd w:id="13"/>
      <w:r w:rsidR="006E09BE">
        <w:rPr>
          <w:rStyle w:val="Refdecomentario"/>
        </w:rPr>
        <w:commentReference w:id="13"/>
      </w:r>
      <w:commentRangeEnd w:id="14"/>
      <w:r w:rsidR="00B07D71">
        <w:rPr>
          <w:rStyle w:val="Refdecomentario"/>
        </w:rPr>
        <w:commentReference w:id="14"/>
      </w:r>
      <w:r w:rsidRPr="00023C42">
        <w:t xml:space="preserve">Field sites. Upper panel: Location of the four summits included in our study. Lower panels: </w:t>
      </w:r>
      <w:r w:rsidR="004947F5" w:rsidRPr="00023C42">
        <w:t>Aerial</w:t>
      </w:r>
      <w:r w:rsidRPr="00023C42">
        <w:t xml:space="preserve"> image of our sampling cross design in each of the four summits, at each </w:t>
      </w:r>
      <w:r w:rsidR="00E86E12" w:rsidRPr="00023C42">
        <w:t>diamond</w:t>
      </w:r>
      <w:r w:rsidRPr="00023C42">
        <w:t xml:space="preserve"> we registered </w:t>
      </w:r>
      <w:r w:rsidR="004947F5" w:rsidRPr="00023C42">
        <w:t>floristic</w:t>
      </w:r>
      <w:r w:rsidRPr="00023C42">
        <w:t xml:space="preserve"> </w:t>
      </w:r>
      <w:r w:rsidR="004947F5" w:rsidRPr="00023C42">
        <w:t>relevés</w:t>
      </w:r>
      <w:r w:rsidRPr="00023C42">
        <w:t xml:space="preserve"> and buried </w:t>
      </w:r>
      <w:r w:rsidR="004947F5" w:rsidRPr="00023C42">
        <w:t>environmental data loggers</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220761A2" w:rsidR="004A640D" w:rsidRPr="003407A9" w:rsidRDefault="003E538A" w:rsidP="002D07AE">
      <w:pPr>
        <w:spacing w:line="360" w:lineRule="auto"/>
        <w:jc w:val="both"/>
      </w:pPr>
      <w:r w:rsidRPr="003407A9">
        <w:rPr>
          <w:noProof/>
        </w:rPr>
        <w:lastRenderedPageBreak/>
        <w:drawing>
          <wp:inline distT="0" distB="0" distL="0" distR="0" wp14:anchorId="10394EEF" wp14:editId="7A67B5CC">
            <wp:extent cx="5388958" cy="3767328"/>
            <wp:effectExtent l="0" t="0" r="2540" b="5080"/>
            <wp:docPr id="190403946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9466" name="Imagen 4" descr="Gráfico, Histo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399636" cy="3774793"/>
                    </a:xfrm>
                    <a:prstGeom prst="rect">
                      <a:avLst/>
                    </a:prstGeom>
                  </pic:spPr>
                </pic:pic>
              </a:graphicData>
            </a:graphic>
          </wp:inline>
        </w:drawing>
      </w:r>
    </w:p>
    <w:p w14:paraId="3C623B58" w14:textId="778D2790" w:rsidR="004A640D" w:rsidRDefault="004A640D" w:rsidP="004A640D">
      <w:pPr>
        <w:spacing w:line="360" w:lineRule="auto"/>
        <w:jc w:val="both"/>
      </w:pPr>
      <w:r w:rsidRPr="003407A9">
        <w:rPr>
          <w:b/>
          <w:bCs/>
        </w:rPr>
        <w:t>Figure 3</w:t>
      </w:r>
      <w:r w:rsidRPr="003407A9">
        <w:t xml:space="preserve">. Climate of the study sites. (A) Climatic diagram of our study area, based on Microlog SP3 data from July 2021 to June 2022 from three of the four investigated summits. Lines in red represent monthly </w:t>
      </w:r>
      <w:r w:rsidR="008E179A" w:rsidRPr="003407A9">
        <w:t>averages of the daily</w:t>
      </w:r>
      <w:r w:rsidRPr="003407A9">
        <w:t xml:space="preserve"> maximum and minimum temperatures;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in M</w:t>
      </w:r>
      <w:r w:rsidR="00F7339C" w:rsidRPr="003407A9">
        <w:t>P</w:t>
      </w:r>
      <w:r w:rsidRPr="003407A9">
        <w:t>a</w:t>
      </w:r>
      <w:r w:rsidR="00F7339C" w:rsidRPr="003407A9">
        <w:t xml:space="preserve"> (-1.5 is considered the wilting point)</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Pr="003407A9">
        <w:t xml:space="preserve"> registered. We used data from the growing season (April-November) of 2022 and 2023 in three of our summits, Cañada data is not complete and thus was removed from</w:t>
      </w:r>
      <w:r w:rsidR="008E179A" w:rsidRPr="003407A9">
        <w:t xml:space="preserve"> the</w:t>
      </w:r>
      <w:r w:rsidRPr="003407A9">
        <w:t xml:space="preserve"> </w:t>
      </w:r>
      <w:commentRangeStart w:id="15"/>
      <w:commentRangeStart w:id="16"/>
      <w:r w:rsidRPr="003407A9">
        <w:t>visualization</w:t>
      </w:r>
      <w:commentRangeEnd w:id="15"/>
      <w:r w:rsidR="006A4E20">
        <w:rPr>
          <w:rStyle w:val="Refdecomentario"/>
        </w:rPr>
        <w:commentReference w:id="15"/>
      </w:r>
      <w:commentRangeEnd w:id="16"/>
      <w:r w:rsidR="00F020DD">
        <w:rPr>
          <w:rStyle w:val="Refdecomentario"/>
        </w:rPr>
        <w:commentReference w:id="16"/>
      </w:r>
      <w:r w:rsidRPr="003407A9">
        <w:t xml:space="preserve">.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176799FA" w14:textId="220BDE8C" w:rsidR="00B16D72" w:rsidRDefault="00903F5B" w:rsidP="002D07AE">
      <w:pPr>
        <w:spacing w:line="360" w:lineRule="auto"/>
        <w:jc w:val="both"/>
      </w:pPr>
      <w:r>
        <w:rPr>
          <w:noProof/>
        </w:rPr>
        <w:lastRenderedPageBreak/>
        <w:drawing>
          <wp:inline distT="0" distB="0" distL="0" distR="0" wp14:anchorId="3C65626C" wp14:editId="15EB5041">
            <wp:extent cx="5400040" cy="2700020"/>
            <wp:effectExtent l="0" t="0" r="0" b="5080"/>
            <wp:docPr id="128731097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0974" name="Imagen 1" descr="Gráfico, Gráfico de dispers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BABBBE9" w14:textId="77777777" w:rsidR="00B16D72" w:rsidRDefault="00B16D72" w:rsidP="00B16D72">
      <w:pPr>
        <w:spacing w:line="360" w:lineRule="auto"/>
        <w:jc w:val="both"/>
      </w:pPr>
      <w:r w:rsidRPr="003407A9">
        <w:rPr>
          <w:b/>
          <w:bCs/>
        </w:rPr>
        <w:t xml:space="preserve">Figure </w:t>
      </w:r>
      <w:r>
        <w:rPr>
          <w:b/>
          <w:bCs/>
        </w:rPr>
        <w:t>4</w:t>
      </w:r>
      <w:r w:rsidRPr="003407A9">
        <w:t xml:space="preserve">. Germination base water potential as a function of subpopulation microclimate. Germination base water potential (Wb) was calculated using the hydro-time model. Microclimate was measured as growing degree days (GDD) above 5 ºC. P-values obtained from GLMMs as explained in the methods. </w:t>
      </w:r>
    </w:p>
    <w:p w14:paraId="0C31DF22" w14:textId="61E2856A" w:rsidR="002046F8" w:rsidRDefault="002046F8">
      <w:r>
        <w:br w:type="page"/>
      </w:r>
    </w:p>
    <w:p w14:paraId="67374809" w14:textId="078EFA9D" w:rsidR="00BD40B0" w:rsidRPr="003407A9" w:rsidRDefault="00AF7845" w:rsidP="002D07AE">
      <w:pPr>
        <w:spacing w:line="360" w:lineRule="auto"/>
        <w:jc w:val="both"/>
      </w:pPr>
      <w:r w:rsidRPr="003407A9">
        <w:rPr>
          <w:noProof/>
        </w:rPr>
        <w:lastRenderedPageBreak/>
        <w:drawing>
          <wp:inline distT="0" distB="0" distL="0" distR="0" wp14:anchorId="13310B2A" wp14:editId="104BEAE7">
            <wp:extent cx="3571875" cy="5084055"/>
            <wp:effectExtent l="0" t="0" r="0" b="2540"/>
            <wp:docPr id="137252217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2173" name="Imagen 6" descr="Gráfico, Gráfico de líneas&#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602316" cy="5127384"/>
                    </a:xfrm>
                    <a:prstGeom prst="rect">
                      <a:avLst/>
                    </a:prstGeom>
                  </pic:spPr>
                </pic:pic>
              </a:graphicData>
            </a:graphic>
          </wp:inline>
        </w:drawing>
      </w:r>
    </w:p>
    <w:p w14:paraId="20928620" w14:textId="77777777" w:rsidR="002046F8" w:rsidRDefault="00D26998" w:rsidP="002D07AE">
      <w:pPr>
        <w:spacing w:line="360" w:lineRule="auto"/>
        <w:jc w:val="both"/>
      </w:pPr>
      <w:r w:rsidRPr="003407A9">
        <w:rPr>
          <w:b/>
          <w:bCs/>
        </w:rPr>
        <w:t xml:space="preserve">Figure </w:t>
      </w:r>
      <w:r w:rsidR="00B16D72">
        <w:rPr>
          <w:b/>
          <w:bCs/>
        </w:rPr>
        <w:t>5</w:t>
      </w:r>
      <w:r w:rsidRPr="003407A9">
        <w:t>. Germination responses to water stress in fresh and after-ripened seeds. (A) Mean final germination proportion from both storage treatments in every water potential treatment (n subpopulations = 12 in both cases). (B)</w:t>
      </w:r>
      <w:r w:rsidR="007027AC" w:rsidRPr="003407A9">
        <w:t xml:space="preserve"> </w:t>
      </w:r>
      <w:r w:rsidRPr="003407A9">
        <w:t>Cumulative germination curves from all subpopulations (N=12) for both storage treatments.</w:t>
      </w:r>
    </w:p>
    <w:p w14:paraId="20D97BF4" w14:textId="5C9A2537" w:rsidR="006D223E" w:rsidRPr="003407A9" w:rsidRDefault="006D223E" w:rsidP="002D07AE">
      <w:pPr>
        <w:spacing w:line="360" w:lineRule="auto"/>
        <w:jc w:val="both"/>
      </w:pPr>
      <w:r w:rsidRPr="003407A9">
        <w:br w:type="page"/>
      </w:r>
    </w:p>
    <w:p w14:paraId="0500A21F" w14:textId="090600DB" w:rsidR="006D223E" w:rsidRPr="003407A9" w:rsidRDefault="00237902" w:rsidP="002D07AE">
      <w:pPr>
        <w:spacing w:line="360" w:lineRule="auto"/>
        <w:jc w:val="both"/>
      </w:pPr>
      <w:r>
        <w:rPr>
          <w:noProof/>
        </w:rPr>
        <w:lastRenderedPageBreak/>
        <w:drawing>
          <wp:inline distT="0" distB="0" distL="0" distR="0" wp14:anchorId="465B7BE5" wp14:editId="388BE707">
            <wp:extent cx="5400040" cy="2700020"/>
            <wp:effectExtent l="0" t="0" r="0" b="5080"/>
            <wp:docPr id="1210901897" name="Imagen 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1897" name="Imagen 2" descr="Gráfico, Gráfico de dispers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1147B036" w14:textId="5E945457" w:rsidR="00675A18" w:rsidRPr="003407A9" w:rsidRDefault="00675A18" w:rsidP="002D07AE">
      <w:pPr>
        <w:spacing w:line="360" w:lineRule="auto"/>
        <w:jc w:val="both"/>
      </w:pPr>
      <w:r w:rsidRPr="003407A9">
        <w:rPr>
          <w:b/>
          <w:bCs/>
        </w:rPr>
        <w:t xml:space="preserve">Figure </w:t>
      </w:r>
      <w:r w:rsidR="00097C04">
        <w:rPr>
          <w:b/>
          <w:bCs/>
        </w:rPr>
        <w:t>6</w:t>
      </w:r>
      <w:r w:rsidRPr="003407A9">
        <w:t xml:space="preserve">. Germination base water potential as a function of subpopulation </w:t>
      </w:r>
      <w:r w:rsidR="00DB1B52">
        <w:t>seed mass</w:t>
      </w:r>
      <w:r w:rsidR="002C17D3" w:rsidRPr="003407A9">
        <w:t xml:space="preserve">. Germination base water potential (Wb) was calculated using the hydro-time model. </w:t>
      </w:r>
      <w:r w:rsidR="008E69C5">
        <w:t>Seed mass</w:t>
      </w:r>
      <w:r w:rsidR="002C17D3" w:rsidRPr="003407A9">
        <w:t xml:space="preserve"> was measured </w:t>
      </w:r>
      <w:r w:rsidR="008E69C5">
        <w:t>per 10 individual seeds with precision scale</w:t>
      </w:r>
      <w:r w:rsidRPr="003407A9">
        <w:t xml:space="preserve">. P-values </w:t>
      </w:r>
      <w:r w:rsidR="002C17D3" w:rsidRPr="003407A9">
        <w:t xml:space="preserve">obtained </w:t>
      </w:r>
      <w:r w:rsidRPr="003407A9">
        <w:t xml:space="preserve">from </w:t>
      </w:r>
      <w:r w:rsidR="00376DED" w:rsidRPr="003407A9">
        <w:t>GLMM</w:t>
      </w:r>
      <w:r w:rsidR="002C17D3" w:rsidRPr="003407A9">
        <w:t>s</w:t>
      </w:r>
      <w:r w:rsidRPr="003407A9">
        <w:t xml:space="preserve"> as explained in </w:t>
      </w:r>
      <w:r w:rsidR="00376DED" w:rsidRPr="003407A9">
        <w:t>the m</w:t>
      </w:r>
      <w:r w:rsidRPr="003407A9">
        <w:t xml:space="preserve">ethods. </w:t>
      </w:r>
      <w:r w:rsidR="00EC6D4A">
        <w:t>Coloured points represent each subpopulation summit.</w:t>
      </w:r>
    </w:p>
    <w:sectPr w:rsidR="00675A18" w:rsidRPr="003407A9" w:rsidSect="00FF2BDD">
      <w:footerReference w:type="default" r:id="rId22"/>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CLARA ESPINOSA DEL ALBA" w:date="2024-01-24T12:36:00Z" w:initials="CE">
    <w:p w14:paraId="7442B676" w14:textId="747CA660" w:rsidR="001708BE" w:rsidRDefault="001708BE" w:rsidP="001708BE">
      <w:pPr>
        <w:pStyle w:val="Textocomentario"/>
      </w:pPr>
      <w:r>
        <w:rPr>
          <w:rStyle w:val="Refdecomentario"/>
        </w:rPr>
        <w:annotationRef/>
      </w:r>
      <w:r>
        <w:t>Necessary? Or the information is already enough?</w:t>
      </w:r>
    </w:p>
  </w:comment>
  <w:comment w:id="4" w:author="CLARA ESPINOSA DEL ALBA" w:date="2024-01-22T16:53:00Z" w:initials="CE">
    <w:p w14:paraId="224939CC" w14:textId="15E03569" w:rsidR="00D834A7" w:rsidRDefault="00D834A7" w:rsidP="00D834A7">
      <w:pPr>
        <w:pStyle w:val="Textocomentario"/>
      </w:pPr>
      <w:r>
        <w:rPr>
          <w:rStyle w:val="Refdecomentario"/>
        </w:rPr>
        <w:annotationRef/>
      </w:r>
      <w:r>
        <w:t>@Edu he buscado por scholar y dice “doi not found”</w:t>
      </w:r>
    </w:p>
  </w:comment>
  <w:comment w:id="5" w:author="Diana María Cruz Tejada" w:date="2024-02-08T21:02:00Z" w:initials="DC">
    <w:p w14:paraId="58F7101F" w14:textId="77777777" w:rsidR="00C24554" w:rsidRDefault="00C24554" w:rsidP="00C24554">
      <w:pPr>
        <w:pStyle w:val="Textocomentario"/>
      </w:pPr>
      <w:r>
        <w:rPr>
          <w:rStyle w:val="Refdecomentario"/>
        </w:rPr>
        <w:annotationRef/>
      </w:r>
      <w:r>
        <w:rPr>
          <w:lang w:val="es-CO"/>
        </w:rPr>
        <w:t>true</w:t>
      </w:r>
    </w:p>
  </w:comment>
  <w:comment w:id="6" w:author="Diana María Cruz Tejada" w:date="2024-02-08T21:31:00Z" w:initials="DC">
    <w:p w14:paraId="3296D516" w14:textId="77777777" w:rsidR="0000029D" w:rsidRDefault="0000029D" w:rsidP="0000029D">
      <w:pPr>
        <w:pStyle w:val="Textocomentario"/>
      </w:pPr>
      <w:r>
        <w:rPr>
          <w:rStyle w:val="Refdecomentario"/>
        </w:rPr>
        <w:annotationRef/>
      </w:r>
      <w:r>
        <w:rPr>
          <w:lang w:val="es-CO"/>
        </w:rPr>
        <w:t>I think this could be aalways a limitation in watever experiment., but if we have tested that there are no differences of using alternating or constant temperatures… should we mention this as a limitation?</w:t>
      </w:r>
    </w:p>
  </w:comment>
  <w:comment w:id="7" w:author="CLARA ESPINOSA DEL ALBA" w:date="2024-02-09T10:41:00Z" w:initials="CE">
    <w:p w14:paraId="77452C5E" w14:textId="77777777" w:rsidR="00436DFF" w:rsidRDefault="00436DFF" w:rsidP="00436DFF">
      <w:pPr>
        <w:pStyle w:val="Textocomentario"/>
      </w:pPr>
      <w:r>
        <w:rPr>
          <w:rStyle w:val="Refdecomentario"/>
        </w:rPr>
        <w:annotationRef/>
      </w:r>
      <w:r>
        <w:t>I am not sure</w:t>
      </w:r>
    </w:p>
  </w:comment>
  <w:comment w:id="8" w:author="Diana María Cruz Tejada" w:date="2024-02-08T21:32:00Z" w:initials="DC">
    <w:p w14:paraId="11018529" w14:textId="7A99F02B" w:rsidR="0000029D" w:rsidRDefault="0000029D" w:rsidP="0000029D">
      <w:pPr>
        <w:pStyle w:val="Textocomentario"/>
      </w:pPr>
      <w:r>
        <w:rPr>
          <w:rStyle w:val="Refdecomentario"/>
        </w:rPr>
        <w:annotationRef/>
      </w:r>
      <w:r>
        <w:rPr>
          <w:lang w:val="es-CO"/>
        </w:rPr>
        <w:t>Saying like this seems that we did everything wrong!</w:t>
      </w:r>
    </w:p>
  </w:comment>
  <w:comment w:id="9" w:author="CLARA ESPINOSA DEL ALBA" w:date="2024-02-09T10:44:00Z" w:initials="CE">
    <w:p w14:paraId="5DF030F1" w14:textId="77777777" w:rsidR="00FA4E3D" w:rsidRDefault="00FA4E3D" w:rsidP="00FA4E3D">
      <w:pPr>
        <w:pStyle w:val="Textocomentario"/>
      </w:pPr>
      <w:r>
        <w:rPr>
          <w:rStyle w:val="Refdecomentario"/>
        </w:rPr>
        <w:annotationRef/>
      </w:r>
      <w:r>
        <w:t>I think is good to say that field assumptions based on lab results should be done carfeully, but there is no consesnuss on the best way to test water stress in germination, where you need to see the radicle emerge</w:t>
      </w:r>
    </w:p>
  </w:comment>
  <w:comment w:id="10" w:author="CLARA ESPINOSA DEL ALBA" w:date="2024-01-24T13:25:00Z" w:initials="CEDA">
    <w:p w14:paraId="77F8A496" w14:textId="0B978CA3" w:rsidR="00B16D72" w:rsidRDefault="00B16D72" w:rsidP="00B16D72">
      <w:pPr>
        <w:pStyle w:val="Textocomentario"/>
      </w:pPr>
      <w:r>
        <w:rPr>
          <w:rStyle w:val="Refdecomentario"/>
        </w:rPr>
        <w:annotationRef/>
      </w:r>
      <w:r>
        <w:t>Change image for electronic microscope</w:t>
      </w:r>
    </w:p>
  </w:comment>
  <w:comment w:id="11" w:author="Diana María Cruz Tejada" w:date="2024-02-08T21:35:00Z" w:initials="DC">
    <w:p w14:paraId="17C870BF" w14:textId="77777777" w:rsidR="006E09BE" w:rsidRDefault="006E09BE" w:rsidP="006E09BE">
      <w:pPr>
        <w:pStyle w:val="Textocomentario"/>
      </w:pPr>
      <w:r>
        <w:rPr>
          <w:rStyle w:val="Refdecomentario"/>
        </w:rPr>
        <w:annotationRef/>
      </w:r>
      <w:r>
        <w:rPr>
          <w:lang w:val="es-CO"/>
        </w:rPr>
        <w:t>Sigifica ponerle una escala a la foto de la semilla?</w:t>
      </w:r>
    </w:p>
  </w:comment>
  <w:comment w:id="12" w:author="CLARA ESPINOSA DEL ALBA" w:date="2024-02-09T10:49:00Z" w:initials="CE">
    <w:p w14:paraId="7080D9AD" w14:textId="77777777" w:rsidR="008F2253" w:rsidRDefault="008F2253" w:rsidP="008F2253">
      <w:pPr>
        <w:pStyle w:val="Textocomentario"/>
      </w:pPr>
      <w:r>
        <w:rPr>
          <w:rStyle w:val="Refdecomentario"/>
        </w:rPr>
        <w:annotationRef/>
      </w:r>
      <w:r>
        <w:t>Poner una imagen de microscopio electrónico de barrido (con escala si)</w:t>
      </w:r>
    </w:p>
  </w:comment>
  <w:comment w:id="13" w:author="Diana María Cruz Tejada" w:date="2024-02-08T21:37:00Z" w:initials="DC">
    <w:p w14:paraId="5283EAE7" w14:textId="630A594D" w:rsidR="006E09BE" w:rsidRDefault="006E09BE" w:rsidP="006E09BE">
      <w:pPr>
        <w:pStyle w:val="Textocomentario"/>
      </w:pPr>
      <w:r>
        <w:rPr>
          <w:rStyle w:val="Refdecomentario"/>
        </w:rPr>
        <w:annotationRef/>
      </w:r>
      <w:r>
        <w:rPr>
          <w:lang w:val="es-CO"/>
        </w:rPr>
        <w:t>No se si sea innecesario, pero se le podria agregar la altura a cada uno de los puntos en la primera imagen?</w:t>
      </w:r>
    </w:p>
  </w:comment>
  <w:comment w:id="14" w:author="CLARA ESPINOSA DEL ALBA" w:date="2024-02-09T10:52:00Z" w:initials="CE">
    <w:p w14:paraId="77C74EB1" w14:textId="77777777" w:rsidR="00B07D71" w:rsidRDefault="00B07D71" w:rsidP="00B07D71">
      <w:pPr>
        <w:pStyle w:val="Textocomentario"/>
      </w:pPr>
      <w:r>
        <w:rPr>
          <w:rStyle w:val="Refdecomentario"/>
        </w:rPr>
        <w:annotationRef/>
      </w:r>
      <w:r>
        <w:t>Yo creo que no es necesario pero a ver que opinan Edu y Borja</w:t>
      </w:r>
    </w:p>
  </w:comment>
  <w:comment w:id="15" w:author="Diana María Cruz Tejada" w:date="2024-02-08T21:42:00Z" w:initials="DC">
    <w:p w14:paraId="2BBA2079" w14:textId="752C68F2" w:rsidR="006A4E20" w:rsidRDefault="006A4E20" w:rsidP="006A4E20">
      <w:pPr>
        <w:pStyle w:val="Textocomentario"/>
      </w:pPr>
      <w:r>
        <w:rPr>
          <w:rStyle w:val="Refdecomentario"/>
        </w:rPr>
        <w:annotationRef/>
      </w:r>
      <w:r>
        <w:rPr>
          <w:lang w:val="es-CO"/>
        </w:rPr>
        <w:t>Should we explain to what correspond each point?.. Es decir, son los summits pero son varios puntos de cada uno, no?</w:t>
      </w:r>
    </w:p>
  </w:comment>
  <w:comment w:id="16" w:author="CLARA ESPINOSA DEL ALBA" w:date="2024-02-09T10:54:00Z" w:initials="CE">
    <w:p w14:paraId="249ACFA9" w14:textId="77777777" w:rsidR="00F020DD" w:rsidRDefault="00F020DD" w:rsidP="00F020DD">
      <w:pPr>
        <w:pStyle w:val="Textocomentario"/>
      </w:pPr>
      <w:r>
        <w:rPr>
          <w:rStyle w:val="Refdecomentario"/>
        </w:rPr>
        <w:annotationRef/>
      </w:r>
      <w:r>
        <w:t>Porque tenemos varios años de datos!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42B676" w15:done="0"/>
  <w15:commentEx w15:paraId="224939CC" w15:done="0"/>
  <w15:commentEx w15:paraId="58F7101F" w15:paraIdParent="224939CC" w15:done="0"/>
  <w15:commentEx w15:paraId="3296D516" w15:done="0"/>
  <w15:commentEx w15:paraId="77452C5E" w15:paraIdParent="3296D516" w15:done="0"/>
  <w15:commentEx w15:paraId="11018529" w15:done="0"/>
  <w15:commentEx w15:paraId="5DF030F1" w15:paraIdParent="11018529" w15:done="0"/>
  <w15:commentEx w15:paraId="77F8A496" w15:done="0"/>
  <w15:commentEx w15:paraId="17C870BF" w15:paraIdParent="77F8A496" w15:done="0"/>
  <w15:commentEx w15:paraId="7080D9AD" w15:paraIdParent="77F8A496" w15:done="0"/>
  <w15:commentEx w15:paraId="5283EAE7" w15:done="0"/>
  <w15:commentEx w15:paraId="77C74EB1" w15:paraIdParent="5283EAE7" w15:done="0"/>
  <w15:commentEx w15:paraId="2BBA2079" w15:done="0"/>
  <w15:commentEx w15:paraId="249ACFA9" w15:paraIdParent="2BBA20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867A8E4" w16cex:dateUtc="2024-01-24T11:36:00Z"/>
  <w16cex:commentExtensible w16cex:durableId="28C7518C" w16cex:dateUtc="2024-01-22T15:53:00Z"/>
  <w16cex:commentExtensible w16cex:durableId="74A0E62D" w16cex:dateUtc="2024-02-08T21:02:00Z"/>
  <w16cex:commentExtensible w16cex:durableId="62A5E404" w16cex:dateUtc="2024-02-08T21:31:00Z"/>
  <w16cex:commentExtensible w16cex:durableId="5FE391FB" w16cex:dateUtc="2024-02-09T09:41:00Z"/>
  <w16cex:commentExtensible w16cex:durableId="1A849F5B" w16cex:dateUtc="2024-02-08T21:32:00Z"/>
  <w16cex:commentExtensible w16cex:durableId="030F38A0" w16cex:dateUtc="2024-02-09T09:44:00Z"/>
  <w16cex:commentExtensible w16cex:durableId="6C727C4A" w16cex:dateUtc="2024-01-24T12:25:00Z"/>
  <w16cex:commentExtensible w16cex:durableId="508AABEC" w16cex:dateUtc="2024-02-08T21:35:00Z"/>
  <w16cex:commentExtensible w16cex:durableId="4062200E" w16cex:dateUtc="2024-02-09T09:49:00Z"/>
  <w16cex:commentExtensible w16cex:durableId="7310E2C0" w16cex:dateUtc="2024-02-08T21:37:00Z"/>
  <w16cex:commentExtensible w16cex:durableId="2EB8E2D1" w16cex:dateUtc="2024-02-09T09:52:00Z"/>
  <w16cex:commentExtensible w16cex:durableId="0120914D" w16cex:dateUtc="2024-02-08T21:42:00Z"/>
  <w16cex:commentExtensible w16cex:durableId="196AE417" w16cex:dateUtc="2024-02-09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42B676" w16cid:durableId="7867A8E4"/>
  <w16cid:commentId w16cid:paraId="224939CC" w16cid:durableId="28C7518C"/>
  <w16cid:commentId w16cid:paraId="58F7101F" w16cid:durableId="74A0E62D"/>
  <w16cid:commentId w16cid:paraId="3296D516" w16cid:durableId="62A5E404"/>
  <w16cid:commentId w16cid:paraId="77452C5E" w16cid:durableId="5FE391FB"/>
  <w16cid:commentId w16cid:paraId="11018529" w16cid:durableId="1A849F5B"/>
  <w16cid:commentId w16cid:paraId="5DF030F1" w16cid:durableId="030F38A0"/>
  <w16cid:commentId w16cid:paraId="77F8A496" w16cid:durableId="6C727C4A"/>
  <w16cid:commentId w16cid:paraId="17C870BF" w16cid:durableId="508AABEC"/>
  <w16cid:commentId w16cid:paraId="7080D9AD" w16cid:durableId="4062200E"/>
  <w16cid:commentId w16cid:paraId="5283EAE7" w16cid:durableId="7310E2C0"/>
  <w16cid:commentId w16cid:paraId="77C74EB1" w16cid:durableId="2EB8E2D1"/>
  <w16cid:commentId w16cid:paraId="2BBA2079" w16cid:durableId="0120914D"/>
  <w16cid:commentId w16cid:paraId="249ACFA9" w16cid:durableId="196AE4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C50E5" w14:textId="77777777" w:rsidR="00FF2BDD" w:rsidRDefault="00FF2BDD" w:rsidP="00F436FD">
      <w:pPr>
        <w:spacing w:after="0" w:line="240" w:lineRule="auto"/>
      </w:pPr>
      <w:r>
        <w:separator/>
      </w:r>
    </w:p>
  </w:endnote>
  <w:endnote w:type="continuationSeparator" w:id="0">
    <w:p w14:paraId="61FCDC3E" w14:textId="77777777" w:rsidR="00FF2BDD" w:rsidRDefault="00FF2BDD" w:rsidP="00F4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Content>
      <w:p w14:paraId="3C63E713" w14:textId="7C3E04C8" w:rsidR="00F436FD" w:rsidRDefault="00F436FD">
        <w:pPr>
          <w:pStyle w:val="Piedepgina"/>
          <w:jc w:val="center"/>
        </w:pPr>
        <w:r>
          <w:fldChar w:fldCharType="begin"/>
        </w:r>
        <w:r>
          <w:instrText>PAGE   \* MERGEFORMAT</w:instrText>
        </w:r>
        <w:r>
          <w:fldChar w:fldCharType="separate"/>
        </w:r>
        <w:r>
          <w:rPr>
            <w:lang w:val="es-ES"/>
          </w:rPr>
          <w:t>2</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21058" w14:textId="77777777" w:rsidR="00FF2BDD" w:rsidRDefault="00FF2BDD" w:rsidP="00F436FD">
      <w:pPr>
        <w:spacing w:after="0" w:line="240" w:lineRule="auto"/>
      </w:pPr>
      <w:r>
        <w:separator/>
      </w:r>
    </w:p>
  </w:footnote>
  <w:footnote w:type="continuationSeparator" w:id="0">
    <w:p w14:paraId="463AE302" w14:textId="77777777" w:rsidR="00FF2BDD" w:rsidRDefault="00FF2BDD" w:rsidP="00F43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E640B12"/>
    <w:multiLevelType w:val="hybridMultilevel"/>
    <w:tmpl w:val="AD6A4750"/>
    <w:lvl w:ilvl="0" w:tplc="5CACCDB4">
      <w:start w:val="1"/>
      <w:numFmt w:val="bullet"/>
      <w:lvlText w:val=""/>
      <w:lvlJc w:val="left"/>
      <w:pPr>
        <w:ind w:left="720" w:hanging="360"/>
      </w:pPr>
      <w:rPr>
        <w:rFonts w:ascii="Symbol" w:hAnsi="Symbol"/>
      </w:rPr>
    </w:lvl>
    <w:lvl w:ilvl="1" w:tplc="2310A352">
      <w:start w:val="1"/>
      <w:numFmt w:val="bullet"/>
      <w:lvlText w:val=""/>
      <w:lvlJc w:val="left"/>
      <w:pPr>
        <w:ind w:left="720" w:hanging="360"/>
      </w:pPr>
      <w:rPr>
        <w:rFonts w:ascii="Symbol" w:hAnsi="Symbol"/>
      </w:rPr>
    </w:lvl>
    <w:lvl w:ilvl="2" w:tplc="06901552">
      <w:start w:val="1"/>
      <w:numFmt w:val="bullet"/>
      <w:lvlText w:val=""/>
      <w:lvlJc w:val="left"/>
      <w:pPr>
        <w:ind w:left="720" w:hanging="360"/>
      </w:pPr>
      <w:rPr>
        <w:rFonts w:ascii="Symbol" w:hAnsi="Symbol"/>
      </w:rPr>
    </w:lvl>
    <w:lvl w:ilvl="3" w:tplc="3E9A1DAA">
      <w:start w:val="1"/>
      <w:numFmt w:val="bullet"/>
      <w:lvlText w:val=""/>
      <w:lvlJc w:val="left"/>
      <w:pPr>
        <w:ind w:left="720" w:hanging="360"/>
      </w:pPr>
      <w:rPr>
        <w:rFonts w:ascii="Symbol" w:hAnsi="Symbol"/>
      </w:rPr>
    </w:lvl>
    <w:lvl w:ilvl="4" w:tplc="7BB65A1A">
      <w:start w:val="1"/>
      <w:numFmt w:val="bullet"/>
      <w:lvlText w:val=""/>
      <w:lvlJc w:val="left"/>
      <w:pPr>
        <w:ind w:left="720" w:hanging="360"/>
      </w:pPr>
      <w:rPr>
        <w:rFonts w:ascii="Symbol" w:hAnsi="Symbol"/>
      </w:rPr>
    </w:lvl>
    <w:lvl w:ilvl="5" w:tplc="12E097E6">
      <w:start w:val="1"/>
      <w:numFmt w:val="bullet"/>
      <w:lvlText w:val=""/>
      <w:lvlJc w:val="left"/>
      <w:pPr>
        <w:ind w:left="720" w:hanging="360"/>
      </w:pPr>
      <w:rPr>
        <w:rFonts w:ascii="Symbol" w:hAnsi="Symbol"/>
      </w:rPr>
    </w:lvl>
    <w:lvl w:ilvl="6" w:tplc="CF521E66">
      <w:start w:val="1"/>
      <w:numFmt w:val="bullet"/>
      <w:lvlText w:val=""/>
      <w:lvlJc w:val="left"/>
      <w:pPr>
        <w:ind w:left="720" w:hanging="360"/>
      </w:pPr>
      <w:rPr>
        <w:rFonts w:ascii="Symbol" w:hAnsi="Symbol"/>
      </w:rPr>
    </w:lvl>
    <w:lvl w:ilvl="7" w:tplc="9A38EC26">
      <w:start w:val="1"/>
      <w:numFmt w:val="bullet"/>
      <w:lvlText w:val=""/>
      <w:lvlJc w:val="left"/>
      <w:pPr>
        <w:ind w:left="720" w:hanging="360"/>
      </w:pPr>
      <w:rPr>
        <w:rFonts w:ascii="Symbol" w:hAnsi="Symbol"/>
      </w:rPr>
    </w:lvl>
    <w:lvl w:ilvl="8" w:tplc="0D5E4274">
      <w:start w:val="1"/>
      <w:numFmt w:val="bullet"/>
      <w:lvlText w:val=""/>
      <w:lvlJc w:val="left"/>
      <w:pPr>
        <w:ind w:left="720" w:hanging="360"/>
      </w:pPr>
      <w:rPr>
        <w:rFonts w:ascii="Symbol" w:hAnsi="Symbol"/>
      </w:rPr>
    </w:lvl>
  </w:abstractNum>
  <w:abstractNum w:abstractNumId="7"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3"/>
  </w:num>
  <w:num w:numId="2" w16cid:durableId="661279337">
    <w:abstractNumId w:val="4"/>
  </w:num>
  <w:num w:numId="3" w16cid:durableId="523790046">
    <w:abstractNumId w:val="2"/>
  </w:num>
  <w:num w:numId="4" w16cid:durableId="1039667416">
    <w:abstractNumId w:val="8"/>
  </w:num>
  <w:num w:numId="5" w16cid:durableId="341511716">
    <w:abstractNumId w:val="0"/>
  </w:num>
  <w:num w:numId="6" w16cid:durableId="131948726">
    <w:abstractNumId w:val="7"/>
  </w:num>
  <w:num w:numId="7" w16cid:durableId="293561610">
    <w:abstractNumId w:val="5"/>
  </w:num>
  <w:num w:numId="8" w16cid:durableId="426392783">
    <w:abstractNumId w:val="1"/>
  </w:num>
  <w:num w:numId="9" w16cid:durableId="16455490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María Cruz Tejada">
    <w15:presenceInfo w15:providerId="AD" w15:userId="S::d.cruztejada@studenti.unipi.it::7a15a3d9-7b1a-4b2b-8ac2-1976ed3902c1"/>
  </w15:person>
  <w15:person w15:author="CLARA ESPINOSA DEL ALBA">
    <w15:presenceInfo w15:providerId="AD" w15:userId="S::espinosaclara@uniovi.es::56b0cbcd-66e9-4a2a-97b1-2aadcbcf63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A8C"/>
    <w:rsid w:val="00002F49"/>
    <w:rsid w:val="0000337F"/>
    <w:rsid w:val="00003EB4"/>
    <w:rsid w:val="0000430E"/>
    <w:rsid w:val="000053C6"/>
    <w:rsid w:val="00005913"/>
    <w:rsid w:val="0000629B"/>
    <w:rsid w:val="00006EB2"/>
    <w:rsid w:val="000073A9"/>
    <w:rsid w:val="00007527"/>
    <w:rsid w:val="00007F66"/>
    <w:rsid w:val="00010E7B"/>
    <w:rsid w:val="000112A0"/>
    <w:rsid w:val="00011460"/>
    <w:rsid w:val="00011DEF"/>
    <w:rsid w:val="00012ECC"/>
    <w:rsid w:val="000132FB"/>
    <w:rsid w:val="00014E1D"/>
    <w:rsid w:val="000178E0"/>
    <w:rsid w:val="00021590"/>
    <w:rsid w:val="00022206"/>
    <w:rsid w:val="00022585"/>
    <w:rsid w:val="00022A25"/>
    <w:rsid w:val="000233CB"/>
    <w:rsid w:val="00023A98"/>
    <w:rsid w:val="00023C42"/>
    <w:rsid w:val="00024CAA"/>
    <w:rsid w:val="00026AC9"/>
    <w:rsid w:val="00026B5A"/>
    <w:rsid w:val="00026FD4"/>
    <w:rsid w:val="0002701B"/>
    <w:rsid w:val="00027948"/>
    <w:rsid w:val="00030760"/>
    <w:rsid w:val="0003127E"/>
    <w:rsid w:val="00031A1A"/>
    <w:rsid w:val="0003269E"/>
    <w:rsid w:val="00033FB8"/>
    <w:rsid w:val="00034BC9"/>
    <w:rsid w:val="00034C26"/>
    <w:rsid w:val="00035C55"/>
    <w:rsid w:val="000372CC"/>
    <w:rsid w:val="00037777"/>
    <w:rsid w:val="00037D72"/>
    <w:rsid w:val="00042E0F"/>
    <w:rsid w:val="00045824"/>
    <w:rsid w:val="00046632"/>
    <w:rsid w:val="00046B3B"/>
    <w:rsid w:val="0004769D"/>
    <w:rsid w:val="0004787B"/>
    <w:rsid w:val="00047993"/>
    <w:rsid w:val="0005063B"/>
    <w:rsid w:val="000506EA"/>
    <w:rsid w:val="0005082C"/>
    <w:rsid w:val="000514E6"/>
    <w:rsid w:val="00051E6C"/>
    <w:rsid w:val="00054313"/>
    <w:rsid w:val="00054E4D"/>
    <w:rsid w:val="00056064"/>
    <w:rsid w:val="000569F8"/>
    <w:rsid w:val="0005705C"/>
    <w:rsid w:val="000648C1"/>
    <w:rsid w:val="00064DA0"/>
    <w:rsid w:val="00064ED2"/>
    <w:rsid w:val="000657F8"/>
    <w:rsid w:val="00066207"/>
    <w:rsid w:val="00066DF7"/>
    <w:rsid w:val="00067218"/>
    <w:rsid w:val="00070AF5"/>
    <w:rsid w:val="00072CFD"/>
    <w:rsid w:val="000735CF"/>
    <w:rsid w:val="00073FEE"/>
    <w:rsid w:val="00074158"/>
    <w:rsid w:val="000742C5"/>
    <w:rsid w:val="0007532F"/>
    <w:rsid w:val="00076700"/>
    <w:rsid w:val="00077DAB"/>
    <w:rsid w:val="00077F53"/>
    <w:rsid w:val="000807A1"/>
    <w:rsid w:val="000811EF"/>
    <w:rsid w:val="00082D4C"/>
    <w:rsid w:val="0008557E"/>
    <w:rsid w:val="00085721"/>
    <w:rsid w:val="00086133"/>
    <w:rsid w:val="00086A08"/>
    <w:rsid w:val="00086BDC"/>
    <w:rsid w:val="0008729A"/>
    <w:rsid w:val="00093189"/>
    <w:rsid w:val="00094E89"/>
    <w:rsid w:val="00095CCB"/>
    <w:rsid w:val="00096970"/>
    <w:rsid w:val="00096BF4"/>
    <w:rsid w:val="00097802"/>
    <w:rsid w:val="00097C04"/>
    <w:rsid w:val="000A0222"/>
    <w:rsid w:val="000A15DB"/>
    <w:rsid w:val="000A3A4B"/>
    <w:rsid w:val="000A3CB1"/>
    <w:rsid w:val="000A5090"/>
    <w:rsid w:val="000A51FB"/>
    <w:rsid w:val="000A5F58"/>
    <w:rsid w:val="000A7F37"/>
    <w:rsid w:val="000B054E"/>
    <w:rsid w:val="000B0612"/>
    <w:rsid w:val="000B07BA"/>
    <w:rsid w:val="000B0932"/>
    <w:rsid w:val="000B130D"/>
    <w:rsid w:val="000B15C0"/>
    <w:rsid w:val="000B1A2A"/>
    <w:rsid w:val="000B247E"/>
    <w:rsid w:val="000B3B1D"/>
    <w:rsid w:val="000B658C"/>
    <w:rsid w:val="000B7325"/>
    <w:rsid w:val="000C00D0"/>
    <w:rsid w:val="000C1D5E"/>
    <w:rsid w:val="000C23A4"/>
    <w:rsid w:val="000C3D3B"/>
    <w:rsid w:val="000C3EAB"/>
    <w:rsid w:val="000C427A"/>
    <w:rsid w:val="000C430A"/>
    <w:rsid w:val="000C47F0"/>
    <w:rsid w:val="000C773F"/>
    <w:rsid w:val="000D09E5"/>
    <w:rsid w:val="000D11F6"/>
    <w:rsid w:val="000D1B7A"/>
    <w:rsid w:val="000D1FED"/>
    <w:rsid w:val="000D2460"/>
    <w:rsid w:val="000D34CE"/>
    <w:rsid w:val="000D61DA"/>
    <w:rsid w:val="000D64BE"/>
    <w:rsid w:val="000D6C01"/>
    <w:rsid w:val="000E036E"/>
    <w:rsid w:val="000E05C6"/>
    <w:rsid w:val="000E0FDD"/>
    <w:rsid w:val="000E111C"/>
    <w:rsid w:val="000E1312"/>
    <w:rsid w:val="000E14FB"/>
    <w:rsid w:val="000E2295"/>
    <w:rsid w:val="000E48E7"/>
    <w:rsid w:val="000E74C9"/>
    <w:rsid w:val="000E7DEA"/>
    <w:rsid w:val="000F097F"/>
    <w:rsid w:val="000F11C4"/>
    <w:rsid w:val="000F121D"/>
    <w:rsid w:val="000F2A06"/>
    <w:rsid w:val="000F2C9D"/>
    <w:rsid w:val="000F3EDC"/>
    <w:rsid w:val="000F4568"/>
    <w:rsid w:val="000F506B"/>
    <w:rsid w:val="000F5A47"/>
    <w:rsid w:val="000F5C4B"/>
    <w:rsid w:val="000F5E9F"/>
    <w:rsid w:val="000F6852"/>
    <w:rsid w:val="000F771B"/>
    <w:rsid w:val="00100ECB"/>
    <w:rsid w:val="00102943"/>
    <w:rsid w:val="00103488"/>
    <w:rsid w:val="00103812"/>
    <w:rsid w:val="001038A8"/>
    <w:rsid w:val="001040FE"/>
    <w:rsid w:val="00105464"/>
    <w:rsid w:val="001055AD"/>
    <w:rsid w:val="001060FE"/>
    <w:rsid w:val="00110061"/>
    <w:rsid w:val="00110892"/>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B97"/>
    <w:rsid w:val="00120EA5"/>
    <w:rsid w:val="00123CDC"/>
    <w:rsid w:val="00125567"/>
    <w:rsid w:val="00125EEA"/>
    <w:rsid w:val="00125F10"/>
    <w:rsid w:val="00126118"/>
    <w:rsid w:val="001262AD"/>
    <w:rsid w:val="001265D3"/>
    <w:rsid w:val="00131116"/>
    <w:rsid w:val="001346D3"/>
    <w:rsid w:val="001348FB"/>
    <w:rsid w:val="0013517A"/>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A68"/>
    <w:rsid w:val="00146E21"/>
    <w:rsid w:val="00150C42"/>
    <w:rsid w:val="0015139B"/>
    <w:rsid w:val="00151A1C"/>
    <w:rsid w:val="00151CC3"/>
    <w:rsid w:val="0015216C"/>
    <w:rsid w:val="00153879"/>
    <w:rsid w:val="00156250"/>
    <w:rsid w:val="001568DF"/>
    <w:rsid w:val="001576D5"/>
    <w:rsid w:val="0016001C"/>
    <w:rsid w:val="00162A03"/>
    <w:rsid w:val="001631D3"/>
    <w:rsid w:val="001637A8"/>
    <w:rsid w:val="00163CB0"/>
    <w:rsid w:val="00164682"/>
    <w:rsid w:val="00165571"/>
    <w:rsid w:val="00165DDA"/>
    <w:rsid w:val="001662B9"/>
    <w:rsid w:val="001671B7"/>
    <w:rsid w:val="0017049C"/>
    <w:rsid w:val="001704A4"/>
    <w:rsid w:val="001708BE"/>
    <w:rsid w:val="00170D38"/>
    <w:rsid w:val="00170EC8"/>
    <w:rsid w:val="00171103"/>
    <w:rsid w:val="00171170"/>
    <w:rsid w:val="00172296"/>
    <w:rsid w:val="001730AA"/>
    <w:rsid w:val="00173645"/>
    <w:rsid w:val="00173B96"/>
    <w:rsid w:val="00173EF7"/>
    <w:rsid w:val="0017435F"/>
    <w:rsid w:val="00174922"/>
    <w:rsid w:val="001754C6"/>
    <w:rsid w:val="00177BE9"/>
    <w:rsid w:val="00180B64"/>
    <w:rsid w:val="00182942"/>
    <w:rsid w:val="001829AF"/>
    <w:rsid w:val="00182B26"/>
    <w:rsid w:val="0018357E"/>
    <w:rsid w:val="00183B60"/>
    <w:rsid w:val="00184562"/>
    <w:rsid w:val="001848E8"/>
    <w:rsid w:val="001849CA"/>
    <w:rsid w:val="00185B4B"/>
    <w:rsid w:val="00185D99"/>
    <w:rsid w:val="00186451"/>
    <w:rsid w:val="00186A01"/>
    <w:rsid w:val="00186BC0"/>
    <w:rsid w:val="00187601"/>
    <w:rsid w:val="00187F5E"/>
    <w:rsid w:val="001906D4"/>
    <w:rsid w:val="00191A40"/>
    <w:rsid w:val="00191F73"/>
    <w:rsid w:val="001925E0"/>
    <w:rsid w:val="001933D9"/>
    <w:rsid w:val="001956F3"/>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11D3"/>
    <w:rsid w:val="001B1336"/>
    <w:rsid w:val="001B432A"/>
    <w:rsid w:val="001B4E9F"/>
    <w:rsid w:val="001B59CD"/>
    <w:rsid w:val="001B7434"/>
    <w:rsid w:val="001B7C33"/>
    <w:rsid w:val="001C0D1E"/>
    <w:rsid w:val="001C1BB4"/>
    <w:rsid w:val="001C1DE0"/>
    <w:rsid w:val="001C2D6F"/>
    <w:rsid w:val="001C2F58"/>
    <w:rsid w:val="001C3341"/>
    <w:rsid w:val="001C407B"/>
    <w:rsid w:val="001C4587"/>
    <w:rsid w:val="001C561F"/>
    <w:rsid w:val="001C619C"/>
    <w:rsid w:val="001C65BF"/>
    <w:rsid w:val="001D1743"/>
    <w:rsid w:val="001D2FA0"/>
    <w:rsid w:val="001D4E18"/>
    <w:rsid w:val="001D579C"/>
    <w:rsid w:val="001D73D3"/>
    <w:rsid w:val="001D76B4"/>
    <w:rsid w:val="001E0239"/>
    <w:rsid w:val="001E23D9"/>
    <w:rsid w:val="001E4B50"/>
    <w:rsid w:val="001E5050"/>
    <w:rsid w:val="001E50C5"/>
    <w:rsid w:val="001E60FB"/>
    <w:rsid w:val="001E6A2B"/>
    <w:rsid w:val="001E6AED"/>
    <w:rsid w:val="001E6EC9"/>
    <w:rsid w:val="001F0789"/>
    <w:rsid w:val="001F17C1"/>
    <w:rsid w:val="001F1AE2"/>
    <w:rsid w:val="001F2FAE"/>
    <w:rsid w:val="001F3C61"/>
    <w:rsid w:val="001F419F"/>
    <w:rsid w:val="001F4329"/>
    <w:rsid w:val="001F5AE8"/>
    <w:rsid w:val="001F65DF"/>
    <w:rsid w:val="001F6815"/>
    <w:rsid w:val="001F72C4"/>
    <w:rsid w:val="001F7B7F"/>
    <w:rsid w:val="0020204D"/>
    <w:rsid w:val="00202A4C"/>
    <w:rsid w:val="0020308A"/>
    <w:rsid w:val="002046F8"/>
    <w:rsid w:val="002068BC"/>
    <w:rsid w:val="0021025F"/>
    <w:rsid w:val="0021242C"/>
    <w:rsid w:val="00212658"/>
    <w:rsid w:val="00213823"/>
    <w:rsid w:val="002143B7"/>
    <w:rsid w:val="00215C28"/>
    <w:rsid w:val="00216D67"/>
    <w:rsid w:val="00220DBA"/>
    <w:rsid w:val="00221957"/>
    <w:rsid w:val="00221CB1"/>
    <w:rsid w:val="00222221"/>
    <w:rsid w:val="00223348"/>
    <w:rsid w:val="00223436"/>
    <w:rsid w:val="00223746"/>
    <w:rsid w:val="0022389F"/>
    <w:rsid w:val="002243BF"/>
    <w:rsid w:val="00224DA3"/>
    <w:rsid w:val="00226B7F"/>
    <w:rsid w:val="00230FAE"/>
    <w:rsid w:val="00231BB2"/>
    <w:rsid w:val="00231E9A"/>
    <w:rsid w:val="002342E8"/>
    <w:rsid w:val="00234825"/>
    <w:rsid w:val="00235147"/>
    <w:rsid w:val="00236298"/>
    <w:rsid w:val="00237902"/>
    <w:rsid w:val="00237E9D"/>
    <w:rsid w:val="00237EE6"/>
    <w:rsid w:val="002413DE"/>
    <w:rsid w:val="00241824"/>
    <w:rsid w:val="00243540"/>
    <w:rsid w:val="0024451B"/>
    <w:rsid w:val="0024527D"/>
    <w:rsid w:val="00246BC6"/>
    <w:rsid w:val="00247BF4"/>
    <w:rsid w:val="00254429"/>
    <w:rsid w:val="0025517E"/>
    <w:rsid w:val="00255CB6"/>
    <w:rsid w:val="00256E80"/>
    <w:rsid w:val="00257513"/>
    <w:rsid w:val="00260CAF"/>
    <w:rsid w:val="00264BB4"/>
    <w:rsid w:val="00265928"/>
    <w:rsid w:val="00267E59"/>
    <w:rsid w:val="00270DE4"/>
    <w:rsid w:val="0027123A"/>
    <w:rsid w:val="00272597"/>
    <w:rsid w:val="00273F18"/>
    <w:rsid w:val="00274916"/>
    <w:rsid w:val="00274A17"/>
    <w:rsid w:val="00274EB9"/>
    <w:rsid w:val="002759A9"/>
    <w:rsid w:val="00277DD5"/>
    <w:rsid w:val="00280993"/>
    <w:rsid w:val="00280A6F"/>
    <w:rsid w:val="00280FCB"/>
    <w:rsid w:val="00281375"/>
    <w:rsid w:val="00281B95"/>
    <w:rsid w:val="002821EB"/>
    <w:rsid w:val="00282C5E"/>
    <w:rsid w:val="00283EC1"/>
    <w:rsid w:val="00283FDE"/>
    <w:rsid w:val="00284374"/>
    <w:rsid w:val="00284FDC"/>
    <w:rsid w:val="00285198"/>
    <w:rsid w:val="00285248"/>
    <w:rsid w:val="002861E0"/>
    <w:rsid w:val="002874A2"/>
    <w:rsid w:val="00287621"/>
    <w:rsid w:val="00290862"/>
    <w:rsid w:val="00291508"/>
    <w:rsid w:val="00291B06"/>
    <w:rsid w:val="0029341A"/>
    <w:rsid w:val="00294832"/>
    <w:rsid w:val="00294834"/>
    <w:rsid w:val="002951D2"/>
    <w:rsid w:val="002953D4"/>
    <w:rsid w:val="00295FA2"/>
    <w:rsid w:val="00297632"/>
    <w:rsid w:val="00297CF9"/>
    <w:rsid w:val="002A03A8"/>
    <w:rsid w:val="002A0AE6"/>
    <w:rsid w:val="002A1A53"/>
    <w:rsid w:val="002A2D2A"/>
    <w:rsid w:val="002A4326"/>
    <w:rsid w:val="002A4F56"/>
    <w:rsid w:val="002A527B"/>
    <w:rsid w:val="002A6A8A"/>
    <w:rsid w:val="002A6B36"/>
    <w:rsid w:val="002A7637"/>
    <w:rsid w:val="002A7EB4"/>
    <w:rsid w:val="002B0990"/>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17D3"/>
    <w:rsid w:val="002C1AD4"/>
    <w:rsid w:val="002C2D0F"/>
    <w:rsid w:val="002C39E4"/>
    <w:rsid w:val="002C4019"/>
    <w:rsid w:val="002C4F7D"/>
    <w:rsid w:val="002C5196"/>
    <w:rsid w:val="002C52AC"/>
    <w:rsid w:val="002C57BD"/>
    <w:rsid w:val="002C7DAB"/>
    <w:rsid w:val="002D07AE"/>
    <w:rsid w:val="002D1DC6"/>
    <w:rsid w:val="002D25CF"/>
    <w:rsid w:val="002D2B32"/>
    <w:rsid w:val="002D418A"/>
    <w:rsid w:val="002D423C"/>
    <w:rsid w:val="002D4282"/>
    <w:rsid w:val="002D727C"/>
    <w:rsid w:val="002E0924"/>
    <w:rsid w:val="002E2119"/>
    <w:rsid w:val="002E2536"/>
    <w:rsid w:val="002E2E4A"/>
    <w:rsid w:val="002E3082"/>
    <w:rsid w:val="002E4BB1"/>
    <w:rsid w:val="002E557B"/>
    <w:rsid w:val="002E576F"/>
    <w:rsid w:val="002E7139"/>
    <w:rsid w:val="002E777F"/>
    <w:rsid w:val="002E7BF9"/>
    <w:rsid w:val="002F1265"/>
    <w:rsid w:val="002F27BC"/>
    <w:rsid w:val="002F3EA7"/>
    <w:rsid w:val="002F3ECB"/>
    <w:rsid w:val="002F4B59"/>
    <w:rsid w:val="002F4D6D"/>
    <w:rsid w:val="002F6458"/>
    <w:rsid w:val="003000FD"/>
    <w:rsid w:val="00300329"/>
    <w:rsid w:val="00300DFE"/>
    <w:rsid w:val="00303EBB"/>
    <w:rsid w:val="003051ED"/>
    <w:rsid w:val="003054EE"/>
    <w:rsid w:val="00305FA7"/>
    <w:rsid w:val="00307F82"/>
    <w:rsid w:val="00310127"/>
    <w:rsid w:val="003110BE"/>
    <w:rsid w:val="0031128E"/>
    <w:rsid w:val="00311A0C"/>
    <w:rsid w:val="0031307F"/>
    <w:rsid w:val="003139B8"/>
    <w:rsid w:val="00314871"/>
    <w:rsid w:val="00316C21"/>
    <w:rsid w:val="00317A21"/>
    <w:rsid w:val="003204A4"/>
    <w:rsid w:val="003204BD"/>
    <w:rsid w:val="00320CCA"/>
    <w:rsid w:val="0032135F"/>
    <w:rsid w:val="0032199D"/>
    <w:rsid w:val="003222CB"/>
    <w:rsid w:val="003224FB"/>
    <w:rsid w:val="00323B58"/>
    <w:rsid w:val="00324D6F"/>
    <w:rsid w:val="0032516F"/>
    <w:rsid w:val="003251DB"/>
    <w:rsid w:val="00325397"/>
    <w:rsid w:val="003256AE"/>
    <w:rsid w:val="003259D6"/>
    <w:rsid w:val="003269C0"/>
    <w:rsid w:val="00326D2D"/>
    <w:rsid w:val="00331021"/>
    <w:rsid w:val="00331449"/>
    <w:rsid w:val="0033151F"/>
    <w:rsid w:val="00331D5E"/>
    <w:rsid w:val="003321EA"/>
    <w:rsid w:val="00333633"/>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67"/>
    <w:rsid w:val="00346F64"/>
    <w:rsid w:val="0034713E"/>
    <w:rsid w:val="003502A4"/>
    <w:rsid w:val="003517C2"/>
    <w:rsid w:val="00352538"/>
    <w:rsid w:val="003526B0"/>
    <w:rsid w:val="00353628"/>
    <w:rsid w:val="00353AD8"/>
    <w:rsid w:val="00356B00"/>
    <w:rsid w:val="00361028"/>
    <w:rsid w:val="003638F6"/>
    <w:rsid w:val="00363F85"/>
    <w:rsid w:val="00364F7A"/>
    <w:rsid w:val="003651D8"/>
    <w:rsid w:val="00365379"/>
    <w:rsid w:val="00365485"/>
    <w:rsid w:val="003661CF"/>
    <w:rsid w:val="00367582"/>
    <w:rsid w:val="00372A00"/>
    <w:rsid w:val="003750FE"/>
    <w:rsid w:val="003751F2"/>
    <w:rsid w:val="0037582F"/>
    <w:rsid w:val="00376DED"/>
    <w:rsid w:val="003774AC"/>
    <w:rsid w:val="0037763F"/>
    <w:rsid w:val="0037766A"/>
    <w:rsid w:val="003807AB"/>
    <w:rsid w:val="0038203D"/>
    <w:rsid w:val="0038254B"/>
    <w:rsid w:val="0038277F"/>
    <w:rsid w:val="00382DF7"/>
    <w:rsid w:val="003845EA"/>
    <w:rsid w:val="00384758"/>
    <w:rsid w:val="00385772"/>
    <w:rsid w:val="00385A25"/>
    <w:rsid w:val="00387ECF"/>
    <w:rsid w:val="0039051E"/>
    <w:rsid w:val="00390960"/>
    <w:rsid w:val="00390BF5"/>
    <w:rsid w:val="0039110E"/>
    <w:rsid w:val="003911E7"/>
    <w:rsid w:val="0039142E"/>
    <w:rsid w:val="00391579"/>
    <w:rsid w:val="00391CB7"/>
    <w:rsid w:val="0039348C"/>
    <w:rsid w:val="00393DE7"/>
    <w:rsid w:val="00394A21"/>
    <w:rsid w:val="00395E4C"/>
    <w:rsid w:val="00395FB8"/>
    <w:rsid w:val="003961D7"/>
    <w:rsid w:val="00397C12"/>
    <w:rsid w:val="003A0BAC"/>
    <w:rsid w:val="003A298B"/>
    <w:rsid w:val="003A2EA1"/>
    <w:rsid w:val="003A2EE6"/>
    <w:rsid w:val="003A3B62"/>
    <w:rsid w:val="003A3E16"/>
    <w:rsid w:val="003A4997"/>
    <w:rsid w:val="003A738A"/>
    <w:rsid w:val="003B08F1"/>
    <w:rsid w:val="003B23A6"/>
    <w:rsid w:val="003B3572"/>
    <w:rsid w:val="003B3A5B"/>
    <w:rsid w:val="003B3F1F"/>
    <w:rsid w:val="003B4FF3"/>
    <w:rsid w:val="003B5386"/>
    <w:rsid w:val="003C157C"/>
    <w:rsid w:val="003C1DEA"/>
    <w:rsid w:val="003C2980"/>
    <w:rsid w:val="003C2CAC"/>
    <w:rsid w:val="003C4097"/>
    <w:rsid w:val="003C6959"/>
    <w:rsid w:val="003C69F5"/>
    <w:rsid w:val="003C78ED"/>
    <w:rsid w:val="003C7E9D"/>
    <w:rsid w:val="003D08FA"/>
    <w:rsid w:val="003D4F1E"/>
    <w:rsid w:val="003D54E6"/>
    <w:rsid w:val="003D5D8F"/>
    <w:rsid w:val="003D6C32"/>
    <w:rsid w:val="003D6F3E"/>
    <w:rsid w:val="003D7513"/>
    <w:rsid w:val="003D7638"/>
    <w:rsid w:val="003E0377"/>
    <w:rsid w:val="003E0A95"/>
    <w:rsid w:val="003E12FD"/>
    <w:rsid w:val="003E2A64"/>
    <w:rsid w:val="003E538A"/>
    <w:rsid w:val="003E5AC1"/>
    <w:rsid w:val="003E5CB0"/>
    <w:rsid w:val="003E757C"/>
    <w:rsid w:val="003F065B"/>
    <w:rsid w:val="003F0903"/>
    <w:rsid w:val="003F0A40"/>
    <w:rsid w:val="003F2A29"/>
    <w:rsid w:val="003F311E"/>
    <w:rsid w:val="003F3467"/>
    <w:rsid w:val="003F37ED"/>
    <w:rsid w:val="003F41A0"/>
    <w:rsid w:val="003F4A10"/>
    <w:rsid w:val="003F4FCB"/>
    <w:rsid w:val="003F5023"/>
    <w:rsid w:val="003F6D0B"/>
    <w:rsid w:val="004011FF"/>
    <w:rsid w:val="00401551"/>
    <w:rsid w:val="00401DED"/>
    <w:rsid w:val="00401EB1"/>
    <w:rsid w:val="00407BDE"/>
    <w:rsid w:val="00407C07"/>
    <w:rsid w:val="00411431"/>
    <w:rsid w:val="00411B5D"/>
    <w:rsid w:val="0041227D"/>
    <w:rsid w:val="004124FA"/>
    <w:rsid w:val="0041266F"/>
    <w:rsid w:val="00412843"/>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467D"/>
    <w:rsid w:val="00426DDC"/>
    <w:rsid w:val="0042715C"/>
    <w:rsid w:val="00430028"/>
    <w:rsid w:val="004325A8"/>
    <w:rsid w:val="004345B0"/>
    <w:rsid w:val="00434A4D"/>
    <w:rsid w:val="0043513B"/>
    <w:rsid w:val="00435639"/>
    <w:rsid w:val="00436DFF"/>
    <w:rsid w:val="004404EB"/>
    <w:rsid w:val="004421A5"/>
    <w:rsid w:val="00442BF1"/>
    <w:rsid w:val="00442E56"/>
    <w:rsid w:val="004434FC"/>
    <w:rsid w:val="004435D3"/>
    <w:rsid w:val="00443768"/>
    <w:rsid w:val="00445E0A"/>
    <w:rsid w:val="00446E6B"/>
    <w:rsid w:val="00447157"/>
    <w:rsid w:val="00447FB4"/>
    <w:rsid w:val="004512FF"/>
    <w:rsid w:val="00452DE4"/>
    <w:rsid w:val="00453893"/>
    <w:rsid w:val="004539C9"/>
    <w:rsid w:val="00454362"/>
    <w:rsid w:val="0045446F"/>
    <w:rsid w:val="00455073"/>
    <w:rsid w:val="00455E8D"/>
    <w:rsid w:val="00456F25"/>
    <w:rsid w:val="00461519"/>
    <w:rsid w:val="00461EB4"/>
    <w:rsid w:val="0046301F"/>
    <w:rsid w:val="00464D56"/>
    <w:rsid w:val="0046523F"/>
    <w:rsid w:val="00465781"/>
    <w:rsid w:val="00465BEF"/>
    <w:rsid w:val="0046664F"/>
    <w:rsid w:val="004679EA"/>
    <w:rsid w:val="00467DE0"/>
    <w:rsid w:val="00467E54"/>
    <w:rsid w:val="00470240"/>
    <w:rsid w:val="00470B65"/>
    <w:rsid w:val="00471177"/>
    <w:rsid w:val="00471D7F"/>
    <w:rsid w:val="00472632"/>
    <w:rsid w:val="004728FD"/>
    <w:rsid w:val="00472973"/>
    <w:rsid w:val="004752A6"/>
    <w:rsid w:val="00475789"/>
    <w:rsid w:val="00475A64"/>
    <w:rsid w:val="00475E03"/>
    <w:rsid w:val="00476EF1"/>
    <w:rsid w:val="00477249"/>
    <w:rsid w:val="004801BE"/>
    <w:rsid w:val="0048107D"/>
    <w:rsid w:val="0048161B"/>
    <w:rsid w:val="0048168F"/>
    <w:rsid w:val="00482DBD"/>
    <w:rsid w:val="00482DC9"/>
    <w:rsid w:val="00483B30"/>
    <w:rsid w:val="00483B49"/>
    <w:rsid w:val="00483CEA"/>
    <w:rsid w:val="00484418"/>
    <w:rsid w:val="004848D7"/>
    <w:rsid w:val="00485445"/>
    <w:rsid w:val="00485456"/>
    <w:rsid w:val="00487070"/>
    <w:rsid w:val="004876DF"/>
    <w:rsid w:val="00491DEB"/>
    <w:rsid w:val="00492F84"/>
    <w:rsid w:val="00492FEF"/>
    <w:rsid w:val="0049360F"/>
    <w:rsid w:val="00493BEC"/>
    <w:rsid w:val="004947F5"/>
    <w:rsid w:val="00495361"/>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2550"/>
    <w:rsid w:val="004B496B"/>
    <w:rsid w:val="004B4AAD"/>
    <w:rsid w:val="004B5476"/>
    <w:rsid w:val="004B5AE3"/>
    <w:rsid w:val="004B6315"/>
    <w:rsid w:val="004B64E8"/>
    <w:rsid w:val="004B6B92"/>
    <w:rsid w:val="004B7A5E"/>
    <w:rsid w:val="004B7FA5"/>
    <w:rsid w:val="004C20B9"/>
    <w:rsid w:val="004C441C"/>
    <w:rsid w:val="004C4467"/>
    <w:rsid w:val="004C5097"/>
    <w:rsid w:val="004C529E"/>
    <w:rsid w:val="004C631E"/>
    <w:rsid w:val="004D0CB8"/>
    <w:rsid w:val="004D1046"/>
    <w:rsid w:val="004D1066"/>
    <w:rsid w:val="004D208E"/>
    <w:rsid w:val="004D2270"/>
    <w:rsid w:val="004D2ACE"/>
    <w:rsid w:val="004D33FB"/>
    <w:rsid w:val="004D4663"/>
    <w:rsid w:val="004D51E2"/>
    <w:rsid w:val="004D5882"/>
    <w:rsid w:val="004D6627"/>
    <w:rsid w:val="004E0359"/>
    <w:rsid w:val="004E053E"/>
    <w:rsid w:val="004E0A4F"/>
    <w:rsid w:val="004E1ECF"/>
    <w:rsid w:val="004E28FB"/>
    <w:rsid w:val="004E297A"/>
    <w:rsid w:val="004E333A"/>
    <w:rsid w:val="004E37BD"/>
    <w:rsid w:val="004E3914"/>
    <w:rsid w:val="004E3A52"/>
    <w:rsid w:val="004E423F"/>
    <w:rsid w:val="004E5A35"/>
    <w:rsid w:val="004E7A00"/>
    <w:rsid w:val="004E7AB5"/>
    <w:rsid w:val="004F1435"/>
    <w:rsid w:val="004F2FA9"/>
    <w:rsid w:val="004F4E6F"/>
    <w:rsid w:val="004F514A"/>
    <w:rsid w:val="004F5565"/>
    <w:rsid w:val="004F5DFF"/>
    <w:rsid w:val="004F71B8"/>
    <w:rsid w:val="004F7DB4"/>
    <w:rsid w:val="004F7FD2"/>
    <w:rsid w:val="00500127"/>
    <w:rsid w:val="00500D30"/>
    <w:rsid w:val="00500DC0"/>
    <w:rsid w:val="00500FD8"/>
    <w:rsid w:val="0050117E"/>
    <w:rsid w:val="005013D7"/>
    <w:rsid w:val="00502119"/>
    <w:rsid w:val="00502A37"/>
    <w:rsid w:val="005032C4"/>
    <w:rsid w:val="00503C7B"/>
    <w:rsid w:val="00504B3A"/>
    <w:rsid w:val="00505A49"/>
    <w:rsid w:val="00505BC6"/>
    <w:rsid w:val="005065D8"/>
    <w:rsid w:val="00506C3C"/>
    <w:rsid w:val="00506DBA"/>
    <w:rsid w:val="0050702E"/>
    <w:rsid w:val="00507869"/>
    <w:rsid w:val="00507A46"/>
    <w:rsid w:val="005106A7"/>
    <w:rsid w:val="00511721"/>
    <w:rsid w:val="00512A9D"/>
    <w:rsid w:val="00512EB4"/>
    <w:rsid w:val="00514A33"/>
    <w:rsid w:val="005213B9"/>
    <w:rsid w:val="00521E2C"/>
    <w:rsid w:val="00522779"/>
    <w:rsid w:val="005242D9"/>
    <w:rsid w:val="00524E8A"/>
    <w:rsid w:val="00526365"/>
    <w:rsid w:val="00526D54"/>
    <w:rsid w:val="00526E75"/>
    <w:rsid w:val="00527C9C"/>
    <w:rsid w:val="00530105"/>
    <w:rsid w:val="00533CCB"/>
    <w:rsid w:val="00534FDC"/>
    <w:rsid w:val="00536B3A"/>
    <w:rsid w:val="00536C9D"/>
    <w:rsid w:val="0054059F"/>
    <w:rsid w:val="005409C6"/>
    <w:rsid w:val="00540DD3"/>
    <w:rsid w:val="00540F03"/>
    <w:rsid w:val="00541D9B"/>
    <w:rsid w:val="005433F2"/>
    <w:rsid w:val="00543647"/>
    <w:rsid w:val="00546281"/>
    <w:rsid w:val="005506AC"/>
    <w:rsid w:val="005509A6"/>
    <w:rsid w:val="00550F2A"/>
    <w:rsid w:val="00551550"/>
    <w:rsid w:val="00552472"/>
    <w:rsid w:val="00553545"/>
    <w:rsid w:val="00555D91"/>
    <w:rsid w:val="005561B8"/>
    <w:rsid w:val="0055693E"/>
    <w:rsid w:val="00557670"/>
    <w:rsid w:val="005607E6"/>
    <w:rsid w:val="0056295B"/>
    <w:rsid w:val="00563CF8"/>
    <w:rsid w:val="00563D7C"/>
    <w:rsid w:val="005644DA"/>
    <w:rsid w:val="00564F7D"/>
    <w:rsid w:val="00566AE6"/>
    <w:rsid w:val="005671EF"/>
    <w:rsid w:val="005674A6"/>
    <w:rsid w:val="0057023F"/>
    <w:rsid w:val="00570263"/>
    <w:rsid w:val="005709CA"/>
    <w:rsid w:val="00571492"/>
    <w:rsid w:val="005714E4"/>
    <w:rsid w:val="0057308D"/>
    <w:rsid w:val="0057396C"/>
    <w:rsid w:val="0057537C"/>
    <w:rsid w:val="005773D7"/>
    <w:rsid w:val="0057743F"/>
    <w:rsid w:val="005805F7"/>
    <w:rsid w:val="00580C97"/>
    <w:rsid w:val="00582C98"/>
    <w:rsid w:val="00583376"/>
    <w:rsid w:val="00585363"/>
    <w:rsid w:val="00585AA8"/>
    <w:rsid w:val="00585B7F"/>
    <w:rsid w:val="00585C17"/>
    <w:rsid w:val="00587E63"/>
    <w:rsid w:val="00587E81"/>
    <w:rsid w:val="005907F1"/>
    <w:rsid w:val="00590DA9"/>
    <w:rsid w:val="00592987"/>
    <w:rsid w:val="00594B56"/>
    <w:rsid w:val="005954E3"/>
    <w:rsid w:val="00595972"/>
    <w:rsid w:val="00596577"/>
    <w:rsid w:val="00596825"/>
    <w:rsid w:val="005970FD"/>
    <w:rsid w:val="00597374"/>
    <w:rsid w:val="00597F14"/>
    <w:rsid w:val="005A076E"/>
    <w:rsid w:val="005A1026"/>
    <w:rsid w:val="005A1B26"/>
    <w:rsid w:val="005A3030"/>
    <w:rsid w:val="005A3C56"/>
    <w:rsid w:val="005A433A"/>
    <w:rsid w:val="005A4AAD"/>
    <w:rsid w:val="005A5C83"/>
    <w:rsid w:val="005A5E14"/>
    <w:rsid w:val="005A6399"/>
    <w:rsid w:val="005A7A51"/>
    <w:rsid w:val="005B0651"/>
    <w:rsid w:val="005B0CB6"/>
    <w:rsid w:val="005B195B"/>
    <w:rsid w:val="005B1EE2"/>
    <w:rsid w:val="005C200F"/>
    <w:rsid w:val="005C29D7"/>
    <w:rsid w:val="005C38EB"/>
    <w:rsid w:val="005C45FA"/>
    <w:rsid w:val="005C5CB6"/>
    <w:rsid w:val="005C6170"/>
    <w:rsid w:val="005C68C8"/>
    <w:rsid w:val="005C7D56"/>
    <w:rsid w:val="005D0785"/>
    <w:rsid w:val="005D20A6"/>
    <w:rsid w:val="005D380A"/>
    <w:rsid w:val="005D4588"/>
    <w:rsid w:val="005D73E9"/>
    <w:rsid w:val="005D7514"/>
    <w:rsid w:val="005D7982"/>
    <w:rsid w:val="005E07D4"/>
    <w:rsid w:val="005E0913"/>
    <w:rsid w:val="005E0A1E"/>
    <w:rsid w:val="005E14BF"/>
    <w:rsid w:val="005E21BB"/>
    <w:rsid w:val="005E2483"/>
    <w:rsid w:val="005E2DD8"/>
    <w:rsid w:val="005E34F7"/>
    <w:rsid w:val="005E4594"/>
    <w:rsid w:val="005E5E35"/>
    <w:rsid w:val="005E61D4"/>
    <w:rsid w:val="005E6715"/>
    <w:rsid w:val="005E693A"/>
    <w:rsid w:val="005E7394"/>
    <w:rsid w:val="005E779D"/>
    <w:rsid w:val="005F118A"/>
    <w:rsid w:val="005F1E59"/>
    <w:rsid w:val="005F301C"/>
    <w:rsid w:val="005F3596"/>
    <w:rsid w:val="005F516D"/>
    <w:rsid w:val="005F5C10"/>
    <w:rsid w:val="005F751E"/>
    <w:rsid w:val="005F7540"/>
    <w:rsid w:val="005F79C0"/>
    <w:rsid w:val="005F7BAD"/>
    <w:rsid w:val="00601EFA"/>
    <w:rsid w:val="006027DF"/>
    <w:rsid w:val="00603051"/>
    <w:rsid w:val="00603D27"/>
    <w:rsid w:val="00604239"/>
    <w:rsid w:val="006068A2"/>
    <w:rsid w:val="006071AA"/>
    <w:rsid w:val="00610560"/>
    <w:rsid w:val="00611266"/>
    <w:rsid w:val="006135EF"/>
    <w:rsid w:val="00614C56"/>
    <w:rsid w:val="00615C59"/>
    <w:rsid w:val="00617F10"/>
    <w:rsid w:val="00621B2F"/>
    <w:rsid w:val="00621D64"/>
    <w:rsid w:val="00622957"/>
    <w:rsid w:val="00622F0C"/>
    <w:rsid w:val="006233BE"/>
    <w:rsid w:val="00623C11"/>
    <w:rsid w:val="006243DA"/>
    <w:rsid w:val="0062654F"/>
    <w:rsid w:val="006265D1"/>
    <w:rsid w:val="00626FBC"/>
    <w:rsid w:val="006276C1"/>
    <w:rsid w:val="006279C7"/>
    <w:rsid w:val="006302EB"/>
    <w:rsid w:val="006318EA"/>
    <w:rsid w:val="0063264B"/>
    <w:rsid w:val="00632B52"/>
    <w:rsid w:val="00632C04"/>
    <w:rsid w:val="00632F6C"/>
    <w:rsid w:val="00633FF5"/>
    <w:rsid w:val="00634302"/>
    <w:rsid w:val="0063541C"/>
    <w:rsid w:val="0063599F"/>
    <w:rsid w:val="006364B6"/>
    <w:rsid w:val="00636A4A"/>
    <w:rsid w:val="006374AB"/>
    <w:rsid w:val="0064096D"/>
    <w:rsid w:val="0064158B"/>
    <w:rsid w:val="006415CB"/>
    <w:rsid w:val="0064385C"/>
    <w:rsid w:val="00643DCA"/>
    <w:rsid w:val="0064530B"/>
    <w:rsid w:val="00646941"/>
    <w:rsid w:val="00651508"/>
    <w:rsid w:val="00651D4D"/>
    <w:rsid w:val="00652F38"/>
    <w:rsid w:val="00653DB5"/>
    <w:rsid w:val="00654BAB"/>
    <w:rsid w:val="006561E2"/>
    <w:rsid w:val="0065695B"/>
    <w:rsid w:val="00660EFA"/>
    <w:rsid w:val="00661070"/>
    <w:rsid w:val="00661791"/>
    <w:rsid w:val="00661F23"/>
    <w:rsid w:val="00661FE2"/>
    <w:rsid w:val="00662737"/>
    <w:rsid w:val="00663006"/>
    <w:rsid w:val="0066381E"/>
    <w:rsid w:val="00663921"/>
    <w:rsid w:val="00663A3E"/>
    <w:rsid w:val="00663D81"/>
    <w:rsid w:val="006655FE"/>
    <w:rsid w:val="0066589A"/>
    <w:rsid w:val="00666045"/>
    <w:rsid w:val="00666412"/>
    <w:rsid w:val="0066698D"/>
    <w:rsid w:val="00671920"/>
    <w:rsid w:val="00672093"/>
    <w:rsid w:val="0067244B"/>
    <w:rsid w:val="006728B9"/>
    <w:rsid w:val="00673365"/>
    <w:rsid w:val="00673918"/>
    <w:rsid w:val="00675A18"/>
    <w:rsid w:val="0067621E"/>
    <w:rsid w:val="00677A92"/>
    <w:rsid w:val="00681263"/>
    <w:rsid w:val="006817D4"/>
    <w:rsid w:val="00681877"/>
    <w:rsid w:val="006818E9"/>
    <w:rsid w:val="006818EF"/>
    <w:rsid w:val="00681A8C"/>
    <w:rsid w:val="00683900"/>
    <w:rsid w:val="006845B5"/>
    <w:rsid w:val="00684EE4"/>
    <w:rsid w:val="0068503C"/>
    <w:rsid w:val="0068546B"/>
    <w:rsid w:val="00685B37"/>
    <w:rsid w:val="00686976"/>
    <w:rsid w:val="00687F59"/>
    <w:rsid w:val="0069060F"/>
    <w:rsid w:val="00690746"/>
    <w:rsid w:val="006916E6"/>
    <w:rsid w:val="00691754"/>
    <w:rsid w:val="0069195C"/>
    <w:rsid w:val="00692BC8"/>
    <w:rsid w:val="00692CD6"/>
    <w:rsid w:val="006952FA"/>
    <w:rsid w:val="00695D94"/>
    <w:rsid w:val="006961D8"/>
    <w:rsid w:val="00697E63"/>
    <w:rsid w:val="006A01F4"/>
    <w:rsid w:val="006A043B"/>
    <w:rsid w:val="006A1150"/>
    <w:rsid w:val="006A130F"/>
    <w:rsid w:val="006A1614"/>
    <w:rsid w:val="006A2270"/>
    <w:rsid w:val="006A3BFE"/>
    <w:rsid w:val="006A4E20"/>
    <w:rsid w:val="006A69DE"/>
    <w:rsid w:val="006B02CF"/>
    <w:rsid w:val="006B0331"/>
    <w:rsid w:val="006B143D"/>
    <w:rsid w:val="006B185A"/>
    <w:rsid w:val="006B1B6C"/>
    <w:rsid w:val="006B2FEC"/>
    <w:rsid w:val="006B343F"/>
    <w:rsid w:val="006B4C06"/>
    <w:rsid w:val="006B52DA"/>
    <w:rsid w:val="006B7192"/>
    <w:rsid w:val="006C06E3"/>
    <w:rsid w:val="006C097C"/>
    <w:rsid w:val="006C32B9"/>
    <w:rsid w:val="006C3A11"/>
    <w:rsid w:val="006C420B"/>
    <w:rsid w:val="006C5255"/>
    <w:rsid w:val="006C6634"/>
    <w:rsid w:val="006C6774"/>
    <w:rsid w:val="006C6FD2"/>
    <w:rsid w:val="006C7502"/>
    <w:rsid w:val="006D0230"/>
    <w:rsid w:val="006D03D4"/>
    <w:rsid w:val="006D0DD5"/>
    <w:rsid w:val="006D1ABD"/>
    <w:rsid w:val="006D1D20"/>
    <w:rsid w:val="006D1ECF"/>
    <w:rsid w:val="006D223E"/>
    <w:rsid w:val="006D2F9B"/>
    <w:rsid w:val="006D4872"/>
    <w:rsid w:val="006D4A62"/>
    <w:rsid w:val="006D592E"/>
    <w:rsid w:val="006D5C65"/>
    <w:rsid w:val="006D63F0"/>
    <w:rsid w:val="006D727F"/>
    <w:rsid w:val="006D7640"/>
    <w:rsid w:val="006D78C7"/>
    <w:rsid w:val="006D7E11"/>
    <w:rsid w:val="006E0646"/>
    <w:rsid w:val="006E09BE"/>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AD5"/>
    <w:rsid w:val="006F1D36"/>
    <w:rsid w:val="006F24AE"/>
    <w:rsid w:val="006F3051"/>
    <w:rsid w:val="006F446E"/>
    <w:rsid w:val="006F4C73"/>
    <w:rsid w:val="006F4FA0"/>
    <w:rsid w:val="006F5A83"/>
    <w:rsid w:val="006F63F3"/>
    <w:rsid w:val="006F6D0A"/>
    <w:rsid w:val="0070030C"/>
    <w:rsid w:val="007005D0"/>
    <w:rsid w:val="0070124F"/>
    <w:rsid w:val="0070264E"/>
    <w:rsid w:val="00702735"/>
    <w:rsid w:val="007027AC"/>
    <w:rsid w:val="007050DD"/>
    <w:rsid w:val="0070572A"/>
    <w:rsid w:val="00705EDD"/>
    <w:rsid w:val="007075CC"/>
    <w:rsid w:val="00707B65"/>
    <w:rsid w:val="007126BF"/>
    <w:rsid w:val="00716C3D"/>
    <w:rsid w:val="00716D42"/>
    <w:rsid w:val="00717B20"/>
    <w:rsid w:val="00720EE9"/>
    <w:rsid w:val="00721DBE"/>
    <w:rsid w:val="00722455"/>
    <w:rsid w:val="00722C70"/>
    <w:rsid w:val="00722EEC"/>
    <w:rsid w:val="0072455A"/>
    <w:rsid w:val="00724CB9"/>
    <w:rsid w:val="00726A2D"/>
    <w:rsid w:val="00727144"/>
    <w:rsid w:val="00727C95"/>
    <w:rsid w:val="00730140"/>
    <w:rsid w:val="00731F4F"/>
    <w:rsid w:val="007330B4"/>
    <w:rsid w:val="00733D0F"/>
    <w:rsid w:val="0073601B"/>
    <w:rsid w:val="0073638D"/>
    <w:rsid w:val="00736D1B"/>
    <w:rsid w:val="00737879"/>
    <w:rsid w:val="0074171A"/>
    <w:rsid w:val="00741988"/>
    <w:rsid w:val="00743009"/>
    <w:rsid w:val="00743772"/>
    <w:rsid w:val="007446DB"/>
    <w:rsid w:val="00745FF1"/>
    <w:rsid w:val="007509F8"/>
    <w:rsid w:val="00750DF0"/>
    <w:rsid w:val="00751939"/>
    <w:rsid w:val="007544A2"/>
    <w:rsid w:val="007557D5"/>
    <w:rsid w:val="00756EA6"/>
    <w:rsid w:val="00760876"/>
    <w:rsid w:val="00761216"/>
    <w:rsid w:val="007614A7"/>
    <w:rsid w:val="007616D9"/>
    <w:rsid w:val="007617F2"/>
    <w:rsid w:val="0076267F"/>
    <w:rsid w:val="00762C13"/>
    <w:rsid w:val="00763479"/>
    <w:rsid w:val="00763E81"/>
    <w:rsid w:val="00765FFE"/>
    <w:rsid w:val="00766978"/>
    <w:rsid w:val="00771158"/>
    <w:rsid w:val="00772697"/>
    <w:rsid w:val="00773107"/>
    <w:rsid w:val="00773119"/>
    <w:rsid w:val="007746F8"/>
    <w:rsid w:val="00774AF2"/>
    <w:rsid w:val="00777DD1"/>
    <w:rsid w:val="00780523"/>
    <w:rsid w:val="00780B84"/>
    <w:rsid w:val="00782121"/>
    <w:rsid w:val="00782359"/>
    <w:rsid w:val="00782942"/>
    <w:rsid w:val="00784A6B"/>
    <w:rsid w:val="00786102"/>
    <w:rsid w:val="00786EB6"/>
    <w:rsid w:val="00787741"/>
    <w:rsid w:val="00787B94"/>
    <w:rsid w:val="00790D09"/>
    <w:rsid w:val="00790F2B"/>
    <w:rsid w:val="00791C07"/>
    <w:rsid w:val="00792E98"/>
    <w:rsid w:val="00793460"/>
    <w:rsid w:val="007934BC"/>
    <w:rsid w:val="0079421B"/>
    <w:rsid w:val="007953EF"/>
    <w:rsid w:val="00797B47"/>
    <w:rsid w:val="00797D42"/>
    <w:rsid w:val="00797DEF"/>
    <w:rsid w:val="007A0D7D"/>
    <w:rsid w:val="007A3D70"/>
    <w:rsid w:val="007A45A6"/>
    <w:rsid w:val="007A5222"/>
    <w:rsid w:val="007A5434"/>
    <w:rsid w:val="007A6975"/>
    <w:rsid w:val="007A7DFA"/>
    <w:rsid w:val="007B08EC"/>
    <w:rsid w:val="007B1808"/>
    <w:rsid w:val="007B19CE"/>
    <w:rsid w:val="007B25BD"/>
    <w:rsid w:val="007B2628"/>
    <w:rsid w:val="007B3F61"/>
    <w:rsid w:val="007B5D3C"/>
    <w:rsid w:val="007C0F72"/>
    <w:rsid w:val="007C0F93"/>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D7C76"/>
    <w:rsid w:val="007E00B8"/>
    <w:rsid w:val="007E062A"/>
    <w:rsid w:val="007E08D2"/>
    <w:rsid w:val="007E17BB"/>
    <w:rsid w:val="007E1997"/>
    <w:rsid w:val="007E35DE"/>
    <w:rsid w:val="007E3991"/>
    <w:rsid w:val="007E3C72"/>
    <w:rsid w:val="007E486B"/>
    <w:rsid w:val="007E6D59"/>
    <w:rsid w:val="007E7249"/>
    <w:rsid w:val="007E7BBE"/>
    <w:rsid w:val="007F0446"/>
    <w:rsid w:val="007F1D14"/>
    <w:rsid w:val="007F2991"/>
    <w:rsid w:val="007F2A29"/>
    <w:rsid w:val="007F4C31"/>
    <w:rsid w:val="007F5272"/>
    <w:rsid w:val="007F7693"/>
    <w:rsid w:val="00800BB3"/>
    <w:rsid w:val="00801F2C"/>
    <w:rsid w:val="00803651"/>
    <w:rsid w:val="008039E6"/>
    <w:rsid w:val="00804E21"/>
    <w:rsid w:val="00805DEB"/>
    <w:rsid w:val="0080631C"/>
    <w:rsid w:val="00806CA6"/>
    <w:rsid w:val="00807ADB"/>
    <w:rsid w:val="008119A4"/>
    <w:rsid w:val="00812A5F"/>
    <w:rsid w:val="00813665"/>
    <w:rsid w:val="008136FC"/>
    <w:rsid w:val="0081459B"/>
    <w:rsid w:val="0081464A"/>
    <w:rsid w:val="008153E0"/>
    <w:rsid w:val="0081658B"/>
    <w:rsid w:val="00816DBE"/>
    <w:rsid w:val="00816F41"/>
    <w:rsid w:val="008171F0"/>
    <w:rsid w:val="00817ED3"/>
    <w:rsid w:val="00820154"/>
    <w:rsid w:val="0082047F"/>
    <w:rsid w:val="00823B75"/>
    <w:rsid w:val="00823C9E"/>
    <w:rsid w:val="008252EC"/>
    <w:rsid w:val="00825F66"/>
    <w:rsid w:val="0082657C"/>
    <w:rsid w:val="0082673E"/>
    <w:rsid w:val="0082715A"/>
    <w:rsid w:val="0083016C"/>
    <w:rsid w:val="00830767"/>
    <w:rsid w:val="008317B2"/>
    <w:rsid w:val="00833482"/>
    <w:rsid w:val="00833BF8"/>
    <w:rsid w:val="008341F9"/>
    <w:rsid w:val="00835613"/>
    <w:rsid w:val="00835869"/>
    <w:rsid w:val="00836594"/>
    <w:rsid w:val="008412E2"/>
    <w:rsid w:val="00841CFC"/>
    <w:rsid w:val="00842897"/>
    <w:rsid w:val="0084299C"/>
    <w:rsid w:val="00843195"/>
    <w:rsid w:val="00844421"/>
    <w:rsid w:val="00845034"/>
    <w:rsid w:val="00846BCD"/>
    <w:rsid w:val="00847A13"/>
    <w:rsid w:val="008512A3"/>
    <w:rsid w:val="008518F7"/>
    <w:rsid w:val="00851EE8"/>
    <w:rsid w:val="00852D10"/>
    <w:rsid w:val="008538BD"/>
    <w:rsid w:val="00855671"/>
    <w:rsid w:val="00856CE6"/>
    <w:rsid w:val="00857D64"/>
    <w:rsid w:val="00862A27"/>
    <w:rsid w:val="00862CB7"/>
    <w:rsid w:val="00862FA3"/>
    <w:rsid w:val="00865454"/>
    <w:rsid w:val="0086574D"/>
    <w:rsid w:val="00866305"/>
    <w:rsid w:val="0086750D"/>
    <w:rsid w:val="00870DB2"/>
    <w:rsid w:val="0087102B"/>
    <w:rsid w:val="00871690"/>
    <w:rsid w:val="00873910"/>
    <w:rsid w:val="008752E7"/>
    <w:rsid w:val="00876E14"/>
    <w:rsid w:val="0088106A"/>
    <w:rsid w:val="00881D28"/>
    <w:rsid w:val="00882243"/>
    <w:rsid w:val="00882503"/>
    <w:rsid w:val="0088256E"/>
    <w:rsid w:val="008835AC"/>
    <w:rsid w:val="00883C1D"/>
    <w:rsid w:val="00884217"/>
    <w:rsid w:val="00884349"/>
    <w:rsid w:val="0088441F"/>
    <w:rsid w:val="00884F2C"/>
    <w:rsid w:val="0088539A"/>
    <w:rsid w:val="008871CC"/>
    <w:rsid w:val="00887968"/>
    <w:rsid w:val="00890B14"/>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8AE"/>
    <w:rsid w:val="008A3FF4"/>
    <w:rsid w:val="008A7AC3"/>
    <w:rsid w:val="008B161B"/>
    <w:rsid w:val="008B2BC9"/>
    <w:rsid w:val="008B2D7F"/>
    <w:rsid w:val="008B3D65"/>
    <w:rsid w:val="008B459E"/>
    <w:rsid w:val="008B55EB"/>
    <w:rsid w:val="008B6481"/>
    <w:rsid w:val="008B737F"/>
    <w:rsid w:val="008B7483"/>
    <w:rsid w:val="008C1106"/>
    <w:rsid w:val="008C2B99"/>
    <w:rsid w:val="008C2CF9"/>
    <w:rsid w:val="008C3C88"/>
    <w:rsid w:val="008C3FCF"/>
    <w:rsid w:val="008C4724"/>
    <w:rsid w:val="008C4ECD"/>
    <w:rsid w:val="008C5A85"/>
    <w:rsid w:val="008C5EAF"/>
    <w:rsid w:val="008C731B"/>
    <w:rsid w:val="008D271F"/>
    <w:rsid w:val="008D34A2"/>
    <w:rsid w:val="008D35C0"/>
    <w:rsid w:val="008D3EAE"/>
    <w:rsid w:val="008D3FCA"/>
    <w:rsid w:val="008D5471"/>
    <w:rsid w:val="008D5593"/>
    <w:rsid w:val="008D6A76"/>
    <w:rsid w:val="008D77E8"/>
    <w:rsid w:val="008E0C29"/>
    <w:rsid w:val="008E0CB6"/>
    <w:rsid w:val="008E1631"/>
    <w:rsid w:val="008E179A"/>
    <w:rsid w:val="008E1B8B"/>
    <w:rsid w:val="008E1ED3"/>
    <w:rsid w:val="008E2BB3"/>
    <w:rsid w:val="008E320C"/>
    <w:rsid w:val="008E3FE9"/>
    <w:rsid w:val="008E4BC4"/>
    <w:rsid w:val="008E4E96"/>
    <w:rsid w:val="008E52DA"/>
    <w:rsid w:val="008E5830"/>
    <w:rsid w:val="008E6816"/>
    <w:rsid w:val="008E69C5"/>
    <w:rsid w:val="008E6F90"/>
    <w:rsid w:val="008E7C8F"/>
    <w:rsid w:val="008E7DF3"/>
    <w:rsid w:val="008E7F82"/>
    <w:rsid w:val="008F1CC6"/>
    <w:rsid w:val="008F1D39"/>
    <w:rsid w:val="008F2253"/>
    <w:rsid w:val="008F2370"/>
    <w:rsid w:val="008F2C22"/>
    <w:rsid w:val="008F36C5"/>
    <w:rsid w:val="008F479A"/>
    <w:rsid w:val="008F5605"/>
    <w:rsid w:val="008F6381"/>
    <w:rsid w:val="008F6695"/>
    <w:rsid w:val="00902022"/>
    <w:rsid w:val="009022F5"/>
    <w:rsid w:val="0090338D"/>
    <w:rsid w:val="00903433"/>
    <w:rsid w:val="009034F4"/>
    <w:rsid w:val="009035FD"/>
    <w:rsid w:val="00903F5B"/>
    <w:rsid w:val="00910164"/>
    <w:rsid w:val="00910C3F"/>
    <w:rsid w:val="00911220"/>
    <w:rsid w:val="0091230F"/>
    <w:rsid w:val="00913D25"/>
    <w:rsid w:val="0091428D"/>
    <w:rsid w:val="00914382"/>
    <w:rsid w:val="009147E0"/>
    <w:rsid w:val="0091497E"/>
    <w:rsid w:val="0091528D"/>
    <w:rsid w:val="009156DA"/>
    <w:rsid w:val="00916DBA"/>
    <w:rsid w:val="00920355"/>
    <w:rsid w:val="00920595"/>
    <w:rsid w:val="00921067"/>
    <w:rsid w:val="0092121A"/>
    <w:rsid w:val="00921C76"/>
    <w:rsid w:val="009221FF"/>
    <w:rsid w:val="00922FD6"/>
    <w:rsid w:val="0092494D"/>
    <w:rsid w:val="00927159"/>
    <w:rsid w:val="00930B60"/>
    <w:rsid w:val="00930CCF"/>
    <w:rsid w:val="00932868"/>
    <w:rsid w:val="0093394D"/>
    <w:rsid w:val="0093575D"/>
    <w:rsid w:val="00936948"/>
    <w:rsid w:val="009374DB"/>
    <w:rsid w:val="0093767A"/>
    <w:rsid w:val="009407A0"/>
    <w:rsid w:val="00940CAA"/>
    <w:rsid w:val="009419E8"/>
    <w:rsid w:val="00943A5A"/>
    <w:rsid w:val="009443CD"/>
    <w:rsid w:val="00944875"/>
    <w:rsid w:val="00944C3B"/>
    <w:rsid w:val="0094530E"/>
    <w:rsid w:val="00945D8A"/>
    <w:rsid w:val="00950E42"/>
    <w:rsid w:val="0095140F"/>
    <w:rsid w:val="00951E3A"/>
    <w:rsid w:val="00952B57"/>
    <w:rsid w:val="00954E4C"/>
    <w:rsid w:val="009561F7"/>
    <w:rsid w:val="00956530"/>
    <w:rsid w:val="00957539"/>
    <w:rsid w:val="00957822"/>
    <w:rsid w:val="0095788C"/>
    <w:rsid w:val="00957AC6"/>
    <w:rsid w:val="00960FF6"/>
    <w:rsid w:val="0096131D"/>
    <w:rsid w:val="00961461"/>
    <w:rsid w:val="00963272"/>
    <w:rsid w:val="009651B7"/>
    <w:rsid w:val="00965923"/>
    <w:rsid w:val="00965AA2"/>
    <w:rsid w:val="00966CB3"/>
    <w:rsid w:val="00966F8C"/>
    <w:rsid w:val="0096757A"/>
    <w:rsid w:val="00967D52"/>
    <w:rsid w:val="0097164D"/>
    <w:rsid w:val="00971AFC"/>
    <w:rsid w:val="009722C2"/>
    <w:rsid w:val="00972EF6"/>
    <w:rsid w:val="00973D9B"/>
    <w:rsid w:val="0097414F"/>
    <w:rsid w:val="0098001B"/>
    <w:rsid w:val="0098069C"/>
    <w:rsid w:val="009809E6"/>
    <w:rsid w:val="0098123D"/>
    <w:rsid w:val="00982FF4"/>
    <w:rsid w:val="00984518"/>
    <w:rsid w:val="0098493E"/>
    <w:rsid w:val="00984D09"/>
    <w:rsid w:val="00985262"/>
    <w:rsid w:val="0098558E"/>
    <w:rsid w:val="0098581D"/>
    <w:rsid w:val="0098651D"/>
    <w:rsid w:val="00987BCF"/>
    <w:rsid w:val="0099019B"/>
    <w:rsid w:val="00990DE9"/>
    <w:rsid w:val="009915AF"/>
    <w:rsid w:val="00993764"/>
    <w:rsid w:val="0099385C"/>
    <w:rsid w:val="00993CC8"/>
    <w:rsid w:val="0099413D"/>
    <w:rsid w:val="00994559"/>
    <w:rsid w:val="00995260"/>
    <w:rsid w:val="009955A3"/>
    <w:rsid w:val="00996081"/>
    <w:rsid w:val="009968B7"/>
    <w:rsid w:val="00997479"/>
    <w:rsid w:val="009979AB"/>
    <w:rsid w:val="00997FB9"/>
    <w:rsid w:val="009A0102"/>
    <w:rsid w:val="009A0115"/>
    <w:rsid w:val="009A04DC"/>
    <w:rsid w:val="009A0B8C"/>
    <w:rsid w:val="009A10BC"/>
    <w:rsid w:val="009A16A1"/>
    <w:rsid w:val="009A1DF7"/>
    <w:rsid w:val="009A4338"/>
    <w:rsid w:val="009A65AA"/>
    <w:rsid w:val="009A6E4A"/>
    <w:rsid w:val="009B1090"/>
    <w:rsid w:val="009B14F2"/>
    <w:rsid w:val="009B168B"/>
    <w:rsid w:val="009B1B12"/>
    <w:rsid w:val="009B1C75"/>
    <w:rsid w:val="009B34D5"/>
    <w:rsid w:val="009B399F"/>
    <w:rsid w:val="009B3A1B"/>
    <w:rsid w:val="009B3DC5"/>
    <w:rsid w:val="009B5118"/>
    <w:rsid w:val="009B647A"/>
    <w:rsid w:val="009B6660"/>
    <w:rsid w:val="009B6D67"/>
    <w:rsid w:val="009C088F"/>
    <w:rsid w:val="009C0BA3"/>
    <w:rsid w:val="009C26E6"/>
    <w:rsid w:val="009C3913"/>
    <w:rsid w:val="009C3927"/>
    <w:rsid w:val="009D0B6A"/>
    <w:rsid w:val="009D0D73"/>
    <w:rsid w:val="009D2480"/>
    <w:rsid w:val="009D2490"/>
    <w:rsid w:val="009D24C6"/>
    <w:rsid w:val="009D3D96"/>
    <w:rsid w:val="009D3E45"/>
    <w:rsid w:val="009D5B99"/>
    <w:rsid w:val="009D667F"/>
    <w:rsid w:val="009D69F2"/>
    <w:rsid w:val="009D6BCE"/>
    <w:rsid w:val="009D6BEF"/>
    <w:rsid w:val="009E0037"/>
    <w:rsid w:val="009E1DE1"/>
    <w:rsid w:val="009E28D2"/>
    <w:rsid w:val="009E6FD9"/>
    <w:rsid w:val="009F06D6"/>
    <w:rsid w:val="009F0D96"/>
    <w:rsid w:val="009F2271"/>
    <w:rsid w:val="009F2379"/>
    <w:rsid w:val="009F36FC"/>
    <w:rsid w:val="009F41ED"/>
    <w:rsid w:val="009F448B"/>
    <w:rsid w:val="009F4E52"/>
    <w:rsid w:val="009F5201"/>
    <w:rsid w:val="009F5561"/>
    <w:rsid w:val="009F5875"/>
    <w:rsid w:val="009F62B4"/>
    <w:rsid w:val="009F62E4"/>
    <w:rsid w:val="009F7455"/>
    <w:rsid w:val="00A0048C"/>
    <w:rsid w:val="00A00EEC"/>
    <w:rsid w:val="00A026B7"/>
    <w:rsid w:val="00A032B7"/>
    <w:rsid w:val="00A03351"/>
    <w:rsid w:val="00A03390"/>
    <w:rsid w:val="00A041C3"/>
    <w:rsid w:val="00A0765E"/>
    <w:rsid w:val="00A07ABE"/>
    <w:rsid w:val="00A07E74"/>
    <w:rsid w:val="00A10BBC"/>
    <w:rsid w:val="00A10E3D"/>
    <w:rsid w:val="00A10E7A"/>
    <w:rsid w:val="00A1132B"/>
    <w:rsid w:val="00A11407"/>
    <w:rsid w:val="00A11D71"/>
    <w:rsid w:val="00A11DAA"/>
    <w:rsid w:val="00A13525"/>
    <w:rsid w:val="00A13963"/>
    <w:rsid w:val="00A1471D"/>
    <w:rsid w:val="00A15422"/>
    <w:rsid w:val="00A1562D"/>
    <w:rsid w:val="00A15D39"/>
    <w:rsid w:val="00A169FD"/>
    <w:rsid w:val="00A16A86"/>
    <w:rsid w:val="00A173B6"/>
    <w:rsid w:val="00A17B52"/>
    <w:rsid w:val="00A17F4D"/>
    <w:rsid w:val="00A202DC"/>
    <w:rsid w:val="00A21528"/>
    <w:rsid w:val="00A229F2"/>
    <w:rsid w:val="00A2380D"/>
    <w:rsid w:val="00A244A6"/>
    <w:rsid w:val="00A24584"/>
    <w:rsid w:val="00A25A6B"/>
    <w:rsid w:val="00A260B7"/>
    <w:rsid w:val="00A27181"/>
    <w:rsid w:val="00A27CD5"/>
    <w:rsid w:val="00A27FD6"/>
    <w:rsid w:val="00A3062A"/>
    <w:rsid w:val="00A308AA"/>
    <w:rsid w:val="00A31D0B"/>
    <w:rsid w:val="00A31D4A"/>
    <w:rsid w:val="00A32648"/>
    <w:rsid w:val="00A32D47"/>
    <w:rsid w:val="00A3468E"/>
    <w:rsid w:val="00A3686C"/>
    <w:rsid w:val="00A36A1C"/>
    <w:rsid w:val="00A36C09"/>
    <w:rsid w:val="00A36FB3"/>
    <w:rsid w:val="00A3715D"/>
    <w:rsid w:val="00A377AE"/>
    <w:rsid w:val="00A40CB8"/>
    <w:rsid w:val="00A4127A"/>
    <w:rsid w:val="00A41343"/>
    <w:rsid w:val="00A433B0"/>
    <w:rsid w:val="00A4356F"/>
    <w:rsid w:val="00A44328"/>
    <w:rsid w:val="00A4472C"/>
    <w:rsid w:val="00A44BFB"/>
    <w:rsid w:val="00A44E49"/>
    <w:rsid w:val="00A4517E"/>
    <w:rsid w:val="00A454AA"/>
    <w:rsid w:val="00A456C6"/>
    <w:rsid w:val="00A46BF8"/>
    <w:rsid w:val="00A46EF0"/>
    <w:rsid w:val="00A47581"/>
    <w:rsid w:val="00A50022"/>
    <w:rsid w:val="00A50360"/>
    <w:rsid w:val="00A508EC"/>
    <w:rsid w:val="00A50A5C"/>
    <w:rsid w:val="00A5205A"/>
    <w:rsid w:val="00A52C43"/>
    <w:rsid w:val="00A534E3"/>
    <w:rsid w:val="00A55696"/>
    <w:rsid w:val="00A556AE"/>
    <w:rsid w:val="00A556DD"/>
    <w:rsid w:val="00A559B2"/>
    <w:rsid w:val="00A572D0"/>
    <w:rsid w:val="00A57C36"/>
    <w:rsid w:val="00A60A9A"/>
    <w:rsid w:val="00A620E2"/>
    <w:rsid w:val="00A62FB6"/>
    <w:rsid w:val="00A637E4"/>
    <w:rsid w:val="00A64254"/>
    <w:rsid w:val="00A649DA"/>
    <w:rsid w:val="00A64A7D"/>
    <w:rsid w:val="00A6520A"/>
    <w:rsid w:val="00A6530E"/>
    <w:rsid w:val="00A65FC5"/>
    <w:rsid w:val="00A668CC"/>
    <w:rsid w:val="00A66D8B"/>
    <w:rsid w:val="00A66DB1"/>
    <w:rsid w:val="00A67F84"/>
    <w:rsid w:val="00A71490"/>
    <w:rsid w:val="00A71C6F"/>
    <w:rsid w:val="00A72143"/>
    <w:rsid w:val="00A7377D"/>
    <w:rsid w:val="00A73D0C"/>
    <w:rsid w:val="00A744DA"/>
    <w:rsid w:val="00A74AFC"/>
    <w:rsid w:val="00A750B6"/>
    <w:rsid w:val="00A77F71"/>
    <w:rsid w:val="00A80841"/>
    <w:rsid w:val="00A8148C"/>
    <w:rsid w:val="00A817C7"/>
    <w:rsid w:val="00A81C91"/>
    <w:rsid w:val="00A81FBD"/>
    <w:rsid w:val="00A82AD2"/>
    <w:rsid w:val="00A82F8F"/>
    <w:rsid w:val="00A84E30"/>
    <w:rsid w:val="00A86252"/>
    <w:rsid w:val="00A86C02"/>
    <w:rsid w:val="00A86C98"/>
    <w:rsid w:val="00A8767B"/>
    <w:rsid w:val="00A910B9"/>
    <w:rsid w:val="00A92095"/>
    <w:rsid w:val="00A95101"/>
    <w:rsid w:val="00A96537"/>
    <w:rsid w:val="00A96D35"/>
    <w:rsid w:val="00A97611"/>
    <w:rsid w:val="00AA05D0"/>
    <w:rsid w:val="00AA225A"/>
    <w:rsid w:val="00AA2AA5"/>
    <w:rsid w:val="00AA351A"/>
    <w:rsid w:val="00AA47BB"/>
    <w:rsid w:val="00AA6291"/>
    <w:rsid w:val="00AA6E1E"/>
    <w:rsid w:val="00AA7580"/>
    <w:rsid w:val="00AB0732"/>
    <w:rsid w:val="00AB1E98"/>
    <w:rsid w:val="00AB1F38"/>
    <w:rsid w:val="00AB2145"/>
    <w:rsid w:val="00AB3581"/>
    <w:rsid w:val="00AB444A"/>
    <w:rsid w:val="00AC1477"/>
    <w:rsid w:val="00AC17DE"/>
    <w:rsid w:val="00AC1FEB"/>
    <w:rsid w:val="00AC23E6"/>
    <w:rsid w:val="00AC281D"/>
    <w:rsid w:val="00AC29B6"/>
    <w:rsid w:val="00AC2A1E"/>
    <w:rsid w:val="00AC360B"/>
    <w:rsid w:val="00AC3708"/>
    <w:rsid w:val="00AC4EC8"/>
    <w:rsid w:val="00AC501A"/>
    <w:rsid w:val="00AC62CD"/>
    <w:rsid w:val="00AC69E7"/>
    <w:rsid w:val="00AC7532"/>
    <w:rsid w:val="00AC7EC6"/>
    <w:rsid w:val="00AD0087"/>
    <w:rsid w:val="00AD26E2"/>
    <w:rsid w:val="00AD270C"/>
    <w:rsid w:val="00AD320D"/>
    <w:rsid w:val="00AD461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D7B"/>
    <w:rsid w:val="00AE5ED8"/>
    <w:rsid w:val="00AE7E71"/>
    <w:rsid w:val="00AF329C"/>
    <w:rsid w:val="00AF445A"/>
    <w:rsid w:val="00AF4FE8"/>
    <w:rsid w:val="00AF60ED"/>
    <w:rsid w:val="00AF68E0"/>
    <w:rsid w:val="00AF7845"/>
    <w:rsid w:val="00AF7CDF"/>
    <w:rsid w:val="00B00198"/>
    <w:rsid w:val="00B00CF4"/>
    <w:rsid w:val="00B014CD"/>
    <w:rsid w:val="00B01C5C"/>
    <w:rsid w:val="00B01D06"/>
    <w:rsid w:val="00B034C6"/>
    <w:rsid w:val="00B035D0"/>
    <w:rsid w:val="00B04652"/>
    <w:rsid w:val="00B049DD"/>
    <w:rsid w:val="00B05158"/>
    <w:rsid w:val="00B05D39"/>
    <w:rsid w:val="00B05D3A"/>
    <w:rsid w:val="00B06589"/>
    <w:rsid w:val="00B071C7"/>
    <w:rsid w:val="00B07D71"/>
    <w:rsid w:val="00B1117E"/>
    <w:rsid w:val="00B1132D"/>
    <w:rsid w:val="00B11695"/>
    <w:rsid w:val="00B12FDF"/>
    <w:rsid w:val="00B147FA"/>
    <w:rsid w:val="00B15D00"/>
    <w:rsid w:val="00B15EAA"/>
    <w:rsid w:val="00B164C7"/>
    <w:rsid w:val="00B16D72"/>
    <w:rsid w:val="00B17693"/>
    <w:rsid w:val="00B17BC2"/>
    <w:rsid w:val="00B17EE1"/>
    <w:rsid w:val="00B205FA"/>
    <w:rsid w:val="00B22B00"/>
    <w:rsid w:val="00B231A0"/>
    <w:rsid w:val="00B232F0"/>
    <w:rsid w:val="00B23A64"/>
    <w:rsid w:val="00B241EE"/>
    <w:rsid w:val="00B24845"/>
    <w:rsid w:val="00B24F33"/>
    <w:rsid w:val="00B30632"/>
    <w:rsid w:val="00B31866"/>
    <w:rsid w:val="00B31C4B"/>
    <w:rsid w:val="00B32176"/>
    <w:rsid w:val="00B334EF"/>
    <w:rsid w:val="00B33D8D"/>
    <w:rsid w:val="00B34B2B"/>
    <w:rsid w:val="00B36431"/>
    <w:rsid w:val="00B36829"/>
    <w:rsid w:val="00B37166"/>
    <w:rsid w:val="00B372E0"/>
    <w:rsid w:val="00B375A2"/>
    <w:rsid w:val="00B405BD"/>
    <w:rsid w:val="00B4067D"/>
    <w:rsid w:val="00B40B23"/>
    <w:rsid w:val="00B4265A"/>
    <w:rsid w:val="00B430D4"/>
    <w:rsid w:val="00B443A2"/>
    <w:rsid w:val="00B44637"/>
    <w:rsid w:val="00B4480E"/>
    <w:rsid w:val="00B45961"/>
    <w:rsid w:val="00B46BBF"/>
    <w:rsid w:val="00B47ED4"/>
    <w:rsid w:val="00B500F2"/>
    <w:rsid w:val="00B50B41"/>
    <w:rsid w:val="00B5180E"/>
    <w:rsid w:val="00B51D94"/>
    <w:rsid w:val="00B53D31"/>
    <w:rsid w:val="00B5475D"/>
    <w:rsid w:val="00B54827"/>
    <w:rsid w:val="00B55C6E"/>
    <w:rsid w:val="00B57E65"/>
    <w:rsid w:val="00B60498"/>
    <w:rsid w:val="00B60C32"/>
    <w:rsid w:val="00B61AA3"/>
    <w:rsid w:val="00B61B52"/>
    <w:rsid w:val="00B61F23"/>
    <w:rsid w:val="00B6261A"/>
    <w:rsid w:val="00B62A46"/>
    <w:rsid w:val="00B63458"/>
    <w:rsid w:val="00B63EA9"/>
    <w:rsid w:val="00B642A1"/>
    <w:rsid w:val="00B64437"/>
    <w:rsid w:val="00B64674"/>
    <w:rsid w:val="00B65792"/>
    <w:rsid w:val="00B6645D"/>
    <w:rsid w:val="00B67CBC"/>
    <w:rsid w:val="00B70205"/>
    <w:rsid w:val="00B717F2"/>
    <w:rsid w:val="00B7205A"/>
    <w:rsid w:val="00B72E17"/>
    <w:rsid w:val="00B73D22"/>
    <w:rsid w:val="00B73FDA"/>
    <w:rsid w:val="00B75011"/>
    <w:rsid w:val="00B77815"/>
    <w:rsid w:val="00B80490"/>
    <w:rsid w:val="00B80F1C"/>
    <w:rsid w:val="00B812C8"/>
    <w:rsid w:val="00B814FB"/>
    <w:rsid w:val="00B81DE9"/>
    <w:rsid w:val="00B83A04"/>
    <w:rsid w:val="00B83BFD"/>
    <w:rsid w:val="00B869AD"/>
    <w:rsid w:val="00B9071F"/>
    <w:rsid w:val="00B91291"/>
    <w:rsid w:val="00B91F6A"/>
    <w:rsid w:val="00B92E3D"/>
    <w:rsid w:val="00B93600"/>
    <w:rsid w:val="00B94696"/>
    <w:rsid w:val="00B94A6D"/>
    <w:rsid w:val="00B95219"/>
    <w:rsid w:val="00B9635F"/>
    <w:rsid w:val="00B97949"/>
    <w:rsid w:val="00B97BAA"/>
    <w:rsid w:val="00BA00E3"/>
    <w:rsid w:val="00BA2FA5"/>
    <w:rsid w:val="00BA3107"/>
    <w:rsid w:val="00BA3781"/>
    <w:rsid w:val="00BA3B89"/>
    <w:rsid w:val="00BA4EE7"/>
    <w:rsid w:val="00BA5C03"/>
    <w:rsid w:val="00BA68C6"/>
    <w:rsid w:val="00BA6B66"/>
    <w:rsid w:val="00BB09BF"/>
    <w:rsid w:val="00BB10CB"/>
    <w:rsid w:val="00BB202A"/>
    <w:rsid w:val="00BB2F46"/>
    <w:rsid w:val="00BB58B6"/>
    <w:rsid w:val="00BB5C2F"/>
    <w:rsid w:val="00BB74AA"/>
    <w:rsid w:val="00BB7C3A"/>
    <w:rsid w:val="00BC0FDC"/>
    <w:rsid w:val="00BC291C"/>
    <w:rsid w:val="00BC3B66"/>
    <w:rsid w:val="00BC43E4"/>
    <w:rsid w:val="00BC49B5"/>
    <w:rsid w:val="00BC589F"/>
    <w:rsid w:val="00BC5E84"/>
    <w:rsid w:val="00BC6FBD"/>
    <w:rsid w:val="00BC7FD9"/>
    <w:rsid w:val="00BC7FE7"/>
    <w:rsid w:val="00BD1007"/>
    <w:rsid w:val="00BD252F"/>
    <w:rsid w:val="00BD2619"/>
    <w:rsid w:val="00BD2F50"/>
    <w:rsid w:val="00BD30A7"/>
    <w:rsid w:val="00BD39BE"/>
    <w:rsid w:val="00BD40B0"/>
    <w:rsid w:val="00BD4B3A"/>
    <w:rsid w:val="00BD4F9F"/>
    <w:rsid w:val="00BD514D"/>
    <w:rsid w:val="00BD5CC4"/>
    <w:rsid w:val="00BD5EE7"/>
    <w:rsid w:val="00BD681F"/>
    <w:rsid w:val="00BE03A4"/>
    <w:rsid w:val="00BE0C6F"/>
    <w:rsid w:val="00BE1551"/>
    <w:rsid w:val="00BE30E4"/>
    <w:rsid w:val="00BE3B39"/>
    <w:rsid w:val="00BE3C8C"/>
    <w:rsid w:val="00BE3E73"/>
    <w:rsid w:val="00BE5092"/>
    <w:rsid w:val="00BE6494"/>
    <w:rsid w:val="00BE79FF"/>
    <w:rsid w:val="00BF01B5"/>
    <w:rsid w:val="00BF1089"/>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928"/>
    <w:rsid w:val="00C02DF2"/>
    <w:rsid w:val="00C034CD"/>
    <w:rsid w:val="00C03F76"/>
    <w:rsid w:val="00C05169"/>
    <w:rsid w:val="00C059A7"/>
    <w:rsid w:val="00C05FC9"/>
    <w:rsid w:val="00C06A77"/>
    <w:rsid w:val="00C06E8A"/>
    <w:rsid w:val="00C075CA"/>
    <w:rsid w:val="00C1175B"/>
    <w:rsid w:val="00C14326"/>
    <w:rsid w:val="00C15C36"/>
    <w:rsid w:val="00C1639E"/>
    <w:rsid w:val="00C16F6A"/>
    <w:rsid w:val="00C16F9A"/>
    <w:rsid w:val="00C1789C"/>
    <w:rsid w:val="00C2035D"/>
    <w:rsid w:val="00C203C0"/>
    <w:rsid w:val="00C20FB4"/>
    <w:rsid w:val="00C2188C"/>
    <w:rsid w:val="00C22EBD"/>
    <w:rsid w:val="00C24554"/>
    <w:rsid w:val="00C25093"/>
    <w:rsid w:val="00C25274"/>
    <w:rsid w:val="00C26866"/>
    <w:rsid w:val="00C26A02"/>
    <w:rsid w:val="00C27DCE"/>
    <w:rsid w:val="00C3084F"/>
    <w:rsid w:val="00C313D3"/>
    <w:rsid w:val="00C33D49"/>
    <w:rsid w:val="00C34162"/>
    <w:rsid w:val="00C356C4"/>
    <w:rsid w:val="00C3739D"/>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A3A"/>
    <w:rsid w:val="00C63C78"/>
    <w:rsid w:val="00C63E63"/>
    <w:rsid w:val="00C649EB"/>
    <w:rsid w:val="00C652AF"/>
    <w:rsid w:val="00C678FA"/>
    <w:rsid w:val="00C67900"/>
    <w:rsid w:val="00C67F63"/>
    <w:rsid w:val="00C70A5B"/>
    <w:rsid w:val="00C72E66"/>
    <w:rsid w:val="00C73887"/>
    <w:rsid w:val="00C73947"/>
    <w:rsid w:val="00C74E49"/>
    <w:rsid w:val="00C75CE1"/>
    <w:rsid w:val="00C75E5B"/>
    <w:rsid w:val="00C764BB"/>
    <w:rsid w:val="00C772D5"/>
    <w:rsid w:val="00C809A4"/>
    <w:rsid w:val="00C812B5"/>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3520"/>
    <w:rsid w:val="00C93704"/>
    <w:rsid w:val="00C9386F"/>
    <w:rsid w:val="00C95DC5"/>
    <w:rsid w:val="00C96405"/>
    <w:rsid w:val="00CA07BE"/>
    <w:rsid w:val="00CA0E0D"/>
    <w:rsid w:val="00CA101D"/>
    <w:rsid w:val="00CA4037"/>
    <w:rsid w:val="00CA4DCC"/>
    <w:rsid w:val="00CA50D9"/>
    <w:rsid w:val="00CA5225"/>
    <w:rsid w:val="00CA57BE"/>
    <w:rsid w:val="00CB0DA0"/>
    <w:rsid w:val="00CB12E2"/>
    <w:rsid w:val="00CB1327"/>
    <w:rsid w:val="00CB2169"/>
    <w:rsid w:val="00CB270C"/>
    <w:rsid w:val="00CB3EDF"/>
    <w:rsid w:val="00CB4CD3"/>
    <w:rsid w:val="00CB50E1"/>
    <w:rsid w:val="00CB7DAD"/>
    <w:rsid w:val="00CC07A7"/>
    <w:rsid w:val="00CC2209"/>
    <w:rsid w:val="00CC3A3D"/>
    <w:rsid w:val="00CC4298"/>
    <w:rsid w:val="00CC44D9"/>
    <w:rsid w:val="00CC57A0"/>
    <w:rsid w:val="00CC606E"/>
    <w:rsid w:val="00CC791C"/>
    <w:rsid w:val="00CC79BA"/>
    <w:rsid w:val="00CD2481"/>
    <w:rsid w:val="00CD274E"/>
    <w:rsid w:val="00CD385A"/>
    <w:rsid w:val="00CD38CC"/>
    <w:rsid w:val="00CD3AFD"/>
    <w:rsid w:val="00CD3C70"/>
    <w:rsid w:val="00CD4A52"/>
    <w:rsid w:val="00CD4F41"/>
    <w:rsid w:val="00CD544D"/>
    <w:rsid w:val="00CD5BB9"/>
    <w:rsid w:val="00CD6741"/>
    <w:rsid w:val="00CD69E7"/>
    <w:rsid w:val="00CE026B"/>
    <w:rsid w:val="00CE0AE3"/>
    <w:rsid w:val="00CE0FF2"/>
    <w:rsid w:val="00CE226D"/>
    <w:rsid w:val="00CE2C05"/>
    <w:rsid w:val="00CE4D03"/>
    <w:rsid w:val="00CE59E9"/>
    <w:rsid w:val="00CE6CD4"/>
    <w:rsid w:val="00CF0486"/>
    <w:rsid w:val="00CF269A"/>
    <w:rsid w:val="00CF30A1"/>
    <w:rsid w:val="00CF33CE"/>
    <w:rsid w:val="00CF3967"/>
    <w:rsid w:val="00CF3FAD"/>
    <w:rsid w:val="00CF42C2"/>
    <w:rsid w:val="00CF4A17"/>
    <w:rsid w:val="00CF5D96"/>
    <w:rsid w:val="00CF5E06"/>
    <w:rsid w:val="00CF6BA0"/>
    <w:rsid w:val="00CF7918"/>
    <w:rsid w:val="00D005DB"/>
    <w:rsid w:val="00D00642"/>
    <w:rsid w:val="00D0168A"/>
    <w:rsid w:val="00D0291A"/>
    <w:rsid w:val="00D02CEC"/>
    <w:rsid w:val="00D03E83"/>
    <w:rsid w:val="00D07C94"/>
    <w:rsid w:val="00D07DE2"/>
    <w:rsid w:val="00D10958"/>
    <w:rsid w:val="00D13301"/>
    <w:rsid w:val="00D13E57"/>
    <w:rsid w:val="00D1448B"/>
    <w:rsid w:val="00D14E59"/>
    <w:rsid w:val="00D152BB"/>
    <w:rsid w:val="00D16065"/>
    <w:rsid w:val="00D177DE"/>
    <w:rsid w:val="00D17C61"/>
    <w:rsid w:val="00D200B3"/>
    <w:rsid w:val="00D21585"/>
    <w:rsid w:val="00D219BC"/>
    <w:rsid w:val="00D21ABD"/>
    <w:rsid w:val="00D220A4"/>
    <w:rsid w:val="00D22C26"/>
    <w:rsid w:val="00D23B81"/>
    <w:rsid w:val="00D25913"/>
    <w:rsid w:val="00D25BB2"/>
    <w:rsid w:val="00D260BA"/>
    <w:rsid w:val="00D26851"/>
    <w:rsid w:val="00D26998"/>
    <w:rsid w:val="00D26A70"/>
    <w:rsid w:val="00D32549"/>
    <w:rsid w:val="00D335F0"/>
    <w:rsid w:val="00D33A9E"/>
    <w:rsid w:val="00D34A7A"/>
    <w:rsid w:val="00D35E88"/>
    <w:rsid w:val="00D37233"/>
    <w:rsid w:val="00D379E7"/>
    <w:rsid w:val="00D37E19"/>
    <w:rsid w:val="00D401D8"/>
    <w:rsid w:val="00D40581"/>
    <w:rsid w:val="00D40805"/>
    <w:rsid w:val="00D4225A"/>
    <w:rsid w:val="00D4336D"/>
    <w:rsid w:val="00D44274"/>
    <w:rsid w:val="00D446C8"/>
    <w:rsid w:val="00D45015"/>
    <w:rsid w:val="00D45E66"/>
    <w:rsid w:val="00D461CA"/>
    <w:rsid w:val="00D46D60"/>
    <w:rsid w:val="00D478C3"/>
    <w:rsid w:val="00D4790F"/>
    <w:rsid w:val="00D47B71"/>
    <w:rsid w:val="00D47EFA"/>
    <w:rsid w:val="00D50390"/>
    <w:rsid w:val="00D50702"/>
    <w:rsid w:val="00D51448"/>
    <w:rsid w:val="00D52435"/>
    <w:rsid w:val="00D5342D"/>
    <w:rsid w:val="00D53E3C"/>
    <w:rsid w:val="00D55012"/>
    <w:rsid w:val="00D55D30"/>
    <w:rsid w:val="00D564E8"/>
    <w:rsid w:val="00D572EC"/>
    <w:rsid w:val="00D575AB"/>
    <w:rsid w:val="00D576ED"/>
    <w:rsid w:val="00D5780F"/>
    <w:rsid w:val="00D60204"/>
    <w:rsid w:val="00D6229F"/>
    <w:rsid w:val="00D6230A"/>
    <w:rsid w:val="00D6256B"/>
    <w:rsid w:val="00D6499F"/>
    <w:rsid w:val="00D64E0B"/>
    <w:rsid w:val="00D65736"/>
    <w:rsid w:val="00D66D69"/>
    <w:rsid w:val="00D70B25"/>
    <w:rsid w:val="00D712EC"/>
    <w:rsid w:val="00D715AD"/>
    <w:rsid w:val="00D71A40"/>
    <w:rsid w:val="00D7231E"/>
    <w:rsid w:val="00D72942"/>
    <w:rsid w:val="00D7416E"/>
    <w:rsid w:val="00D757D5"/>
    <w:rsid w:val="00D75ABE"/>
    <w:rsid w:val="00D802B4"/>
    <w:rsid w:val="00D80598"/>
    <w:rsid w:val="00D829B7"/>
    <w:rsid w:val="00D834A7"/>
    <w:rsid w:val="00D85A56"/>
    <w:rsid w:val="00D8627F"/>
    <w:rsid w:val="00D86ED6"/>
    <w:rsid w:val="00D8739C"/>
    <w:rsid w:val="00D87E7E"/>
    <w:rsid w:val="00D90541"/>
    <w:rsid w:val="00D91DAE"/>
    <w:rsid w:val="00D9473C"/>
    <w:rsid w:val="00D94D39"/>
    <w:rsid w:val="00D94EE0"/>
    <w:rsid w:val="00D95B0A"/>
    <w:rsid w:val="00DA0DAE"/>
    <w:rsid w:val="00DA159B"/>
    <w:rsid w:val="00DA19FF"/>
    <w:rsid w:val="00DA2741"/>
    <w:rsid w:val="00DA29EC"/>
    <w:rsid w:val="00DA3CB5"/>
    <w:rsid w:val="00DA49EF"/>
    <w:rsid w:val="00DA6A7C"/>
    <w:rsid w:val="00DB0369"/>
    <w:rsid w:val="00DB06CE"/>
    <w:rsid w:val="00DB07C0"/>
    <w:rsid w:val="00DB18BA"/>
    <w:rsid w:val="00DB196C"/>
    <w:rsid w:val="00DB1B52"/>
    <w:rsid w:val="00DB1FF9"/>
    <w:rsid w:val="00DB2064"/>
    <w:rsid w:val="00DB3214"/>
    <w:rsid w:val="00DB3EE2"/>
    <w:rsid w:val="00DB472C"/>
    <w:rsid w:val="00DB4FD9"/>
    <w:rsid w:val="00DB5185"/>
    <w:rsid w:val="00DB5A3D"/>
    <w:rsid w:val="00DB652F"/>
    <w:rsid w:val="00DC08EA"/>
    <w:rsid w:val="00DC0E7B"/>
    <w:rsid w:val="00DC1CAC"/>
    <w:rsid w:val="00DC4CF9"/>
    <w:rsid w:val="00DC4D3D"/>
    <w:rsid w:val="00DC5A7C"/>
    <w:rsid w:val="00DC5CE3"/>
    <w:rsid w:val="00DC5D55"/>
    <w:rsid w:val="00DC6C09"/>
    <w:rsid w:val="00DD04B2"/>
    <w:rsid w:val="00DD12B9"/>
    <w:rsid w:val="00DD17C4"/>
    <w:rsid w:val="00DD27B8"/>
    <w:rsid w:val="00DD37AA"/>
    <w:rsid w:val="00DD3A2C"/>
    <w:rsid w:val="00DD3F90"/>
    <w:rsid w:val="00DD471B"/>
    <w:rsid w:val="00DD4F33"/>
    <w:rsid w:val="00DD4F62"/>
    <w:rsid w:val="00DE0318"/>
    <w:rsid w:val="00DE04E9"/>
    <w:rsid w:val="00DE139C"/>
    <w:rsid w:val="00DE1610"/>
    <w:rsid w:val="00DE1B0A"/>
    <w:rsid w:val="00DE2B36"/>
    <w:rsid w:val="00DE3183"/>
    <w:rsid w:val="00DE31D9"/>
    <w:rsid w:val="00DE455D"/>
    <w:rsid w:val="00DE4C2A"/>
    <w:rsid w:val="00DE4F5E"/>
    <w:rsid w:val="00DE5076"/>
    <w:rsid w:val="00DE543D"/>
    <w:rsid w:val="00DE62F6"/>
    <w:rsid w:val="00DE6FA6"/>
    <w:rsid w:val="00DE6FFC"/>
    <w:rsid w:val="00DE7326"/>
    <w:rsid w:val="00DE76B5"/>
    <w:rsid w:val="00DF1506"/>
    <w:rsid w:val="00DF2D11"/>
    <w:rsid w:val="00DF3854"/>
    <w:rsid w:val="00DF38F3"/>
    <w:rsid w:val="00DF520D"/>
    <w:rsid w:val="00DF54BA"/>
    <w:rsid w:val="00DF5899"/>
    <w:rsid w:val="00DF660B"/>
    <w:rsid w:val="00E00553"/>
    <w:rsid w:val="00E01751"/>
    <w:rsid w:val="00E02CDF"/>
    <w:rsid w:val="00E036BE"/>
    <w:rsid w:val="00E03C44"/>
    <w:rsid w:val="00E04636"/>
    <w:rsid w:val="00E04C75"/>
    <w:rsid w:val="00E05A95"/>
    <w:rsid w:val="00E068F5"/>
    <w:rsid w:val="00E06E4A"/>
    <w:rsid w:val="00E07616"/>
    <w:rsid w:val="00E07D4C"/>
    <w:rsid w:val="00E10224"/>
    <w:rsid w:val="00E103A5"/>
    <w:rsid w:val="00E10C6D"/>
    <w:rsid w:val="00E12693"/>
    <w:rsid w:val="00E134B5"/>
    <w:rsid w:val="00E13B66"/>
    <w:rsid w:val="00E13C93"/>
    <w:rsid w:val="00E15C82"/>
    <w:rsid w:val="00E162A1"/>
    <w:rsid w:val="00E163A9"/>
    <w:rsid w:val="00E16642"/>
    <w:rsid w:val="00E173A0"/>
    <w:rsid w:val="00E178D6"/>
    <w:rsid w:val="00E21272"/>
    <w:rsid w:val="00E217EF"/>
    <w:rsid w:val="00E22923"/>
    <w:rsid w:val="00E229BE"/>
    <w:rsid w:val="00E22BDE"/>
    <w:rsid w:val="00E2358E"/>
    <w:rsid w:val="00E239BD"/>
    <w:rsid w:val="00E244A6"/>
    <w:rsid w:val="00E24B3A"/>
    <w:rsid w:val="00E2549C"/>
    <w:rsid w:val="00E26B98"/>
    <w:rsid w:val="00E2755C"/>
    <w:rsid w:val="00E30668"/>
    <w:rsid w:val="00E30969"/>
    <w:rsid w:val="00E31AE3"/>
    <w:rsid w:val="00E31F65"/>
    <w:rsid w:val="00E32D77"/>
    <w:rsid w:val="00E34B65"/>
    <w:rsid w:val="00E37898"/>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506"/>
    <w:rsid w:val="00E609B3"/>
    <w:rsid w:val="00E61BE8"/>
    <w:rsid w:val="00E61FF5"/>
    <w:rsid w:val="00E62892"/>
    <w:rsid w:val="00E6389C"/>
    <w:rsid w:val="00E6395E"/>
    <w:rsid w:val="00E6463E"/>
    <w:rsid w:val="00E64758"/>
    <w:rsid w:val="00E6678C"/>
    <w:rsid w:val="00E6680C"/>
    <w:rsid w:val="00E67A14"/>
    <w:rsid w:val="00E67CC4"/>
    <w:rsid w:val="00E700EC"/>
    <w:rsid w:val="00E7094C"/>
    <w:rsid w:val="00E711B2"/>
    <w:rsid w:val="00E71523"/>
    <w:rsid w:val="00E73F06"/>
    <w:rsid w:val="00E74106"/>
    <w:rsid w:val="00E75081"/>
    <w:rsid w:val="00E75BAB"/>
    <w:rsid w:val="00E7603A"/>
    <w:rsid w:val="00E819FD"/>
    <w:rsid w:val="00E83981"/>
    <w:rsid w:val="00E83EC8"/>
    <w:rsid w:val="00E84F81"/>
    <w:rsid w:val="00E85022"/>
    <w:rsid w:val="00E85B87"/>
    <w:rsid w:val="00E86B57"/>
    <w:rsid w:val="00E86E12"/>
    <w:rsid w:val="00E87CD7"/>
    <w:rsid w:val="00E87F96"/>
    <w:rsid w:val="00E90211"/>
    <w:rsid w:val="00E907DD"/>
    <w:rsid w:val="00E91E1F"/>
    <w:rsid w:val="00E928B3"/>
    <w:rsid w:val="00E9451C"/>
    <w:rsid w:val="00E94626"/>
    <w:rsid w:val="00E9466D"/>
    <w:rsid w:val="00E94A88"/>
    <w:rsid w:val="00E9530D"/>
    <w:rsid w:val="00E95919"/>
    <w:rsid w:val="00E95D06"/>
    <w:rsid w:val="00E97096"/>
    <w:rsid w:val="00EA1EB0"/>
    <w:rsid w:val="00EA2727"/>
    <w:rsid w:val="00EA37EE"/>
    <w:rsid w:val="00EA40CF"/>
    <w:rsid w:val="00EA4852"/>
    <w:rsid w:val="00EA5112"/>
    <w:rsid w:val="00EA6C48"/>
    <w:rsid w:val="00EA793F"/>
    <w:rsid w:val="00EB0600"/>
    <w:rsid w:val="00EB0BFA"/>
    <w:rsid w:val="00EB397E"/>
    <w:rsid w:val="00EB3AA5"/>
    <w:rsid w:val="00EB6B6C"/>
    <w:rsid w:val="00EB7210"/>
    <w:rsid w:val="00EC0BBE"/>
    <w:rsid w:val="00EC1C8D"/>
    <w:rsid w:val="00EC1F1E"/>
    <w:rsid w:val="00EC237A"/>
    <w:rsid w:val="00EC46AC"/>
    <w:rsid w:val="00EC552C"/>
    <w:rsid w:val="00EC6ACA"/>
    <w:rsid w:val="00EC6D4A"/>
    <w:rsid w:val="00EC7A9E"/>
    <w:rsid w:val="00ED173D"/>
    <w:rsid w:val="00ED1791"/>
    <w:rsid w:val="00ED1C53"/>
    <w:rsid w:val="00ED3489"/>
    <w:rsid w:val="00ED355B"/>
    <w:rsid w:val="00ED3BDB"/>
    <w:rsid w:val="00ED4BDD"/>
    <w:rsid w:val="00ED51D2"/>
    <w:rsid w:val="00ED5FB8"/>
    <w:rsid w:val="00ED6198"/>
    <w:rsid w:val="00EE29CC"/>
    <w:rsid w:val="00EE2B1C"/>
    <w:rsid w:val="00EE398E"/>
    <w:rsid w:val="00EE4D37"/>
    <w:rsid w:val="00EE51FF"/>
    <w:rsid w:val="00EE5407"/>
    <w:rsid w:val="00EE7A6E"/>
    <w:rsid w:val="00EF04BA"/>
    <w:rsid w:val="00EF08C7"/>
    <w:rsid w:val="00EF09CF"/>
    <w:rsid w:val="00EF2B4A"/>
    <w:rsid w:val="00EF34A0"/>
    <w:rsid w:val="00EF4707"/>
    <w:rsid w:val="00EF4BE5"/>
    <w:rsid w:val="00EF50AE"/>
    <w:rsid w:val="00EF5866"/>
    <w:rsid w:val="00EF591A"/>
    <w:rsid w:val="00EF5C29"/>
    <w:rsid w:val="00EF64D4"/>
    <w:rsid w:val="00EF7105"/>
    <w:rsid w:val="00EF7976"/>
    <w:rsid w:val="00F00011"/>
    <w:rsid w:val="00F007EA"/>
    <w:rsid w:val="00F00A53"/>
    <w:rsid w:val="00F00B46"/>
    <w:rsid w:val="00F011A9"/>
    <w:rsid w:val="00F013E5"/>
    <w:rsid w:val="00F01DAC"/>
    <w:rsid w:val="00F020DD"/>
    <w:rsid w:val="00F0280A"/>
    <w:rsid w:val="00F050F6"/>
    <w:rsid w:val="00F05B36"/>
    <w:rsid w:val="00F06915"/>
    <w:rsid w:val="00F07FD2"/>
    <w:rsid w:val="00F10733"/>
    <w:rsid w:val="00F1092B"/>
    <w:rsid w:val="00F11A98"/>
    <w:rsid w:val="00F13F12"/>
    <w:rsid w:val="00F144F4"/>
    <w:rsid w:val="00F16416"/>
    <w:rsid w:val="00F21112"/>
    <w:rsid w:val="00F22226"/>
    <w:rsid w:val="00F22DC7"/>
    <w:rsid w:val="00F241A0"/>
    <w:rsid w:val="00F2482B"/>
    <w:rsid w:val="00F24945"/>
    <w:rsid w:val="00F274CB"/>
    <w:rsid w:val="00F315DA"/>
    <w:rsid w:val="00F318C3"/>
    <w:rsid w:val="00F33C21"/>
    <w:rsid w:val="00F33E5D"/>
    <w:rsid w:val="00F342F2"/>
    <w:rsid w:val="00F347B2"/>
    <w:rsid w:val="00F34DB4"/>
    <w:rsid w:val="00F364E5"/>
    <w:rsid w:val="00F36941"/>
    <w:rsid w:val="00F36AC9"/>
    <w:rsid w:val="00F36BA8"/>
    <w:rsid w:val="00F4176D"/>
    <w:rsid w:val="00F41BF4"/>
    <w:rsid w:val="00F423B9"/>
    <w:rsid w:val="00F42FB2"/>
    <w:rsid w:val="00F436FD"/>
    <w:rsid w:val="00F44014"/>
    <w:rsid w:val="00F4499A"/>
    <w:rsid w:val="00F466E1"/>
    <w:rsid w:val="00F47696"/>
    <w:rsid w:val="00F47EFE"/>
    <w:rsid w:val="00F5009E"/>
    <w:rsid w:val="00F5107A"/>
    <w:rsid w:val="00F51A05"/>
    <w:rsid w:val="00F51FD5"/>
    <w:rsid w:val="00F52E55"/>
    <w:rsid w:val="00F5499B"/>
    <w:rsid w:val="00F5610C"/>
    <w:rsid w:val="00F5687B"/>
    <w:rsid w:val="00F56DC5"/>
    <w:rsid w:val="00F5753E"/>
    <w:rsid w:val="00F57F5E"/>
    <w:rsid w:val="00F60EA0"/>
    <w:rsid w:val="00F61892"/>
    <w:rsid w:val="00F64ED3"/>
    <w:rsid w:val="00F65317"/>
    <w:rsid w:val="00F66105"/>
    <w:rsid w:val="00F66A1A"/>
    <w:rsid w:val="00F66A88"/>
    <w:rsid w:val="00F66DD8"/>
    <w:rsid w:val="00F70211"/>
    <w:rsid w:val="00F703E4"/>
    <w:rsid w:val="00F710A5"/>
    <w:rsid w:val="00F71DF2"/>
    <w:rsid w:val="00F7339C"/>
    <w:rsid w:val="00F7375B"/>
    <w:rsid w:val="00F73DCF"/>
    <w:rsid w:val="00F7734A"/>
    <w:rsid w:val="00F775DE"/>
    <w:rsid w:val="00F77DD7"/>
    <w:rsid w:val="00F77F4A"/>
    <w:rsid w:val="00F80A0F"/>
    <w:rsid w:val="00F8434A"/>
    <w:rsid w:val="00F850DE"/>
    <w:rsid w:val="00F8572C"/>
    <w:rsid w:val="00F85E55"/>
    <w:rsid w:val="00F85EE4"/>
    <w:rsid w:val="00F9002E"/>
    <w:rsid w:val="00F905E8"/>
    <w:rsid w:val="00F91395"/>
    <w:rsid w:val="00F94356"/>
    <w:rsid w:val="00F94837"/>
    <w:rsid w:val="00F94D14"/>
    <w:rsid w:val="00F956E7"/>
    <w:rsid w:val="00F956E9"/>
    <w:rsid w:val="00F95BC4"/>
    <w:rsid w:val="00F96964"/>
    <w:rsid w:val="00F96C3D"/>
    <w:rsid w:val="00FA02AD"/>
    <w:rsid w:val="00FA07E6"/>
    <w:rsid w:val="00FA10AB"/>
    <w:rsid w:val="00FA16FF"/>
    <w:rsid w:val="00FA484A"/>
    <w:rsid w:val="00FA4E3D"/>
    <w:rsid w:val="00FA508B"/>
    <w:rsid w:val="00FA6817"/>
    <w:rsid w:val="00FB2380"/>
    <w:rsid w:val="00FB3C4D"/>
    <w:rsid w:val="00FB3D3F"/>
    <w:rsid w:val="00FB4E94"/>
    <w:rsid w:val="00FB57CD"/>
    <w:rsid w:val="00FB60EB"/>
    <w:rsid w:val="00FB694E"/>
    <w:rsid w:val="00FB6A2A"/>
    <w:rsid w:val="00FC0355"/>
    <w:rsid w:val="00FC0F41"/>
    <w:rsid w:val="00FC2903"/>
    <w:rsid w:val="00FC3071"/>
    <w:rsid w:val="00FC3DCF"/>
    <w:rsid w:val="00FC5BD4"/>
    <w:rsid w:val="00FC5BEC"/>
    <w:rsid w:val="00FD06D9"/>
    <w:rsid w:val="00FD0D45"/>
    <w:rsid w:val="00FD128D"/>
    <w:rsid w:val="00FD12F2"/>
    <w:rsid w:val="00FD174D"/>
    <w:rsid w:val="00FD1E2C"/>
    <w:rsid w:val="00FD2502"/>
    <w:rsid w:val="00FD274F"/>
    <w:rsid w:val="00FD2C3F"/>
    <w:rsid w:val="00FD2E54"/>
    <w:rsid w:val="00FD3A05"/>
    <w:rsid w:val="00FD3E6B"/>
    <w:rsid w:val="00FD42B8"/>
    <w:rsid w:val="00FD4402"/>
    <w:rsid w:val="00FD5748"/>
    <w:rsid w:val="00FD686C"/>
    <w:rsid w:val="00FD76E4"/>
    <w:rsid w:val="00FD77B8"/>
    <w:rsid w:val="00FD78DF"/>
    <w:rsid w:val="00FD7FE4"/>
    <w:rsid w:val="00FE05ED"/>
    <w:rsid w:val="00FE11DB"/>
    <w:rsid w:val="00FE33CE"/>
    <w:rsid w:val="00FE3409"/>
    <w:rsid w:val="00FE505C"/>
    <w:rsid w:val="00FE51A9"/>
    <w:rsid w:val="00FE67BE"/>
    <w:rsid w:val="00FE7F93"/>
    <w:rsid w:val="00FF04A2"/>
    <w:rsid w:val="00FF0852"/>
    <w:rsid w:val="00FF0BE6"/>
    <w:rsid w:val="00FF1154"/>
    <w:rsid w:val="00FF21B2"/>
    <w:rsid w:val="00FF25C7"/>
    <w:rsid w:val="00FF2BDD"/>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styleId="Mencinsinresolver">
    <w:name w:val="Unresolved Mention"/>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 w:type="paragraph" w:styleId="Sinespaciado">
    <w:name w:val="No Spacing"/>
    <w:uiPriority w:val="1"/>
    <w:qFormat/>
    <w:rsid w:val="005B0CB6"/>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spinosaclara@uniovi.es" TargetMode="External"/><Relationship Id="rId13" Type="http://schemas.microsoft.com/office/2011/relationships/commentsExtended" Target="commentsExtended.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4743-9577" TargetMode="External"/><Relationship Id="rId24"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ntTable" Target="fontTable.xml"/><Relationship Id="rId10" Type="http://schemas.openxmlformats.org/officeDocument/2006/relationships/hyperlink" Target="https://orcid.org/0000-0001-6601-9597"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orcid.org/0000-0003-3220-1619" TargetMode="External"/><Relationship Id="rId14" Type="http://schemas.microsoft.com/office/2016/09/relationships/commentsIds" Target="commentsIds.xml"/><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260</TotalTime>
  <Pages>28</Pages>
  <Words>47933</Words>
  <Characters>273220</Characters>
  <Application>Microsoft Office Word</Application>
  <DocSecurity>0</DocSecurity>
  <Lines>5254</Lines>
  <Paragraphs>2112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132</cp:revision>
  <cp:lastPrinted>2024-01-22T16:16:00Z</cp:lastPrinted>
  <dcterms:created xsi:type="dcterms:W3CDTF">2024-02-09T07:27:00Z</dcterms:created>
  <dcterms:modified xsi:type="dcterms:W3CDTF">2024-02-09T12:51:00Z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